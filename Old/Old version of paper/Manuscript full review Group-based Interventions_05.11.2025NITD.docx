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55F6F" w14:textId="53921730" w:rsidR="00537C4C" w:rsidRDefault="00C37244" w:rsidP="00D7480A">
      <w:pPr>
        <w:pStyle w:val="Heading1"/>
      </w:pPr>
      <w:r w:rsidRPr="00AF0241">
        <w:rPr>
          <w:rFonts w:eastAsia="Times New Roman"/>
        </w:rPr>
        <w:t xml:space="preserve">Review </w:t>
      </w:r>
      <w:r w:rsidRPr="00AF0241">
        <w:t>title</w:t>
      </w:r>
      <w:r w:rsidR="00D7480A" w:rsidRPr="00AF0241">
        <w:t>:</w:t>
      </w:r>
      <w:r w:rsidR="00537C4C">
        <w:t xml:space="preserve"> </w:t>
      </w:r>
    </w:p>
    <w:p w14:paraId="3FFF1F72" w14:textId="4A46E7BF" w:rsidR="003862F9" w:rsidRPr="00537C4C" w:rsidRDefault="00537C4C" w:rsidP="00537C4C">
      <w:pPr>
        <w:pStyle w:val="Heading1"/>
        <w:jc w:val="center"/>
        <w:rPr>
          <w:sz w:val="40"/>
          <w:szCs w:val="28"/>
        </w:rPr>
      </w:pPr>
      <w:r w:rsidRPr="00537C4C">
        <w:rPr>
          <w:sz w:val="40"/>
          <w:szCs w:val="28"/>
        </w:rPr>
        <w:t>Group-Based Community Interventions to Support the Social Reintegration of Marginalized Adults with Mental Illness: A Systematic Review and Meta-Analysis</w:t>
      </w:r>
    </w:p>
    <w:p w14:paraId="1D91D22D" w14:textId="77777777" w:rsidR="001512F7" w:rsidRPr="00AF0241" w:rsidRDefault="001512F7" w:rsidP="00D4328E">
      <w:pPr>
        <w:rPr>
          <w:rFonts w:eastAsia="Times New Roman"/>
        </w:rPr>
      </w:pPr>
    </w:p>
    <w:p w14:paraId="1DA33BD1" w14:textId="79C1A9C5" w:rsidR="003862F9" w:rsidRPr="00AF0241" w:rsidRDefault="00C37244" w:rsidP="00D7480A">
      <w:pPr>
        <w:pStyle w:val="Heading2"/>
        <w:divId w:val="1871214228"/>
        <w:rPr>
          <w:rFonts w:eastAsia="Times New Roman"/>
        </w:rPr>
      </w:pPr>
      <w:r w:rsidRPr="00AF0241">
        <w:t>Authors</w:t>
      </w:r>
      <w:r w:rsidRPr="00AF0241">
        <w:rPr>
          <w:rFonts w:eastAsia="Times New Roman"/>
        </w:rPr>
        <w:t xml:space="preserve"> </w:t>
      </w:r>
      <w:r w:rsidR="00D7480A" w:rsidRPr="00AF0241">
        <w:rPr>
          <w:rFonts w:eastAsia="Times New Roman"/>
        </w:rPr>
        <w:t>and affiliations</w:t>
      </w:r>
    </w:p>
    <w:sdt>
      <w:sdtPr>
        <w:rPr>
          <w:rFonts w:eastAsia="Times New Roman"/>
          <w:sz w:val="27"/>
          <w:szCs w:val="27"/>
        </w:rPr>
        <w:id w:val="-1949309077"/>
        <w:placeholder>
          <w:docPart w:val="DefaultPlaceholder_-1854013440"/>
        </w:placeholder>
      </w:sdtPr>
      <w:sdtContent>
        <w:p w14:paraId="09444A66" w14:textId="7A57053B" w:rsidR="00DD5E12" w:rsidRPr="00AF0241" w:rsidRDefault="001512F7" w:rsidP="00D7480A">
          <w:pPr>
            <w:divId w:val="874463968"/>
            <w:rPr>
              <w:rFonts w:eastAsia="Times New Roman"/>
              <w:sz w:val="27"/>
              <w:szCs w:val="27"/>
            </w:rPr>
          </w:pPr>
          <w:r w:rsidRPr="00AF0241">
            <w:rPr>
              <w:rFonts w:eastAsia="Times New Roman"/>
              <w:sz w:val="27"/>
              <w:szCs w:val="27"/>
            </w:rPr>
            <w:t>Nina Thorup Dalgaard</w:t>
          </w:r>
          <w:r w:rsidR="00123097" w:rsidRPr="00AF0241">
            <w:rPr>
              <w:rFonts w:eastAsia="Times New Roman"/>
              <w:sz w:val="27"/>
              <w:szCs w:val="27"/>
            </w:rPr>
            <w:t>,</w:t>
          </w:r>
          <w:r w:rsidR="00DD5E12" w:rsidRPr="00AF0241">
            <w:rPr>
              <w:rFonts w:eastAsia="Times New Roman"/>
              <w:sz w:val="27"/>
              <w:szCs w:val="27"/>
            </w:rPr>
            <w:t xml:space="preserve"> </w:t>
          </w:r>
          <w:r w:rsidRPr="00AF0241">
            <w:rPr>
              <w:rFonts w:eastAsia="Times New Roman"/>
              <w:sz w:val="27"/>
              <w:szCs w:val="27"/>
            </w:rPr>
            <w:t>VIVE The Danish Center for Social Science Research</w:t>
          </w:r>
        </w:p>
        <w:p w14:paraId="7469F1E4" w14:textId="40A66583" w:rsidR="00D7480A" w:rsidRPr="00AF0241" w:rsidRDefault="00FB3FAD" w:rsidP="00D7480A">
          <w:pPr>
            <w:divId w:val="874463968"/>
            <w:rPr>
              <w:rFonts w:eastAsia="Times New Roman"/>
              <w:sz w:val="27"/>
              <w:szCs w:val="27"/>
            </w:rPr>
          </w:pPr>
          <w:r>
            <w:rPr>
              <w:rFonts w:eastAsia="Times New Roman"/>
              <w:sz w:val="27"/>
              <w:szCs w:val="27"/>
            </w:rPr>
            <w:t>Jak</w:t>
          </w:r>
          <w:r w:rsidR="001512F7" w:rsidRPr="00AF0241">
            <w:rPr>
              <w:rFonts w:eastAsia="Times New Roman"/>
              <w:sz w:val="27"/>
              <w:szCs w:val="27"/>
            </w:rPr>
            <w:t>ob Kaarup Jensen</w:t>
          </w:r>
          <w:r w:rsidR="00DD5E12" w:rsidRPr="00AF0241">
            <w:rPr>
              <w:rFonts w:eastAsia="Times New Roman"/>
              <w:sz w:val="27"/>
              <w:szCs w:val="27"/>
            </w:rPr>
            <w:t xml:space="preserve">, </w:t>
          </w:r>
          <w:r w:rsidR="001512F7" w:rsidRPr="00AF0241">
            <w:rPr>
              <w:rFonts w:eastAsia="Times New Roman"/>
              <w:sz w:val="27"/>
              <w:szCs w:val="27"/>
            </w:rPr>
            <w:t>VIVE The Danish Center for Social Science Research</w:t>
          </w:r>
        </w:p>
      </w:sdtContent>
    </w:sdt>
    <w:p w14:paraId="6CBC593D" w14:textId="19EF4F58" w:rsidR="001512F7" w:rsidRPr="00AF0241" w:rsidRDefault="001512F7" w:rsidP="00D7480A">
      <w:pPr>
        <w:divId w:val="874463968"/>
        <w:rPr>
          <w:rFonts w:eastAsia="Times New Roman"/>
          <w:sz w:val="27"/>
          <w:szCs w:val="27"/>
        </w:rPr>
      </w:pPr>
      <w:r w:rsidRPr="00AF0241">
        <w:rPr>
          <w:rFonts w:eastAsia="Times New Roman"/>
          <w:sz w:val="27"/>
          <w:szCs w:val="27"/>
        </w:rPr>
        <w:t>Jasmin Sami Adada, VIVE The Danish Center for Social Science Research</w:t>
      </w:r>
    </w:p>
    <w:p w14:paraId="5116ECFC" w14:textId="00F168AE"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Maya Christiane Flensb</w:t>
      </w:r>
      <w:r w:rsidR="00723B9D">
        <w:rPr>
          <w:rFonts w:eastAsia="Times New Roman"/>
          <w:sz w:val="27"/>
          <w:szCs w:val="27"/>
          <w:lang w:val="en-US"/>
        </w:rPr>
        <w:t>o</w:t>
      </w:r>
      <w:r w:rsidRPr="00AF0241">
        <w:rPr>
          <w:rFonts w:eastAsia="Times New Roman"/>
          <w:sz w:val="27"/>
          <w:szCs w:val="27"/>
          <w:lang w:val="en-US"/>
        </w:rPr>
        <w:t>rg Jensen,</w:t>
      </w:r>
      <w:r w:rsidRPr="00AF0241">
        <w:rPr>
          <w:rFonts w:eastAsia="Times New Roman"/>
          <w:sz w:val="27"/>
          <w:szCs w:val="27"/>
        </w:rPr>
        <w:t xml:space="preserve"> VIVE The Danish Center for Social Science Research</w:t>
      </w:r>
    </w:p>
    <w:p w14:paraId="742BC312" w14:textId="1B4D4721"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Elizabeth Bengtsen,</w:t>
      </w:r>
      <w:r w:rsidRPr="00AF0241">
        <w:rPr>
          <w:rFonts w:eastAsia="Times New Roman"/>
          <w:sz w:val="27"/>
          <w:szCs w:val="27"/>
        </w:rPr>
        <w:t xml:space="preserve"> VIVE The Danish Center for Social Science Research</w:t>
      </w:r>
    </w:p>
    <w:p w14:paraId="1CD961C3" w14:textId="5DDA9338" w:rsidR="001512F7" w:rsidRPr="00AF0241" w:rsidRDefault="001512F7" w:rsidP="00D7480A">
      <w:pPr>
        <w:divId w:val="874463968"/>
        <w:rPr>
          <w:rFonts w:eastAsia="Times New Roman"/>
          <w:sz w:val="27"/>
          <w:szCs w:val="27"/>
          <w:lang w:val="en-US"/>
        </w:rPr>
      </w:pPr>
      <w:r w:rsidRPr="00AF0241">
        <w:rPr>
          <w:rFonts w:eastAsia="Times New Roman"/>
          <w:sz w:val="27"/>
          <w:szCs w:val="27"/>
          <w:lang w:val="en-US"/>
        </w:rPr>
        <w:t xml:space="preserve">Mikkel Helding Vembye, </w:t>
      </w:r>
      <w:r w:rsidRPr="00AF0241">
        <w:rPr>
          <w:rFonts w:eastAsia="Times New Roman"/>
          <w:sz w:val="27"/>
          <w:szCs w:val="27"/>
        </w:rPr>
        <w:t>VIVE The Danish Center for Social Science Research</w:t>
      </w:r>
    </w:p>
    <w:p w14:paraId="58809604" w14:textId="77777777" w:rsidR="001512F7" w:rsidRPr="00AF0241" w:rsidRDefault="001512F7" w:rsidP="00D7480A">
      <w:pPr>
        <w:divId w:val="874463968"/>
        <w:rPr>
          <w:rFonts w:eastAsia="Times New Roman"/>
          <w:sz w:val="27"/>
          <w:szCs w:val="27"/>
          <w:lang w:val="en-US"/>
        </w:rPr>
      </w:pPr>
    </w:p>
    <w:p w14:paraId="34666F29" w14:textId="09C20C99" w:rsidR="003862F9" w:rsidRPr="00AF0241" w:rsidRDefault="00C37244" w:rsidP="00D7480A">
      <w:pPr>
        <w:pStyle w:val="Heading2"/>
        <w:divId w:val="874463968"/>
        <w:rPr>
          <w:rFonts w:eastAsia="Times New Roman"/>
        </w:rPr>
      </w:pPr>
      <w:r w:rsidRPr="00AF0241">
        <w:rPr>
          <w:rFonts w:eastAsia="Times New Roman"/>
        </w:rPr>
        <w:t xml:space="preserve">Contact person </w:t>
      </w:r>
    </w:p>
    <w:sdt>
      <w:sdtPr>
        <w:rPr>
          <w:color w:val="0066CC"/>
          <w:sz w:val="27"/>
          <w:szCs w:val="27"/>
        </w:rPr>
        <w:id w:val="1526291124"/>
        <w:placeholder>
          <w:docPart w:val="DefaultPlaceholder_-1854013440"/>
        </w:placeholder>
      </w:sdtPr>
      <w:sdtContent>
        <w:p w14:paraId="45EC9DD0" w14:textId="77777777" w:rsidR="001512F7" w:rsidRPr="00AF0241" w:rsidRDefault="001512F7" w:rsidP="001512F7">
          <w:pPr>
            <w:divId w:val="874463968"/>
            <w:rPr>
              <w:rFonts w:eastAsia="Times New Roman"/>
              <w:sz w:val="27"/>
              <w:szCs w:val="27"/>
            </w:rPr>
          </w:pPr>
          <w:r w:rsidRPr="00AF0241">
            <w:rPr>
              <w:rFonts w:eastAsia="Times New Roman"/>
              <w:sz w:val="27"/>
              <w:szCs w:val="27"/>
            </w:rPr>
            <w:t>Nina Thorup Dalgaard, VIVE The Danish Center for Social Science Research</w:t>
          </w:r>
        </w:p>
        <w:p w14:paraId="58FB0145" w14:textId="225D10CA" w:rsidR="003862F9" w:rsidRPr="00AF0241" w:rsidRDefault="00000000">
          <w:pPr>
            <w:pStyle w:val="NormalWeb"/>
            <w:divId w:val="874463968"/>
            <w:rPr>
              <w:color w:val="0066CC"/>
              <w:sz w:val="27"/>
              <w:szCs w:val="27"/>
            </w:rPr>
          </w:pPr>
        </w:p>
      </w:sdtContent>
    </w:sdt>
    <w:p w14:paraId="4CFB5604" w14:textId="38A1F978" w:rsidR="00867660" w:rsidRDefault="00C37244" w:rsidP="00F35F10">
      <w:pPr>
        <w:pStyle w:val="Heading2"/>
        <w:divId w:val="1581598096"/>
        <w:rPr>
          <w:rFonts w:eastAsia="Times New Roman"/>
        </w:rPr>
      </w:pPr>
      <w:r w:rsidRPr="00AF0241">
        <w:rPr>
          <w:rFonts w:eastAsia="Times New Roman"/>
        </w:rPr>
        <w:t xml:space="preserve">Abstract </w:t>
      </w:r>
    </w:p>
    <w:p w14:paraId="38EC3ED2" w14:textId="77777777" w:rsidR="00F35F10" w:rsidRPr="00F35F10" w:rsidRDefault="00F35F10" w:rsidP="00D4328E">
      <w:pPr>
        <w:divId w:val="1581598096"/>
        <w:rPr>
          <w:rFonts w:eastAsia="Times New Roman"/>
        </w:rPr>
      </w:pPr>
    </w:p>
    <w:p w14:paraId="611FA2C1" w14:textId="425FE290" w:rsidR="003862F9" w:rsidRPr="00AF0241" w:rsidRDefault="00C37244" w:rsidP="00D7480A">
      <w:pPr>
        <w:pStyle w:val="Heading3"/>
        <w:divId w:val="184635446"/>
        <w:rPr>
          <w:rFonts w:eastAsia="Times New Roman"/>
        </w:rPr>
      </w:pPr>
      <w:bookmarkStart w:id="0" w:name="ABS_BACKGROUND"/>
      <w:bookmarkEnd w:id="0"/>
      <w:r w:rsidRPr="00AF0241">
        <w:rPr>
          <w:rFonts w:eastAsia="Times New Roman"/>
        </w:rPr>
        <w:t xml:space="preserve">Background </w:t>
      </w:r>
    </w:p>
    <w:sdt>
      <w:sdtPr>
        <w:rPr>
          <w:color w:val="0066CC"/>
          <w:sz w:val="27"/>
          <w:szCs w:val="27"/>
        </w:rPr>
        <w:id w:val="77337547"/>
        <w:placeholder>
          <w:docPart w:val="40D43B085C0A4677A3C9CC68E46134A2"/>
        </w:placeholder>
      </w:sdtPr>
      <w:sdtContent>
        <w:p w14:paraId="738386A6" w14:textId="314A4CE6" w:rsidR="00D7480A" w:rsidRPr="005B1E4E" w:rsidRDefault="00126541" w:rsidP="005B1E4E">
          <w:pPr>
            <w:spacing w:before="100" w:beforeAutospacing="1" w:after="100" w:afterAutospacing="1"/>
            <w:divId w:val="184635446"/>
            <w:rPr>
              <w:rFonts w:eastAsia="Times New Roman"/>
              <w:lang w:val="en-US" w:eastAsia="da-DK"/>
            </w:rPr>
          </w:pPr>
          <w:r w:rsidRPr="00FB3FAD">
            <w:rPr>
              <w:rFonts w:eastAsia="Times New Roman"/>
              <w:lang w:val="en-US" w:eastAsia="da-DK"/>
            </w:rPr>
            <w:t xml:space="preserve">Adults suffering from mental illness constitute a vulnerable population with an increased risk of experiencing co-morbidity. Common co-morbid conditions include personal and social problems such as substance or alcohol abuse, self-harming </w:t>
          </w:r>
          <w:r w:rsidR="002F43DB" w:rsidRPr="00FB3FAD">
            <w:rPr>
              <w:rFonts w:eastAsia="Times New Roman"/>
              <w:lang w:val="en-US" w:eastAsia="da-DK"/>
            </w:rPr>
            <w:t>behavior</w:t>
          </w:r>
          <w:r w:rsidRPr="00FB3FAD">
            <w:rPr>
              <w:rFonts w:eastAsia="Times New Roman"/>
              <w:lang w:val="en-US" w:eastAsia="da-DK"/>
            </w:rPr>
            <w:t xml:space="preserve">, criminal </w:t>
          </w:r>
          <w:r w:rsidR="002F43DB" w:rsidRPr="00FB3FAD">
            <w:rPr>
              <w:rFonts w:eastAsia="Times New Roman"/>
              <w:lang w:val="en-US" w:eastAsia="da-DK"/>
            </w:rPr>
            <w:t>behavior</w:t>
          </w:r>
          <w:r w:rsidRPr="00FB3FAD">
            <w:rPr>
              <w:rFonts w:eastAsia="Times New Roman"/>
              <w:lang w:val="en-US" w:eastAsia="da-DK"/>
            </w:rPr>
            <w:t xml:space="preserve">, homelessness, long-term unemployment, poverty and social isolation. </w:t>
          </w:r>
          <w:r w:rsidR="0026544D" w:rsidRPr="00FB3FAD">
            <w:rPr>
              <w:rFonts w:eastAsia="Times New Roman"/>
              <w:lang w:val="en-US" w:eastAsia="da-DK"/>
            </w:rPr>
            <w:t>A co-morbidity that increase the risk of (</w:t>
          </w:r>
          <w:r w:rsidR="00907E57" w:rsidRPr="00FB3FAD">
            <w:rPr>
              <w:rFonts w:eastAsia="Times New Roman"/>
              <w:lang w:val="en-US" w:eastAsia="da-DK"/>
            </w:rPr>
            <w:t>social</w:t>
          </w:r>
          <w:r w:rsidR="0026544D" w:rsidRPr="00FB3FAD">
            <w:rPr>
              <w:rFonts w:eastAsia="Times New Roman"/>
              <w:lang w:val="en-US" w:eastAsia="da-DK"/>
            </w:rPr>
            <w:t>)marginalization</w:t>
          </w:r>
          <w:r w:rsidR="00907E57" w:rsidRPr="00FB3FAD">
            <w:rPr>
              <w:rFonts w:eastAsia="Times New Roman"/>
              <w:lang w:val="en-US" w:eastAsia="da-DK"/>
            </w:rPr>
            <w:t xml:space="preserve">. </w:t>
          </w:r>
          <w:r w:rsidRPr="00FB3FAD">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disorder and related problems (e.g. substance or alcohol abuse, criminal </w:t>
          </w:r>
          <w:r w:rsidR="002F43DB" w:rsidRPr="00FB3FAD">
            <w:rPr>
              <w:rFonts w:eastAsia="Times New Roman"/>
              <w:lang w:val="en-US" w:eastAsia="da-DK"/>
            </w:rPr>
            <w:t>behavior</w:t>
          </w:r>
          <w:r w:rsidRPr="00FB3FAD">
            <w:rPr>
              <w:rFonts w:eastAsia="Times New Roman"/>
              <w:lang w:val="en-US" w:eastAsia="da-DK"/>
            </w:rPr>
            <w:t>, homelessness and marginalization). These interventions are costly and time consuming, and the evidence regarding their efficacy is far from unequivocal. Therefore, more recently, the use of group-based interventions has expanded as an alternative to individual therapy or other</w:t>
          </w:r>
          <w:r w:rsidR="002F43DB" w:rsidRPr="00FB3FAD">
            <w:rPr>
              <w:rFonts w:eastAsia="Times New Roman"/>
              <w:lang w:val="en-US" w:eastAsia="da-DK"/>
            </w:rPr>
            <w:t xml:space="preserve"> individually delivered</w:t>
          </w:r>
          <w:r w:rsidRPr="00FB3FAD">
            <w:rPr>
              <w:rFonts w:eastAsia="Times New Roman"/>
              <w:lang w:val="en-US" w:eastAsia="da-DK"/>
            </w:rPr>
            <w:t xml:space="preserve"> interventions.</w:t>
          </w:r>
        </w:p>
      </w:sdtContent>
    </w:sdt>
    <w:p w14:paraId="127D1A3B" w14:textId="77777777" w:rsidR="005B1E4E" w:rsidRDefault="005B1E4E" w:rsidP="00D4328E">
      <w:pPr>
        <w:divId w:val="1118254625"/>
        <w:rPr>
          <w:rFonts w:eastAsia="Times New Roman"/>
        </w:rPr>
      </w:pPr>
      <w:bookmarkStart w:id="1" w:name="ABS_OBJECTIVES"/>
      <w:bookmarkEnd w:id="1"/>
    </w:p>
    <w:p w14:paraId="15B3B503" w14:textId="6749BA4D" w:rsidR="003862F9" w:rsidRPr="00AF0241" w:rsidRDefault="00C37244" w:rsidP="00D7480A">
      <w:pPr>
        <w:pStyle w:val="Heading3"/>
        <w:divId w:val="1118254625"/>
        <w:rPr>
          <w:rFonts w:eastAsia="Times New Roman"/>
        </w:rPr>
      </w:pPr>
      <w:r w:rsidRPr="00AF0241">
        <w:rPr>
          <w:rFonts w:eastAsia="Times New Roman"/>
        </w:rPr>
        <w:t xml:space="preserve">Objectives </w:t>
      </w:r>
    </w:p>
    <w:sdt>
      <w:sdtPr>
        <w:rPr>
          <w:color w:val="0066CC"/>
          <w:sz w:val="27"/>
          <w:szCs w:val="27"/>
        </w:rPr>
        <w:id w:val="1861152535"/>
        <w:placeholder>
          <w:docPart w:val="E70A0391529D4BCDA18070632B94EB6D"/>
        </w:placeholder>
      </w:sdtPr>
      <w:sdtContent>
        <w:p w14:paraId="55064A8C" w14:textId="436892F6" w:rsidR="00126541" w:rsidRPr="00BB5450" w:rsidRDefault="00126541" w:rsidP="00126541">
          <w:pPr>
            <w:spacing w:before="100" w:beforeAutospacing="1" w:after="100" w:afterAutospacing="1"/>
            <w:divId w:val="1118254625"/>
            <w:rPr>
              <w:rFonts w:eastAsia="Times New Roman"/>
              <w:lang w:val="en-US" w:eastAsia="da-DK"/>
            </w:rPr>
          </w:pPr>
          <w:r w:rsidRPr="00BB5450">
            <w:rPr>
              <w:rFonts w:eastAsia="Times New Roman"/>
              <w:lang w:val="en-US" w:eastAsia="da-DK"/>
            </w:rPr>
            <w:t xml:space="preserve">The main objective was first: </w:t>
          </w:r>
        </w:p>
        <w:p w14:paraId="5E78BFD8" w14:textId="7FD9A4DF" w:rsidR="007359ED"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commentRangeStart w:id="2"/>
          <w:commentRangeStart w:id="3"/>
          <w:r w:rsidRPr="00BB5450">
            <w:rPr>
              <w:rFonts w:ascii="Times New Roman" w:eastAsia="Times New Roman" w:hAnsi="Times New Roman" w:cs="Times New Roman"/>
              <w:sz w:val="24"/>
              <w:szCs w:val="24"/>
              <w:lang w:val="en-US" w:eastAsia="da-DK"/>
            </w:rPr>
            <w:t>T</w:t>
          </w:r>
          <w:r w:rsidR="00126541" w:rsidRPr="00BB5450">
            <w:rPr>
              <w:rFonts w:ascii="Times New Roman" w:eastAsia="Times New Roman" w:hAnsi="Times New Roman" w:cs="Times New Roman"/>
              <w:sz w:val="24"/>
              <w:szCs w:val="24"/>
              <w:lang w:val="en-US" w:eastAsia="da-DK"/>
            </w:rPr>
            <w:t>o explore the general efficacy of group-based community interventions aimed at supporting marginalized adults with mental illness and related problems on outc</w:t>
          </w:r>
          <w:r w:rsidR="002F43DB">
            <w:rPr>
              <w:rFonts w:ascii="Times New Roman" w:eastAsia="Times New Roman" w:hAnsi="Times New Roman" w:cs="Times New Roman"/>
              <w:sz w:val="24"/>
              <w:szCs w:val="24"/>
              <w:lang w:val="en-US" w:eastAsia="da-DK"/>
            </w:rPr>
            <w:t>omes related to social reintegration</w:t>
          </w:r>
          <w:r w:rsidR="00FE4E3B">
            <w:rPr>
              <w:rFonts w:ascii="Times New Roman" w:eastAsia="Times New Roman" w:hAnsi="Times New Roman" w:cs="Times New Roman"/>
              <w:sz w:val="24"/>
              <w:szCs w:val="24"/>
              <w:lang w:val="en-US" w:eastAsia="da-DK"/>
            </w:rPr>
            <w:t xml:space="preserve"> (primary outcome)</w:t>
          </w:r>
          <w:r w:rsidR="00F85227">
            <w:rPr>
              <w:rFonts w:ascii="Times New Roman" w:eastAsia="Times New Roman" w:hAnsi="Times New Roman" w:cs="Times New Roman"/>
              <w:sz w:val="24"/>
              <w:szCs w:val="24"/>
              <w:lang w:val="en-US" w:eastAsia="da-DK"/>
            </w:rPr>
            <w:t>,</w:t>
          </w:r>
          <w:r w:rsidR="002F43DB">
            <w:rPr>
              <w:rFonts w:ascii="Times New Roman" w:eastAsia="Times New Roman" w:hAnsi="Times New Roman" w:cs="Times New Roman"/>
              <w:sz w:val="24"/>
              <w:szCs w:val="24"/>
              <w:lang w:val="en-US" w:eastAsia="da-DK"/>
            </w:rPr>
            <w:t xml:space="preserve"> such as </w:t>
          </w:r>
          <w:r w:rsidR="00126541" w:rsidRPr="00BB5450">
            <w:rPr>
              <w:rFonts w:ascii="Times New Roman" w:eastAsia="Times New Roman" w:hAnsi="Times New Roman" w:cs="Times New Roman"/>
              <w:sz w:val="24"/>
              <w:szCs w:val="24"/>
              <w:lang w:val="en-US" w:eastAsia="da-DK"/>
            </w:rPr>
            <w:t>subjective well-being,</w:t>
          </w:r>
          <w:r w:rsidR="002F43DB">
            <w:rPr>
              <w:rFonts w:ascii="Times New Roman" w:eastAsia="Times New Roman" w:hAnsi="Times New Roman" w:cs="Times New Roman"/>
              <w:sz w:val="24"/>
              <w:szCs w:val="24"/>
              <w:lang w:val="en-US" w:eastAsia="da-DK"/>
            </w:rPr>
            <w:t xml:space="preserve"> alcohol and substance use, loneliness,</w:t>
          </w:r>
          <w:r w:rsidR="00126541" w:rsidRPr="00BB5450">
            <w:rPr>
              <w:rFonts w:ascii="Times New Roman" w:eastAsia="Times New Roman" w:hAnsi="Times New Roman" w:cs="Times New Roman"/>
              <w:sz w:val="24"/>
              <w:szCs w:val="24"/>
              <w:lang w:val="en-US" w:eastAsia="da-DK"/>
            </w:rPr>
            <w:t xml:space="preserve"> homelessness, poverty</w:t>
          </w:r>
          <w:r w:rsidR="00F85227">
            <w:rPr>
              <w:rFonts w:ascii="Times New Roman" w:eastAsia="Times New Roman" w:hAnsi="Times New Roman" w:cs="Times New Roman"/>
              <w:sz w:val="24"/>
              <w:szCs w:val="24"/>
              <w:lang w:val="en-US" w:eastAsia="da-DK"/>
            </w:rPr>
            <w:t>,</w:t>
          </w:r>
          <w:r w:rsidR="00126541" w:rsidRPr="00BB5450">
            <w:rPr>
              <w:rFonts w:ascii="Times New Roman" w:eastAsia="Times New Roman" w:hAnsi="Times New Roman" w:cs="Times New Roman"/>
              <w:sz w:val="24"/>
              <w:szCs w:val="24"/>
              <w:lang w:val="en-US" w:eastAsia="da-DK"/>
            </w:rPr>
            <w:t xml:space="preserve"> and employment.</w:t>
          </w:r>
        </w:p>
        <w:p w14:paraId="69530108" w14:textId="75870C88" w:rsidR="00FE4E3B" w:rsidRPr="0079359A" w:rsidRDefault="00F85227" w:rsidP="0079359A">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To explore the general efficacy of group-based community interventions aimed at supporting marginalized adults with mental illness and related problems on outc</w:t>
          </w:r>
          <w:r>
            <w:rPr>
              <w:rFonts w:ascii="Times New Roman" w:eastAsia="Times New Roman" w:hAnsi="Times New Roman" w:cs="Times New Roman"/>
              <w:sz w:val="24"/>
              <w:szCs w:val="24"/>
              <w:lang w:val="en-US" w:eastAsia="da-DK"/>
            </w:rPr>
            <w:t>omes related to mental health</w:t>
          </w:r>
          <w:r w:rsidR="00FE4E3B">
            <w:rPr>
              <w:rFonts w:ascii="Times New Roman" w:eastAsia="Times New Roman" w:hAnsi="Times New Roman" w:cs="Times New Roman"/>
              <w:sz w:val="24"/>
              <w:szCs w:val="24"/>
              <w:lang w:val="en-US" w:eastAsia="da-DK"/>
            </w:rPr>
            <w:t xml:space="preserve"> (secondary outcome)</w:t>
          </w:r>
          <w:r>
            <w:rPr>
              <w:rFonts w:ascii="Times New Roman" w:eastAsia="Times New Roman" w:hAnsi="Times New Roman" w:cs="Times New Roman"/>
              <w:sz w:val="24"/>
              <w:szCs w:val="24"/>
              <w:lang w:val="en-US" w:eastAsia="da-DK"/>
            </w:rPr>
            <w:t>, such as anxiety, depression, and symptoms of psychosis</w:t>
          </w:r>
          <w:r w:rsidRPr="00BB5450">
            <w:rPr>
              <w:rFonts w:ascii="Times New Roman" w:eastAsia="Times New Roman" w:hAnsi="Times New Roman" w:cs="Times New Roman"/>
              <w:sz w:val="24"/>
              <w:szCs w:val="24"/>
              <w:lang w:val="en-US" w:eastAsia="da-DK"/>
            </w:rPr>
            <w:t>.</w:t>
          </w:r>
          <w:commentRangeEnd w:id="2"/>
          <w:r w:rsidR="0079359A">
            <w:rPr>
              <w:rStyle w:val="CommentReference"/>
            </w:rPr>
            <w:commentReference w:id="2"/>
          </w:r>
          <w:commentRangeEnd w:id="3"/>
          <w:r w:rsidR="00052343">
            <w:rPr>
              <w:rStyle w:val="CommentReference"/>
            </w:rPr>
            <w:commentReference w:id="3"/>
          </w:r>
        </w:p>
        <w:p w14:paraId="5ABFCD63" w14:textId="56BE104F" w:rsidR="00126541" w:rsidRPr="00BB5450" w:rsidRDefault="007359ED" w:rsidP="00F85227">
          <w:pPr>
            <w:pStyle w:val="ListParagraph"/>
            <w:numPr>
              <w:ilvl w:val="0"/>
              <w:numId w:val="17"/>
            </w:numPr>
            <w:spacing w:before="100" w:beforeAutospacing="1" w:after="100" w:afterAutospacing="1"/>
            <w:jc w:val="both"/>
            <w:divId w:val="1118254625"/>
            <w:rPr>
              <w:rFonts w:ascii="Times New Roman" w:eastAsia="Times New Roman" w:hAnsi="Times New Roman" w:cs="Times New Roman"/>
              <w:sz w:val="24"/>
              <w:szCs w:val="24"/>
              <w:lang w:val="en-US" w:eastAsia="da-DK"/>
            </w:rPr>
          </w:pPr>
          <w:r w:rsidRPr="00BB5450">
            <w:rPr>
              <w:rFonts w:ascii="Times New Roman" w:eastAsia="Times New Roman" w:hAnsi="Times New Roman" w:cs="Times New Roman"/>
              <w:sz w:val="24"/>
              <w:szCs w:val="24"/>
              <w:lang w:val="en-US" w:eastAsia="da-DK"/>
            </w:rPr>
            <w:t>A secondary objective was</w:t>
          </w:r>
          <w:r w:rsidR="002F43DB">
            <w:rPr>
              <w:rFonts w:ascii="Times New Roman" w:eastAsia="Times New Roman" w:hAnsi="Times New Roman" w:cs="Times New Roman"/>
              <w:sz w:val="24"/>
              <w:szCs w:val="24"/>
              <w:lang w:val="en-US" w:eastAsia="da-DK"/>
            </w:rPr>
            <w:t xml:space="preserve"> </w:t>
          </w:r>
          <w:r w:rsidR="00126541" w:rsidRPr="00BB5450">
            <w:rPr>
              <w:rFonts w:ascii="Times New Roman" w:eastAsia="Times New Roman" w:hAnsi="Times New Roman" w:cs="Times New Roman"/>
              <w:sz w:val="24"/>
              <w:szCs w:val="24"/>
              <w:lang w:val="en-US" w:eastAsia="da-DK"/>
            </w:rPr>
            <w:t>to explore the potential advantages/disadvantages of using a group-based versus an individual intervention when targeting specific problems or when using specific types of interventions.</w:t>
          </w:r>
        </w:p>
        <w:p w14:paraId="65E29E7B" w14:textId="28B8D5E0" w:rsidR="00D7480A" w:rsidRPr="00AF0241" w:rsidRDefault="00000000" w:rsidP="0060276A">
          <w:pPr>
            <w:pStyle w:val="NormalWeb"/>
            <w:divId w:val="1118254625"/>
            <w:rPr>
              <w:color w:val="0066CC"/>
              <w:sz w:val="27"/>
              <w:szCs w:val="27"/>
            </w:rPr>
          </w:pPr>
        </w:p>
      </w:sdtContent>
    </w:sdt>
    <w:p w14:paraId="2A33E0F9" w14:textId="41E6CC7E" w:rsidR="003862F9" w:rsidRPr="00AF0241" w:rsidRDefault="00C37244" w:rsidP="00D7480A">
      <w:pPr>
        <w:pStyle w:val="Heading3"/>
        <w:divId w:val="692193780"/>
        <w:rPr>
          <w:rFonts w:eastAsia="Times New Roman"/>
        </w:rPr>
      </w:pPr>
      <w:bookmarkStart w:id="4" w:name="ABS_SEARCH_STRATEGY"/>
      <w:bookmarkEnd w:id="4"/>
      <w:r w:rsidRPr="00AF0241">
        <w:rPr>
          <w:rFonts w:eastAsia="Times New Roman"/>
        </w:rPr>
        <w:t xml:space="preserve">Search methods </w:t>
      </w:r>
    </w:p>
    <w:sdt>
      <w:sdtPr>
        <w:rPr>
          <w:color w:val="0066CC"/>
          <w:sz w:val="27"/>
          <w:szCs w:val="27"/>
        </w:rPr>
        <w:id w:val="1547024564"/>
        <w:placeholder>
          <w:docPart w:val="DE9288E4184340BAA77219FB7A1A45B7"/>
        </w:placeholder>
      </w:sdtPr>
      <w:sdtContent>
        <w:p w14:paraId="26B37F64" w14:textId="5C7430B3" w:rsidR="007359ED" w:rsidRPr="007359ED" w:rsidRDefault="007359ED" w:rsidP="00FE4E3B">
          <w:pPr>
            <w:jc w:val="both"/>
            <w:divId w:val="692193780"/>
            <w:rPr>
              <w:rFonts w:eastAsia="Times New Roman"/>
            </w:rPr>
          </w:pPr>
          <w:r w:rsidRPr="00AF0241">
            <w:rPr>
              <w:rFonts w:eastAsia="Times New Roman"/>
            </w:rPr>
            <w:t>The following database</w:t>
          </w:r>
          <w:r>
            <w:rPr>
              <w:rFonts w:eastAsia="Times New Roman"/>
            </w:rPr>
            <w:t xml:space="preserve">s were searched electronically: </w:t>
          </w:r>
          <w:r>
            <w:rPr>
              <w:rFonts w:eastAsia="Times New Roman"/>
              <w:lang w:val="en-US" w:eastAsia="da-DK"/>
            </w:rPr>
            <w:t>MEDLINE,</w:t>
          </w:r>
          <w:r w:rsidRPr="00AF0241">
            <w:rPr>
              <w:rFonts w:eastAsia="Times New Roman"/>
              <w:lang w:val="en-US" w:eastAsia="da-DK"/>
            </w:rPr>
            <w:t xml:space="preserve">EMBASE (OVID) 1974 </w:t>
          </w:r>
          <w:r>
            <w:rPr>
              <w:rFonts w:eastAsia="Times New Roman"/>
              <w:lang w:val="en-US" w:eastAsia="da-DK"/>
            </w:rPr>
            <w:t>–</w:t>
          </w:r>
          <w:r w:rsidRPr="00AF0241">
            <w:rPr>
              <w:rFonts w:eastAsia="Times New Roman"/>
              <w:lang w:val="en-US" w:eastAsia="da-DK"/>
            </w:rPr>
            <w:t xml:space="preserve"> 2022</w:t>
          </w:r>
          <w:r>
            <w:rPr>
              <w:rFonts w:eastAsia="Times New Roman"/>
            </w:rPr>
            <w:t xml:space="preserve">, </w:t>
          </w:r>
          <w:r w:rsidRPr="00AF0241">
            <w:rPr>
              <w:rFonts w:eastAsia="Times New Roman"/>
              <w:lang w:val="en-US" w:eastAsia="da-DK"/>
            </w:rPr>
            <w:t>A</w:t>
          </w:r>
          <w:r>
            <w:rPr>
              <w:rFonts w:eastAsia="Times New Roman"/>
              <w:lang w:val="en-US" w:eastAsia="da-DK"/>
            </w:rPr>
            <w:t xml:space="preserve">PA PsycINFO (EBSCO), CINAHL (EBSCO), </w:t>
          </w:r>
          <w:r w:rsidRPr="00AF0241">
            <w:rPr>
              <w:rFonts w:eastAsia="Times New Roman"/>
              <w:lang w:val="en-US" w:eastAsia="da-DK"/>
            </w:rPr>
            <w:t xml:space="preserve">Sociological </w:t>
          </w:r>
          <w:r>
            <w:rPr>
              <w:rFonts w:eastAsia="Times New Roman"/>
              <w:lang w:val="en-US" w:eastAsia="da-DK"/>
            </w:rPr>
            <w:t xml:space="preserve">Abstracts (ProQuest) </w:t>
          </w:r>
        </w:p>
        <w:p w14:paraId="4E3FE89F" w14:textId="7D0B7324" w:rsidR="00D7480A" w:rsidRPr="007359ED" w:rsidRDefault="007359ED" w:rsidP="00FE4E3B">
          <w:pPr>
            <w:pStyle w:val="NormalWeb"/>
            <w:shd w:val="clear" w:color="auto" w:fill="FFFFFF"/>
            <w:spacing w:after="240"/>
            <w:jc w:val="both"/>
            <w:divId w:val="692193780"/>
            <w:rPr>
              <w:rFonts w:eastAsia="Times New Roman"/>
            </w:rPr>
          </w:pPr>
          <w:r w:rsidRPr="00AF0241">
            <w:rPr>
              <w:rFonts w:eastAsia="Times New Roman"/>
              <w:lang w:val="en-US" w:eastAsia="da-DK"/>
            </w:rPr>
            <w:t>Socia</w:t>
          </w:r>
          <w:r>
            <w:rPr>
              <w:rFonts w:eastAsia="Times New Roman"/>
              <w:lang w:val="en-US" w:eastAsia="da-DK"/>
            </w:rPr>
            <w:t xml:space="preserve">l Services Abstracts (ProQuest), SocINDEX (EBSCO), Academic Search Premier (EBSCO), </w:t>
          </w:r>
          <w:r w:rsidRPr="00AF0241">
            <w:rPr>
              <w:rFonts w:eastAsia="Times New Roman"/>
              <w:lang w:val="en-US" w:eastAsia="da-DK"/>
            </w:rPr>
            <w:t>International Bibliography of the So</w:t>
          </w:r>
          <w:r>
            <w:rPr>
              <w:rFonts w:eastAsia="Times New Roman"/>
              <w:lang w:val="en-US" w:eastAsia="da-DK"/>
            </w:rPr>
            <w:t xml:space="preserve">cial Sciences (IBSS) (ProQuest), </w:t>
          </w:r>
          <w:r w:rsidRPr="00AF0241">
            <w:rPr>
              <w:rFonts w:eastAsia="Times New Roman"/>
              <w:lang w:val="en-US" w:eastAsia="da-DK"/>
            </w:rPr>
            <w:t>Science Citation Index (</w:t>
          </w:r>
          <w:r>
            <w:rPr>
              <w:rFonts w:eastAsia="Times New Roman"/>
              <w:lang w:val="en-US" w:eastAsia="da-DK"/>
            </w:rPr>
            <w:t xml:space="preserve">Web of Science Core Collection), </w:t>
          </w:r>
          <w:r w:rsidRPr="00AF0241">
            <w:rPr>
              <w:rFonts w:eastAsia="Times New Roman"/>
              <w:lang w:val="en-US" w:eastAsia="da-DK"/>
            </w:rPr>
            <w:t xml:space="preserve">Social Sciences Citation Index (Web of Science Core Collection) </w:t>
          </w:r>
          <w:r>
            <w:rPr>
              <w:rFonts w:eastAsia="Times New Roman"/>
              <w:lang w:val="en-US" w:eastAsia="da-DK"/>
            </w:rPr>
            <w:t xml:space="preserve">, </w:t>
          </w:r>
          <w:r w:rsidRPr="00AF0241">
            <w:rPr>
              <w:rFonts w:eastAsia="Times New Roman"/>
              <w:lang w:val="en-US" w:eastAsia="da-DK"/>
            </w:rPr>
            <w:t>Cochrane Central Register</w:t>
          </w:r>
          <w:r>
            <w:rPr>
              <w:rFonts w:eastAsia="Times New Roman"/>
              <w:lang w:val="en-US" w:eastAsia="da-DK"/>
            </w:rPr>
            <w:t xml:space="preserve"> of Controlled Trials (CENTRAL).</w:t>
          </w:r>
          <w:r w:rsidRPr="00AF0241">
            <w:t xml:space="preserve"> The electronic database searches were completed in September 2022 and other resources were completed in July 2024. We searched to identify both published and unpublished literature. The searches were international in scope. The searches were limited to publications published from 2000</w:t>
          </w:r>
          <w:r>
            <w:t>. In addition to electronic searches w</w:t>
          </w:r>
          <w:r w:rsidRPr="00AF0241">
            <w:t>e implemented a wide range of search methods and strategies to maximise coverage of relevant references</w:t>
          </w:r>
        </w:p>
      </w:sdtContent>
    </w:sdt>
    <w:p w14:paraId="234A82BB" w14:textId="04CBF65B" w:rsidR="003862F9" w:rsidRPr="00AF0241" w:rsidRDefault="00C37244" w:rsidP="00D7480A">
      <w:pPr>
        <w:pStyle w:val="Heading3"/>
        <w:divId w:val="1462923389"/>
        <w:rPr>
          <w:rFonts w:eastAsia="Times New Roman"/>
        </w:rPr>
      </w:pPr>
      <w:bookmarkStart w:id="5" w:name="ABS_SELECTION_CRITERIA"/>
      <w:bookmarkEnd w:id="5"/>
      <w:r w:rsidRPr="00AF0241">
        <w:rPr>
          <w:rFonts w:eastAsia="Times New Roman"/>
        </w:rPr>
        <w:t xml:space="preserve">Selection criteria </w:t>
      </w:r>
    </w:p>
    <w:sdt>
      <w:sdtPr>
        <w:rPr>
          <w:color w:val="0066CC"/>
          <w:sz w:val="27"/>
          <w:szCs w:val="27"/>
        </w:rPr>
        <w:id w:val="-1103719334"/>
        <w:placeholder>
          <w:docPart w:val="CDD7ACE1AE6C4BF6A2EE333E39CEEBC3"/>
        </w:placeholder>
      </w:sdtPr>
      <w:sdtContent>
        <w:p w14:paraId="1FB6A554" w14:textId="598858C0" w:rsidR="00D7480A" w:rsidRPr="00AF0241" w:rsidRDefault="007359ED" w:rsidP="00FE4E3B">
          <w:pPr>
            <w:pStyle w:val="NormalWeb"/>
            <w:jc w:val="both"/>
            <w:divId w:val="1462923389"/>
            <w:rPr>
              <w:color w:val="0066CC"/>
              <w:sz w:val="27"/>
              <w:szCs w:val="27"/>
            </w:rPr>
          </w:pPr>
          <w:r w:rsidRPr="00AF0241">
            <w:rPr>
              <w:rFonts w:eastAsia="Times New Roman"/>
              <w:lang w:val="en-US" w:eastAsia="da-DK"/>
            </w:rPr>
            <w:t xml:space="preserve">The population of </w:t>
          </w:r>
          <w:r w:rsidRPr="00D53D4E">
            <w:rPr>
              <w:rFonts w:eastAsia="Times New Roman"/>
              <w:lang w:val="en-US" w:eastAsia="da-DK"/>
            </w:rPr>
            <w:t>this review are adults in the OECD countries with at least one psychiatric diagnosis who are experiencing any kind of personal and social problems in addition to their mental health problems. Social or personal problems are defined broadly and inclu</w:t>
          </w:r>
          <w:r w:rsidR="002F43DB" w:rsidRPr="00D53D4E">
            <w:rPr>
              <w:rFonts w:eastAsia="Times New Roman"/>
              <w:lang w:val="en-US" w:eastAsia="da-DK"/>
            </w:rPr>
            <w:t>de problems such as</w:t>
          </w:r>
          <w:r w:rsidRPr="00D53D4E">
            <w:rPr>
              <w:rFonts w:eastAsia="Times New Roman"/>
              <w:lang w:val="en-US" w:eastAsia="da-DK"/>
            </w:rPr>
            <w:t xml:space="preserve"> loneliness,</w:t>
          </w:r>
          <w:r w:rsidR="002F43DB" w:rsidRPr="00D53D4E">
            <w:rPr>
              <w:rFonts w:eastAsia="Times New Roman"/>
              <w:lang w:val="en-US" w:eastAsia="da-DK"/>
            </w:rPr>
            <w:t xml:space="preserve"> homelessness or</w:t>
          </w:r>
          <w:r w:rsidRPr="00D53D4E">
            <w:rPr>
              <w:rFonts w:eastAsia="Times New Roman"/>
              <w:lang w:val="en-US" w:eastAsia="da-DK"/>
            </w:rPr>
            <w:t xml:space="preserve"> alcohol or substance use. </w:t>
          </w:r>
          <w:r w:rsidR="00BB5450" w:rsidRPr="00D53D4E">
            <w:t xml:space="preserve">This review includes all interventions delivered in a group format, meaning that more than one participant receive the intervention at the same time and place and by the same therapists/case workers. In addition, included interventions had to be based in a community or out-patient setting. </w:t>
          </w:r>
          <w:r w:rsidR="00BB5450" w:rsidRPr="00D53D4E">
            <w:rPr>
              <w:rFonts w:eastAsia="Times New Roman"/>
              <w:lang w:val="en-US" w:eastAsia="da-DK"/>
            </w:rPr>
            <w:t>In order to summarize what is known about the possible causal effects of group-based community interventions, we included all study designs (including RCT</w:t>
          </w:r>
          <w:r w:rsidR="00FE4E3B">
            <w:rPr>
              <w:rFonts w:eastAsia="Times New Roman"/>
              <w:lang w:val="en-US" w:eastAsia="da-DK"/>
            </w:rPr>
            <w:t>s</w:t>
          </w:r>
          <w:r w:rsidR="00BB5450" w:rsidRPr="00D53D4E">
            <w:rPr>
              <w:rFonts w:eastAsia="Times New Roman"/>
              <w:lang w:val="en-US" w:eastAsia="da-DK"/>
            </w:rPr>
            <w:t xml:space="preserve">) that use a well-defined control group. Control interventions consist of individually delivered </w:t>
          </w:r>
          <w:r w:rsidR="00D03F6D" w:rsidRPr="00D53D4E">
            <w:rPr>
              <w:rFonts w:eastAsia="Times New Roman"/>
              <w:lang w:val="en-US" w:eastAsia="da-DK"/>
            </w:rPr>
            <w:t>interventions.</w:t>
          </w:r>
        </w:p>
      </w:sdtContent>
    </w:sdt>
    <w:p w14:paraId="7C860457" w14:textId="3CF137B2" w:rsidR="003862F9" w:rsidRPr="00AF0241" w:rsidRDefault="00C37244" w:rsidP="00D7480A">
      <w:pPr>
        <w:pStyle w:val="Heading3"/>
        <w:divId w:val="492914960"/>
        <w:rPr>
          <w:rFonts w:eastAsia="Times New Roman"/>
        </w:rPr>
      </w:pPr>
      <w:bookmarkStart w:id="6" w:name="ABS_DATA_COLLECTION"/>
      <w:bookmarkEnd w:id="6"/>
      <w:r w:rsidRPr="00AF0241">
        <w:rPr>
          <w:rFonts w:eastAsia="Times New Roman"/>
        </w:rPr>
        <w:t xml:space="preserve">Data collection and analysis </w:t>
      </w:r>
    </w:p>
    <w:sdt>
      <w:sdtPr>
        <w:rPr>
          <w:color w:val="0066CC"/>
          <w:sz w:val="27"/>
          <w:szCs w:val="27"/>
        </w:rPr>
        <w:id w:val="-1964265166"/>
        <w:placeholder>
          <w:docPart w:val="EC3A195D2C134EB9B69394CC5783AB9D"/>
        </w:placeholder>
      </w:sdtPr>
      <w:sdtEndPr>
        <w:rPr>
          <w:color w:val="auto"/>
          <w:sz w:val="24"/>
          <w:szCs w:val="24"/>
        </w:rPr>
      </w:sdtEndPr>
      <w:sdtContent>
        <w:p w14:paraId="6DA9FC4D" w14:textId="0C999FCD" w:rsidR="00BB5450" w:rsidRPr="00AF0241" w:rsidRDefault="00BB5450" w:rsidP="00FE4E3B">
          <w:pPr>
            <w:pStyle w:val="NormalWeb"/>
            <w:spacing w:after="240"/>
            <w:jc w:val="both"/>
            <w:divId w:val="492914960"/>
          </w:pPr>
          <w:r w:rsidRPr="00AF0241">
            <w:t xml:space="preserve">The total number of potential relevant records was </w:t>
          </w:r>
          <w:r w:rsidR="00FE4E3B">
            <w:rPr>
              <w:color w:val="000000"/>
              <w:kern w:val="28"/>
            </w:rPr>
            <w:t>28,980</w:t>
          </w:r>
          <w:r w:rsidRPr="00AF0241">
            <w:t xml:space="preserve"> after excluding duplicates (database:</w:t>
          </w:r>
          <w:r w:rsidRPr="00AF0241">
            <w:rPr>
              <w:color w:val="000000"/>
              <w:kern w:val="28"/>
            </w:rPr>
            <w:t xml:space="preserve"> </w:t>
          </w:r>
          <w:r w:rsidR="00FE4E3B">
            <w:rPr>
              <w:color w:val="000000"/>
              <w:kern w:val="28"/>
            </w:rPr>
            <w:t>18882;</w:t>
          </w:r>
          <w:r w:rsidRPr="00AF0241">
            <w:t xml:space="preserve"> grey, hand search, snowballing and other resources:</w:t>
          </w:r>
          <w:r w:rsidRPr="00AF0241">
            <w:rPr>
              <w:color w:val="000000"/>
              <w:kern w:val="28"/>
            </w:rPr>
            <w:t xml:space="preserve"> 10.098</w:t>
          </w:r>
          <w:r w:rsidR="00FE4E3B">
            <w:rPr>
              <w:color w:val="000000"/>
              <w:kern w:val="28"/>
            </w:rPr>
            <w:t>; duplicates: 8533</w:t>
          </w:r>
          <w:r w:rsidRPr="00AF0241">
            <w:t xml:space="preserve">). All records were screened based on title and abstract; </w:t>
          </w:r>
          <w:r w:rsidR="00FE4E3B">
            <w:rPr>
              <w:color w:val="000000"/>
              <w:kern w:val="28"/>
            </w:rPr>
            <w:t>2</w:t>
          </w:r>
          <w:r w:rsidRPr="00AF0241">
            <w:rPr>
              <w:color w:val="000000"/>
              <w:kern w:val="28"/>
            </w:rPr>
            <w:t>8.</w:t>
          </w:r>
          <w:r w:rsidR="00FE4E3B">
            <w:rPr>
              <w:color w:val="000000"/>
              <w:kern w:val="28"/>
            </w:rPr>
            <w:t>357</w:t>
          </w:r>
          <w:r w:rsidRPr="00AF0241">
            <w:t xml:space="preserve"> were excluded for not fulfilling the screening </w:t>
          </w:r>
          <w:r w:rsidRPr="00AF0241">
            <w:lastRenderedPageBreak/>
            <w:t>criteria. including 35 records that were unobtainable despite efforts to locate them through libraries and searches on the Internet. 623 records were ordered, retrieved</w:t>
          </w:r>
          <w:r w:rsidR="00F85227">
            <w:t>,</w:t>
          </w:r>
          <w:r w:rsidRPr="00AF0241">
            <w:t xml:space="preserve"> and screened in full text. Of these, 561 did not fulfil the screening criteria and were excluded. 62 studies were included in the review. </w:t>
          </w:r>
        </w:p>
        <w:p w14:paraId="0A7E2C78" w14:textId="20F93CC7" w:rsidR="0002143B" w:rsidRDefault="00F85227" w:rsidP="00FE4E3B">
          <w:pPr>
            <w:pStyle w:val="Heading2"/>
            <w:jc w:val="both"/>
            <w:divId w:val="492914960"/>
            <w:rPr>
              <w:rFonts w:eastAsia="Times New Roman"/>
              <w:b w:val="0"/>
              <w:sz w:val="24"/>
              <w:szCs w:val="24"/>
            </w:rPr>
          </w:pPr>
          <w:r>
            <w:rPr>
              <w:rFonts w:eastAsia="Times New Roman"/>
              <w:b w:val="0"/>
              <w:sz w:val="24"/>
              <w:szCs w:val="24"/>
            </w:rPr>
            <w:t>One</w:t>
          </w:r>
          <w:r w:rsidR="00BB5450" w:rsidRPr="00BB5450">
            <w:rPr>
              <w:rFonts w:eastAsia="Times New Roman"/>
              <w:b w:val="0"/>
              <w:sz w:val="24"/>
              <w:szCs w:val="24"/>
            </w:rPr>
            <w:t xml:space="preserve"> stud</w:t>
          </w:r>
          <w:r>
            <w:rPr>
              <w:rFonts w:eastAsia="Times New Roman"/>
              <w:b w:val="0"/>
              <w:sz w:val="24"/>
              <w:szCs w:val="24"/>
            </w:rPr>
            <w:t>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deemed to be </w:t>
          </w:r>
          <w:r>
            <w:rPr>
              <w:rFonts w:eastAsia="Times New Roman"/>
              <w:b w:val="0"/>
              <w:sz w:val="24"/>
              <w:szCs w:val="24"/>
            </w:rPr>
            <w:t>at</w:t>
          </w:r>
          <w:r w:rsidR="00BB5450" w:rsidRPr="00BB5450">
            <w:rPr>
              <w:rFonts w:eastAsia="Times New Roman"/>
              <w:b w:val="0"/>
              <w:sz w:val="24"/>
              <w:szCs w:val="24"/>
            </w:rPr>
            <w:t xml:space="preserve"> critical risk of bias due to high/serious risk of bias in multiple domains. Based on the review protocol, </w:t>
          </w:r>
          <w:r>
            <w:rPr>
              <w:rFonts w:eastAsia="Times New Roman"/>
              <w:b w:val="0"/>
              <w:sz w:val="24"/>
              <w:szCs w:val="24"/>
            </w:rPr>
            <w:t>this study</w:t>
          </w:r>
          <w:r w:rsidR="00BB5450" w:rsidRPr="00BB5450">
            <w:rPr>
              <w:rFonts w:eastAsia="Times New Roman"/>
              <w:b w:val="0"/>
              <w:sz w:val="24"/>
              <w:szCs w:val="24"/>
            </w:rPr>
            <w:t xml:space="preserve"> </w:t>
          </w:r>
          <w:r>
            <w:rPr>
              <w:rFonts w:eastAsia="Times New Roman"/>
              <w:b w:val="0"/>
              <w:sz w:val="24"/>
              <w:szCs w:val="24"/>
            </w:rPr>
            <w:t>was</w:t>
          </w:r>
          <w:r w:rsidR="00BB5450" w:rsidRPr="00BB5450">
            <w:rPr>
              <w:rFonts w:eastAsia="Times New Roman"/>
              <w:b w:val="0"/>
              <w:sz w:val="24"/>
              <w:szCs w:val="24"/>
            </w:rPr>
            <w:t xml:space="preserve"> excluded </w:t>
          </w:r>
          <w:r w:rsidR="00D03F6D">
            <w:rPr>
              <w:rFonts w:eastAsia="Times New Roman"/>
              <w:b w:val="0"/>
              <w:sz w:val="24"/>
              <w:szCs w:val="24"/>
            </w:rPr>
            <w:t>from the meta-analyse</w:t>
          </w:r>
          <w:r w:rsidR="00BB5450" w:rsidRPr="00BB5450">
            <w:rPr>
              <w:rFonts w:eastAsia="Times New Roman"/>
              <w:b w:val="0"/>
              <w:sz w:val="24"/>
              <w:szCs w:val="24"/>
            </w:rPr>
            <w:t xml:space="preserve">s. </w:t>
          </w:r>
          <w:r>
            <w:rPr>
              <w:rFonts w:eastAsia="Times New Roman"/>
              <w:b w:val="0"/>
              <w:sz w:val="24"/>
              <w:szCs w:val="24"/>
            </w:rPr>
            <w:t>12</w:t>
          </w:r>
          <w:r w:rsidR="00BB5450" w:rsidRPr="00BB5450">
            <w:rPr>
              <w:rFonts w:eastAsia="Times New Roman"/>
              <w:b w:val="0"/>
              <w:sz w:val="24"/>
              <w:szCs w:val="24"/>
            </w:rPr>
            <w:t xml:space="preserve"> studies did not report results in a manner that allowed us to calculate effect sizes</w:t>
          </w:r>
          <w:r>
            <w:rPr>
              <w:rFonts w:eastAsia="Times New Roman"/>
              <w:b w:val="0"/>
              <w:sz w:val="24"/>
              <w:szCs w:val="24"/>
            </w:rPr>
            <w:t>,</w:t>
          </w:r>
          <w:r w:rsidR="00BB5450" w:rsidRPr="00BB5450">
            <w:rPr>
              <w:rFonts w:eastAsia="Times New Roman"/>
              <w:b w:val="0"/>
              <w:sz w:val="24"/>
              <w:szCs w:val="24"/>
            </w:rPr>
            <w:t xml:space="preserve"> and these were also not used in the </w:t>
          </w:r>
          <w:r>
            <w:rPr>
              <w:rFonts w:eastAsia="Times New Roman"/>
              <w:b w:val="0"/>
              <w:sz w:val="24"/>
              <w:szCs w:val="24"/>
            </w:rPr>
            <w:t>data synthesis</w:t>
          </w:r>
          <w:r w:rsidR="00BB5450" w:rsidRPr="00BB5450">
            <w:rPr>
              <w:rFonts w:eastAsia="Times New Roman"/>
              <w:b w:val="0"/>
              <w:sz w:val="24"/>
              <w:szCs w:val="24"/>
            </w:rPr>
            <w:t xml:space="preserve">. </w:t>
          </w:r>
          <w:r w:rsidR="007A0E68">
            <w:rPr>
              <w:rFonts w:eastAsia="Times New Roman"/>
              <w:b w:val="0"/>
              <w:sz w:val="24"/>
              <w:szCs w:val="24"/>
            </w:rPr>
            <w:t>4</w:t>
          </w:r>
          <w:r>
            <w:rPr>
              <w:rFonts w:eastAsia="Times New Roman"/>
              <w:b w:val="0"/>
              <w:sz w:val="24"/>
              <w:szCs w:val="24"/>
            </w:rPr>
            <w:t xml:space="preserve">9 </w:t>
          </w:r>
          <w:r w:rsidR="00BB5450" w:rsidRPr="00BB5450">
            <w:rPr>
              <w:rFonts w:eastAsia="Times New Roman"/>
              <w:b w:val="0"/>
              <w:sz w:val="24"/>
              <w:szCs w:val="24"/>
            </w:rPr>
            <w:t xml:space="preserve">studies </w:t>
          </w:r>
          <w:r w:rsidR="00FE4E3B">
            <w:rPr>
              <w:rFonts w:eastAsia="Times New Roman"/>
              <w:b w:val="0"/>
              <w:sz w:val="24"/>
              <w:szCs w:val="24"/>
            </w:rPr>
            <w:t xml:space="preserve">and 349 effect size estimates </w:t>
          </w:r>
          <w:r w:rsidR="00BB5450" w:rsidRPr="00BB5450">
            <w:rPr>
              <w:rFonts w:eastAsia="Times New Roman"/>
              <w:b w:val="0"/>
              <w:sz w:val="24"/>
              <w:szCs w:val="24"/>
            </w:rPr>
            <w:t>were used in the meta-analysis</w:t>
          </w:r>
          <w:r w:rsidR="0002143B">
            <w:rPr>
              <w:rFonts w:eastAsia="Times New Roman"/>
              <w:b w:val="0"/>
              <w:sz w:val="24"/>
              <w:szCs w:val="24"/>
            </w:rPr>
            <w:t xml:space="preserve">, of which 347 effect sizes were adjusted for baseline differences. </w:t>
          </w:r>
        </w:p>
        <w:p w14:paraId="0CF279A4" w14:textId="3FC01C21" w:rsidR="00D7480A" w:rsidRPr="00AF0241" w:rsidRDefault="00000000" w:rsidP="0002143B">
          <w:pPr>
            <w:divId w:val="492914960"/>
          </w:pPr>
        </w:p>
      </w:sdtContent>
    </w:sdt>
    <w:p w14:paraId="3C617797" w14:textId="4D31311D" w:rsidR="003862F9" w:rsidRPr="00AF0241" w:rsidRDefault="00C37244" w:rsidP="00D7480A">
      <w:pPr>
        <w:pStyle w:val="Heading3"/>
        <w:divId w:val="2132430162"/>
        <w:rPr>
          <w:rFonts w:eastAsia="Times New Roman"/>
        </w:rPr>
      </w:pPr>
      <w:bookmarkStart w:id="7" w:name="ABS_RESULTS"/>
      <w:bookmarkEnd w:id="7"/>
      <w:r w:rsidRPr="00AF0241">
        <w:rPr>
          <w:rFonts w:eastAsia="Times New Roman"/>
        </w:rPr>
        <w:t xml:space="preserve">Main results </w:t>
      </w:r>
    </w:p>
    <w:sdt>
      <w:sdtPr>
        <w:rPr>
          <w:color w:val="0066CC"/>
          <w:sz w:val="27"/>
          <w:szCs w:val="27"/>
        </w:rPr>
        <w:id w:val="-571342596"/>
        <w:placeholder>
          <w:docPart w:val="3083EA5C1CF345EDA954082D5C7413D2"/>
        </w:placeholder>
      </w:sdtPr>
      <w:sdtEndPr>
        <w:rPr>
          <w:color w:val="000000" w:themeColor="text1"/>
          <w:sz w:val="24"/>
          <w:szCs w:val="24"/>
        </w:rPr>
      </w:sdtEndPr>
      <w:sdtContent>
        <w:p w14:paraId="7A66B2AB" w14:textId="7BFFA9FF" w:rsidR="00FE4E3B" w:rsidRDefault="007A0E68" w:rsidP="00F85227">
          <w:pPr>
            <w:pStyle w:val="NormalWeb"/>
            <w:jc w:val="both"/>
            <w:divId w:val="2132430162"/>
            <w:rPr>
              <w:color w:val="000000" w:themeColor="text1"/>
            </w:rPr>
          </w:pPr>
          <w:r>
            <w:rPr>
              <w:color w:val="000000" w:themeColor="text1"/>
            </w:rPr>
            <w:t>The 4</w:t>
          </w:r>
          <w:r w:rsidR="00F85227">
            <w:rPr>
              <w:color w:val="000000" w:themeColor="text1"/>
            </w:rPr>
            <w:t>9</w:t>
          </w:r>
          <w:r w:rsidR="00D2116C" w:rsidRPr="008A2011">
            <w:rPr>
              <w:color w:val="000000" w:themeColor="text1"/>
            </w:rPr>
            <w:t xml:space="preserve"> studies used in the meta-analyses were p</w:t>
          </w:r>
          <w:r>
            <w:rPr>
              <w:color w:val="000000" w:themeColor="text1"/>
            </w:rPr>
            <w:t xml:space="preserve">ublished between 2000 and 2022. </w:t>
          </w:r>
          <w:r w:rsidR="00D2116C" w:rsidRPr="008A2011">
            <w:rPr>
              <w:color w:val="000000" w:themeColor="text1"/>
            </w:rPr>
            <w:t>Participants in the included studies suffered from a wide range of different t</w:t>
          </w:r>
          <w:r>
            <w:rPr>
              <w:color w:val="000000" w:themeColor="text1"/>
            </w:rPr>
            <w:t>ypes of mental illnes</w:t>
          </w:r>
          <w:r w:rsidR="002F43DB">
            <w:rPr>
              <w:color w:val="000000" w:themeColor="text1"/>
            </w:rPr>
            <w:t>s</w:t>
          </w:r>
          <w:r>
            <w:rPr>
              <w:color w:val="000000" w:themeColor="text1"/>
            </w:rPr>
            <w:t xml:space="preserve"> and i</w:t>
          </w:r>
          <w:r w:rsidR="00D03F6D">
            <w:rPr>
              <w:color w:val="000000" w:themeColor="text1"/>
            </w:rPr>
            <w:t>n</w:t>
          </w:r>
          <w:r>
            <w:rPr>
              <w:color w:val="000000" w:themeColor="text1"/>
            </w:rPr>
            <w:t>dicators of social marginalization. T</w:t>
          </w:r>
          <w:r w:rsidR="00D2116C" w:rsidRPr="008A2011">
            <w:rPr>
              <w:color w:val="000000" w:themeColor="text1"/>
            </w:rPr>
            <w:t>he most common mental disorder</w:t>
          </w:r>
          <w:r w:rsidR="00D03F6D">
            <w:rPr>
              <w:color w:val="000000" w:themeColor="text1"/>
            </w:rPr>
            <w:t xml:space="preserve"> reported in pr</w:t>
          </w:r>
          <w:r>
            <w:rPr>
              <w:color w:val="000000" w:themeColor="text1"/>
            </w:rPr>
            <w:t>imary studies</w:t>
          </w:r>
          <w:r w:rsidR="00D2116C" w:rsidRPr="008A2011">
            <w:rPr>
              <w:color w:val="000000" w:themeColor="text1"/>
            </w:rPr>
            <w:t xml:space="preserve"> was </w:t>
          </w:r>
          <w:r>
            <w:rPr>
              <w:rFonts w:cstheme="minorHAnsi"/>
              <w:color w:val="000000" w:themeColor="text1"/>
              <w:lang w:val="en-US"/>
            </w:rPr>
            <w:t>s</w:t>
          </w:r>
          <w:r w:rsidR="00D2116C" w:rsidRPr="008A2011">
            <w:rPr>
              <w:rFonts w:cstheme="minorHAnsi"/>
              <w:color w:val="000000" w:themeColor="text1"/>
              <w:lang w:val="en-US"/>
            </w:rPr>
            <w:t>chizophrenia or other primary psychotic disorders (36 studies)</w:t>
          </w:r>
          <w:r w:rsidR="00F85227">
            <w:rPr>
              <w:rFonts w:cstheme="minorHAnsi"/>
              <w:color w:val="000000" w:themeColor="text1"/>
              <w:lang w:val="en-US"/>
            </w:rPr>
            <w:t>,</w:t>
          </w:r>
          <w:r w:rsidR="00D2116C" w:rsidRPr="008A2011">
            <w:rPr>
              <w:rFonts w:cstheme="minorHAnsi"/>
              <w:color w:val="000000" w:themeColor="text1"/>
              <w:lang w:val="en-US"/>
            </w:rPr>
            <w:t xml:space="preserve"> and the most </w:t>
          </w:r>
          <w:r>
            <w:rPr>
              <w:rFonts w:cstheme="minorHAnsi"/>
              <w:color w:val="000000" w:themeColor="text1"/>
              <w:lang w:val="en-US"/>
            </w:rPr>
            <w:t>common co-morbid condition was substan</w:t>
          </w:r>
          <w:r w:rsidR="00D2116C" w:rsidRPr="008A2011">
            <w:rPr>
              <w:rFonts w:cstheme="minorHAnsi"/>
              <w:color w:val="000000" w:themeColor="text1"/>
              <w:lang w:val="en-US"/>
            </w:rPr>
            <w:t>ce use (13 studies)</w:t>
          </w:r>
          <w:r w:rsidR="00F85227">
            <w:rPr>
              <w:rFonts w:cstheme="minorHAnsi"/>
              <w:color w:val="000000" w:themeColor="text1"/>
              <w:lang w:val="en-US"/>
            </w:rPr>
            <w:t>. In</w:t>
          </w:r>
          <w:r w:rsidR="00D2116C" w:rsidRPr="008A2011">
            <w:rPr>
              <w:rFonts w:cstheme="minorHAnsi"/>
              <w:color w:val="000000" w:themeColor="text1"/>
              <w:lang w:val="en-US"/>
            </w:rPr>
            <w:t xml:space="preserve"> the majority</w:t>
          </w:r>
          <w:r>
            <w:rPr>
              <w:rFonts w:cstheme="minorHAnsi"/>
              <w:color w:val="000000" w:themeColor="text1"/>
              <w:lang w:val="en-US"/>
            </w:rPr>
            <w:t xml:space="preserve"> of studies</w:t>
          </w:r>
          <w:r w:rsidR="00D03F6D">
            <w:rPr>
              <w:rFonts w:cstheme="minorHAnsi"/>
              <w:color w:val="000000" w:themeColor="text1"/>
              <w:lang w:val="en-US"/>
            </w:rPr>
            <w:t>,</w:t>
          </w:r>
          <w:r>
            <w:rPr>
              <w:rFonts w:cstheme="minorHAnsi"/>
              <w:color w:val="000000" w:themeColor="text1"/>
              <w:lang w:val="en-US"/>
            </w:rPr>
            <w:t xml:space="preserve"> the participants fac</w:t>
          </w:r>
          <w:r w:rsidR="00D2116C" w:rsidRPr="008A2011">
            <w:rPr>
              <w:rFonts w:cstheme="minorHAnsi"/>
              <w:color w:val="000000" w:themeColor="text1"/>
              <w:lang w:val="en-US"/>
            </w:rPr>
            <w:t xml:space="preserve">ed more than one indicator </w:t>
          </w:r>
          <w:r w:rsidR="00D2116C" w:rsidRPr="00D53D4E">
            <w:rPr>
              <w:rFonts w:cstheme="minorHAnsi"/>
              <w:color w:val="000000" w:themeColor="text1"/>
              <w:lang w:val="en-US"/>
            </w:rPr>
            <w:t>of social marginalization. The group-based interventions were diverse in nature</w:t>
          </w:r>
          <w:r w:rsidRPr="00D53D4E">
            <w:rPr>
              <w:rFonts w:cstheme="minorHAnsi"/>
              <w:color w:val="000000" w:themeColor="text1"/>
              <w:lang w:val="en-US"/>
            </w:rPr>
            <w:t xml:space="preserve">. </w:t>
          </w:r>
          <w:r w:rsidR="00D03F6D" w:rsidRPr="00D53D4E">
            <w:rPr>
              <w:rFonts w:cstheme="minorHAnsi"/>
              <w:color w:val="000000" w:themeColor="text1"/>
              <w:lang w:val="en-US"/>
            </w:rPr>
            <w:t>H</w:t>
          </w:r>
          <w:r w:rsidRPr="00D53D4E">
            <w:rPr>
              <w:rFonts w:cstheme="minorHAnsi"/>
              <w:color w:val="000000" w:themeColor="text1"/>
              <w:lang w:val="en-US"/>
            </w:rPr>
            <w:t>owever, t</w:t>
          </w:r>
          <w:r w:rsidR="00D2116C" w:rsidRPr="00D53D4E">
            <w:rPr>
              <w:rFonts w:cstheme="minorHAnsi"/>
              <w:color w:val="000000" w:themeColor="text1"/>
              <w:lang w:val="en-US"/>
            </w:rPr>
            <w:t xml:space="preserve">he most common type of intervention was </w:t>
          </w:r>
          <w:r w:rsidRPr="00D53D4E">
            <w:rPr>
              <w:color w:val="000000" w:themeColor="text1"/>
              <w:lang w:val="en-US"/>
            </w:rPr>
            <w:t>Group-</w:t>
          </w:r>
          <w:r w:rsidR="00D2116C" w:rsidRPr="00D53D4E">
            <w:rPr>
              <w:color w:val="000000" w:themeColor="text1"/>
              <w:lang w:val="en-US"/>
            </w:rPr>
            <w:t>based Cognitive Behavioral Therapy</w:t>
          </w:r>
          <w:r w:rsidR="008A2011" w:rsidRPr="00D53D4E">
            <w:rPr>
              <w:color w:val="000000" w:themeColor="text1"/>
              <w:lang w:val="en-US"/>
            </w:rPr>
            <w:t xml:space="preserve"> (11 studies)</w:t>
          </w:r>
          <w:r w:rsidRPr="00D53D4E">
            <w:rPr>
              <w:color w:val="000000" w:themeColor="text1"/>
              <w:lang w:val="en-US"/>
            </w:rPr>
            <w:t xml:space="preserve">. The total number of </w:t>
          </w:r>
          <w:r w:rsidR="00F85227">
            <w:rPr>
              <w:color w:val="000000" w:themeColor="text1"/>
              <w:lang w:val="en-US"/>
            </w:rPr>
            <w:t xml:space="preserve">5390 </w:t>
          </w:r>
          <w:r w:rsidRPr="00D53D4E">
            <w:rPr>
              <w:color w:val="000000" w:themeColor="text1"/>
              <w:lang w:val="en-US"/>
            </w:rPr>
            <w:t>participants</w:t>
          </w:r>
          <w:r w:rsidR="00554919">
            <w:rPr>
              <w:color w:val="000000" w:themeColor="text1"/>
              <w:lang w:val="en-US"/>
            </w:rPr>
            <w:t xml:space="preserve"> (46.6% males</w:t>
          </w:r>
          <w:r w:rsidR="00B0640D">
            <w:rPr>
              <w:color w:val="000000" w:themeColor="text1"/>
              <w:lang w:val="en-US"/>
            </w:rPr>
            <w:t xml:space="preserve">, </w:t>
          </w:r>
          <w:r w:rsidR="00554919">
            <w:rPr>
              <w:color w:val="000000" w:themeColor="text1"/>
              <w:lang w:val="en-US"/>
            </w:rPr>
            <w:t>mean age</w:t>
          </w:r>
          <w:r w:rsidR="00B0640D">
            <w:rPr>
              <w:color w:val="000000" w:themeColor="text1"/>
              <w:lang w:val="en-US"/>
            </w:rPr>
            <w:t xml:space="preserve"> </w:t>
          </w:r>
          <w:r w:rsidR="00554919">
            <w:rPr>
              <w:color w:val="000000" w:themeColor="text1"/>
              <w:lang w:val="en-US"/>
            </w:rPr>
            <w:t>40.7</w:t>
          </w:r>
          <w:r w:rsidR="00B0640D">
            <w:rPr>
              <w:color w:val="000000" w:themeColor="text1"/>
              <w:lang w:val="en-US"/>
            </w:rPr>
            <w:t xml:space="preserve"> years</w:t>
          </w:r>
          <w:r w:rsidR="00554919">
            <w:rPr>
              <w:color w:val="000000" w:themeColor="text1"/>
              <w:lang w:val="en-US"/>
            </w:rPr>
            <w:t>)</w:t>
          </w:r>
          <w:r w:rsidRPr="00D53D4E">
            <w:rPr>
              <w:color w:val="000000" w:themeColor="text1"/>
              <w:lang w:val="en-US"/>
            </w:rPr>
            <w:t xml:space="preserve"> </w:t>
          </w:r>
          <w:r w:rsidR="00F85227">
            <w:rPr>
              <w:color w:val="000000" w:themeColor="text1"/>
              <w:lang w:val="en-US"/>
            </w:rPr>
            <w:t>contributed to the social reintegrational outcomes, while 4663 participants</w:t>
          </w:r>
          <w:r w:rsidR="00B0640D">
            <w:rPr>
              <w:color w:val="000000" w:themeColor="text1"/>
              <w:lang w:val="en-US"/>
            </w:rPr>
            <w:t xml:space="preserve"> (45.3% males, mean age 39.6 years)</w:t>
          </w:r>
          <w:r w:rsidR="00F85227">
            <w:rPr>
              <w:color w:val="000000" w:themeColor="text1"/>
              <w:lang w:val="en-US"/>
            </w:rPr>
            <w:t xml:space="preserve"> contributed to the mental health outcomes. </w:t>
          </w:r>
        </w:p>
        <w:p w14:paraId="6BF8FA66" w14:textId="28F08E3F" w:rsidR="00FE4E3B" w:rsidRDefault="00FE4E3B" w:rsidP="00F85227">
          <w:pPr>
            <w:pStyle w:val="NormalWeb"/>
            <w:jc w:val="both"/>
            <w:divId w:val="2132430162"/>
            <w:rPr>
              <w:color w:val="000000" w:themeColor="text1"/>
            </w:rPr>
          </w:pPr>
          <w:r>
            <w:rPr>
              <w:color w:val="000000" w:themeColor="text1"/>
            </w:rPr>
            <w:t xml:space="preserve">We analyzed the data separately for social reintegrational (primary) and mental health (secondary) outcomes. Specifically, we meta-analyzed </w:t>
          </w:r>
          <w:r w:rsidR="00391340">
            <w:rPr>
              <w:color w:val="000000" w:themeColor="text1"/>
            </w:rPr>
            <w:t xml:space="preserve">205 effect sizes from 46 studies based on reintegrational outcomes and 144 </w:t>
          </w:r>
          <w:r w:rsidR="00464480">
            <w:rPr>
              <w:color w:val="000000" w:themeColor="text1"/>
            </w:rPr>
            <w:t>effect sizes</w:t>
          </w:r>
          <w:r w:rsidR="00391340">
            <w:rPr>
              <w:color w:val="000000" w:themeColor="text1"/>
            </w:rPr>
            <w:t xml:space="preserve"> and 42 studies based on mental health outcomes. </w:t>
          </w:r>
        </w:p>
        <w:p w14:paraId="733609A3" w14:textId="32A11756" w:rsidR="00D7480A" w:rsidRDefault="00391340" w:rsidP="00F85227">
          <w:pPr>
            <w:pStyle w:val="NormalWeb"/>
            <w:jc w:val="both"/>
            <w:divId w:val="2132430162"/>
            <w:rPr>
              <w:color w:val="000000" w:themeColor="text1"/>
            </w:rPr>
          </w:pPr>
          <w:r>
            <w:rPr>
              <w:color w:val="000000" w:themeColor="text1"/>
            </w:rPr>
            <w:t>Based on sophisticated regression models accounting for dependent effect sizes, r</w:t>
          </w:r>
          <w:r w:rsidR="002F43DB" w:rsidRPr="00D53D4E">
            <w:rPr>
              <w:color w:val="000000" w:themeColor="text1"/>
            </w:rPr>
            <w:t>esults of t</w:t>
          </w:r>
          <w:r w:rsidR="0089574B" w:rsidRPr="00D53D4E">
            <w:rPr>
              <w:color w:val="000000" w:themeColor="text1"/>
            </w:rPr>
            <w:t xml:space="preserve">he two main analyses using outcomes measuring </w:t>
          </w:r>
          <w:r w:rsidR="007A0E68" w:rsidRPr="00D53D4E">
            <w:rPr>
              <w:color w:val="000000" w:themeColor="text1"/>
            </w:rPr>
            <w:t xml:space="preserve">all </w:t>
          </w:r>
          <w:r w:rsidR="0089574B" w:rsidRPr="00D53D4E">
            <w:rPr>
              <w:color w:val="000000" w:themeColor="text1"/>
            </w:rPr>
            <w:t>social reintegration outcomes and all mental health outcomes were both statistically significant and favoured group-based interventions. The random effects weighted standardised mean difference</w:t>
          </w:r>
          <w:r w:rsidR="00B07AEF">
            <w:rPr>
              <w:color w:val="000000" w:themeColor="text1"/>
            </w:rPr>
            <w:t xml:space="preserve"> for short-term outcomes</w:t>
          </w:r>
          <w:r w:rsidR="0089574B" w:rsidRPr="00D53D4E">
            <w:rPr>
              <w:color w:val="000000" w:themeColor="text1"/>
            </w:rPr>
            <w:t xml:space="preserve"> was 0.1</w:t>
          </w:r>
          <w:r w:rsidR="00F85227">
            <w:rPr>
              <w:color w:val="000000" w:themeColor="text1"/>
            </w:rPr>
            <w:t>95</w:t>
          </w:r>
          <w:r w:rsidR="0089574B" w:rsidRPr="00D53D4E">
            <w:rPr>
              <w:color w:val="000000" w:themeColor="text1"/>
            </w:rPr>
            <w:t xml:space="preserve"> </w:t>
          </w:r>
          <w:r w:rsidR="00F85227">
            <w:rPr>
              <w:color w:val="000000" w:themeColor="text1"/>
            </w:rPr>
            <w:t>standard deviation (SD)</w:t>
          </w:r>
          <w:r>
            <w:rPr>
              <w:color w:val="000000" w:themeColor="text1"/>
            </w:rPr>
            <w:t>,</w:t>
          </w:r>
          <w:r w:rsidR="00F85227">
            <w:rPr>
              <w:color w:val="000000" w:themeColor="text1"/>
            </w:rPr>
            <w:t xml:space="preserve"> </w:t>
          </w:r>
          <w:r w:rsidR="00F85227" w:rsidRPr="00F85227">
            <w:rPr>
              <w:color w:val="000000" w:themeColor="text1"/>
              <w:lang w:val="en-US"/>
            </w:rPr>
            <w:t>95%</w:t>
          </w:r>
          <w:r w:rsidR="00F85227">
            <w:rPr>
              <w:color w:val="000000" w:themeColor="text1"/>
              <w:lang w:val="en-US"/>
            </w:rPr>
            <w:t xml:space="preserve"> </w:t>
          </w:r>
          <w:r w:rsidR="00AF35DF" w:rsidRPr="00AF35DF">
            <w:rPr>
              <w:i/>
              <w:iCs/>
              <w:color w:val="000000" w:themeColor="text1"/>
              <w:lang w:val="en-US"/>
            </w:rPr>
            <w:t>CI[</w:t>
          </w:r>
          <w:r w:rsidR="00F85227" w:rsidRPr="00F85227">
            <w:rPr>
              <w:color w:val="000000" w:themeColor="text1"/>
              <w:lang w:val="en-US"/>
            </w:rPr>
            <w:t>0.122, 0.268]</w:t>
          </w:r>
          <w:r w:rsidR="00B07AEF">
            <w:rPr>
              <w:color w:val="000000" w:themeColor="text1"/>
              <w:lang w:val="en-US"/>
            </w:rPr>
            <w:t xml:space="preserve"> </w:t>
          </w:r>
          <w:r w:rsidR="007A0E68" w:rsidRPr="00D53D4E">
            <w:rPr>
              <w:color w:val="000000" w:themeColor="text1"/>
            </w:rPr>
            <w:t>for the meta-analysis using a</w:t>
          </w:r>
          <w:r w:rsidR="0089574B" w:rsidRPr="00D53D4E">
            <w:rPr>
              <w:color w:val="000000" w:themeColor="text1"/>
            </w:rPr>
            <w:t>ll social reintegration outcomes</w:t>
          </w:r>
          <w:r>
            <w:rPr>
              <w:color w:val="000000" w:themeColor="text1"/>
            </w:rPr>
            <w:t>,</w:t>
          </w:r>
          <w:r w:rsidR="0089574B" w:rsidRPr="00D53D4E">
            <w:rPr>
              <w:color w:val="000000" w:themeColor="text1"/>
            </w:rPr>
            <w:t xml:space="preserve"> and the random effects weighted standardised mean difference was 0.</w:t>
          </w:r>
          <w:r w:rsidR="00F85227">
            <w:rPr>
              <w:color w:val="000000" w:themeColor="text1"/>
            </w:rPr>
            <w:t>215</w:t>
          </w:r>
          <w:r>
            <w:rPr>
              <w:color w:val="000000" w:themeColor="text1"/>
            </w:rPr>
            <w:t xml:space="preserve"> SD,</w:t>
          </w:r>
          <w:r w:rsidR="0089574B" w:rsidRPr="00D53D4E">
            <w:rPr>
              <w:color w:val="000000" w:themeColor="text1"/>
            </w:rPr>
            <w:t xml:space="preserve"> </w:t>
          </w:r>
          <w:r w:rsidR="00F85227" w:rsidRPr="00F85227">
            <w:rPr>
              <w:color w:val="000000" w:themeColor="text1"/>
              <w:lang w:val="en-US"/>
            </w:rPr>
            <w:t xml:space="preserve">95% </w:t>
          </w:r>
          <w:r w:rsidR="00AF35DF" w:rsidRPr="00AF35DF">
            <w:rPr>
              <w:i/>
              <w:iCs/>
              <w:color w:val="000000" w:themeColor="text1"/>
              <w:lang w:val="en-US"/>
            </w:rPr>
            <w:t>CI[</w:t>
          </w:r>
          <w:r w:rsidR="00F85227" w:rsidRPr="00F85227">
            <w:rPr>
              <w:color w:val="000000" w:themeColor="text1"/>
              <w:lang w:val="en-US"/>
            </w:rPr>
            <w:t>0.090, 0.340]</w:t>
          </w:r>
          <w:r w:rsidR="0089574B" w:rsidRPr="00D53D4E">
            <w:rPr>
              <w:color w:val="000000" w:themeColor="text1"/>
            </w:rPr>
            <w:t xml:space="preserve"> for</w:t>
          </w:r>
          <w:r w:rsidR="007A0E68" w:rsidRPr="00D53D4E">
            <w:rPr>
              <w:color w:val="000000" w:themeColor="text1"/>
            </w:rPr>
            <w:t xml:space="preserve"> the meta-analysis using</w:t>
          </w:r>
          <w:r w:rsidR="0089574B" w:rsidRPr="00D53D4E">
            <w:rPr>
              <w:color w:val="000000" w:themeColor="text1"/>
            </w:rPr>
            <w:t xml:space="preserve"> all mental health outcomes. </w:t>
          </w:r>
          <w:r>
            <w:rPr>
              <w:color w:val="000000" w:themeColor="text1"/>
            </w:rPr>
            <w:t xml:space="preserve">These results were generally consistent across the conducted sensitivity analyses.  </w:t>
          </w:r>
        </w:p>
        <w:p w14:paraId="23A83EA8" w14:textId="753BC31E" w:rsidR="00FE4E3B" w:rsidRDefault="00FE4E3B" w:rsidP="00F85227">
          <w:pPr>
            <w:pStyle w:val="NormalWeb"/>
            <w:jc w:val="both"/>
            <w:divId w:val="2132430162"/>
            <w:rPr>
              <w:color w:val="000000" w:themeColor="text1"/>
            </w:rPr>
          </w:pPr>
          <w:r>
            <w:rPr>
              <w:color w:val="000000" w:themeColor="text1"/>
            </w:rPr>
            <w:t xml:space="preserve">When not based on </w:t>
          </w:r>
          <w:r w:rsidR="00391340">
            <w:rPr>
              <w:color w:val="000000" w:themeColor="text1"/>
            </w:rPr>
            <w:t xml:space="preserve">a </w:t>
          </w:r>
          <w:r>
            <w:rPr>
              <w:color w:val="000000" w:themeColor="text1"/>
            </w:rPr>
            <w:t>few studies and effect sizes, a</w:t>
          </w:r>
          <w:r w:rsidRPr="00D53D4E">
            <w:rPr>
              <w:color w:val="000000" w:themeColor="text1"/>
            </w:rPr>
            <w:t>ll</w:t>
          </w:r>
          <w:r>
            <w:rPr>
              <w:color w:val="000000" w:themeColor="text1"/>
            </w:rPr>
            <w:t xml:space="preserve"> </w:t>
          </w:r>
          <w:r w:rsidR="00391340">
            <w:rPr>
              <w:color w:val="000000" w:themeColor="text1"/>
            </w:rPr>
            <w:t xml:space="preserve">categorical </w:t>
          </w:r>
          <w:r>
            <w:rPr>
              <w:color w:val="000000" w:themeColor="text1"/>
            </w:rPr>
            <w:t xml:space="preserve">subgroup </w:t>
          </w:r>
          <w:r w:rsidRPr="00D53D4E">
            <w:rPr>
              <w:color w:val="000000" w:themeColor="text1"/>
            </w:rPr>
            <w:t xml:space="preserve">analyses showed weighted average </w:t>
          </w:r>
          <w:r w:rsidR="00391340">
            <w:rPr>
              <w:color w:val="000000" w:themeColor="text1"/>
            </w:rPr>
            <w:t>effects</w:t>
          </w:r>
          <w:r w:rsidRPr="00D53D4E">
            <w:rPr>
              <w:color w:val="000000" w:themeColor="text1"/>
            </w:rPr>
            <w:t xml:space="preserve"> that favored group-based interventions, although not all results were statistically significant</w:t>
          </w:r>
          <w:r w:rsidR="00391340">
            <w:rPr>
              <w:color w:val="000000" w:themeColor="text1"/>
            </w:rPr>
            <w:t>. Moreover, we found that continuous moderators such as the measurement timing, duration, intensity, as well as the average age and average percentage of males in the sample did not explain variability in effect size estimates. In fact, no moderator analys</w:t>
          </w:r>
          <w:ins w:id="8" w:author="Nina Thorup Dalgaard" w:date="2025-11-05T09:07:00Z">
            <w:r w:rsidR="00052343">
              <w:rPr>
                <w:color w:val="000000" w:themeColor="text1"/>
              </w:rPr>
              <w:t>is</w:t>
            </w:r>
          </w:ins>
          <w:del w:id="9" w:author="Nina Thorup Dalgaard" w:date="2025-11-05T09:07:00Z">
            <w:r w:rsidR="00391340" w:rsidDel="00052343">
              <w:rPr>
                <w:color w:val="000000" w:themeColor="text1"/>
              </w:rPr>
              <w:delText>is did not</w:delText>
            </w:r>
          </w:del>
          <w:r w:rsidR="00391340">
            <w:rPr>
              <w:color w:val="000000" w:themeColor="text1"/>
            </w:rPr>
            <w:t xml:space="preserve"> substantially explained true heterogeneity among effect sizes. </w:t>
          </w:r>
        </w:p>
        <w:p w14:paraId="5C177358" w14:textId="43DD2E10" w:rsidR="00FE4E3B" w:rsidRDefault="00391340" w:rsidP="00F85227">
          <w:pPr>
            <w:pStyle w:val="NormalWeb"/>
            <w:jc w:val="both"/>
            <w:divId w:val="2132430162"/>
            <w:rPr>
              <w:color w:val="000000" w:themeColor="text1"/>
            </w:rPr>
          </w:pPr>
          <w:r>
            <w:rPr>
              <w:color w:val="000000" w:themeColor="text1"/>
            </w:rPr>
            <w:t>Finally, w</w:t>
          </w:r>
          <w:r w:rsidR="00FE4E3B">
            <w:rPr>
              <w:color w:val="000000" w:themeColor="text1"/>
            </w:rPr>
            <w:t xml:space="preserve">e generally found no indication of publication bias, which might also have been driven by almost half of the studies included in the meta-analysis being preregistered. </w:t>
          </w:r>
        </w:p>
        <w:p w14:paraId="400BFC9A" w14:textId="77777777" w:rsidR="00B07AEF" w:rsidRPr="00F85227" w:rsidRDefault="00000000" w:rsidP="00F85227">
          <w:pPr>
            <w:pStyle w:val="NormalWeb"/>
            <w:jc w:val="both"/>
            <w:divId w:val="2132430162"/>
            <w:rPr>
              <w:color w:val="000000" w:themeColor="text1"/>
              <w:lang w:val="en-US"/>
            </w:rPr>
          </w:pPr>
        </w:p>
      </w:sdtContent>
    </w:sdt>
    <w:p w14:paraId="0235AA9C" w14:textId="7B1CA5D3" w:rsidR="003862F9" w:rsidRPr="00D53D4E" w:rsidRDefault="00C37244" w:rsidP="00D7480A">
      <w:pPr>
        <w:pStyle w:val="Heading3"/>
        <w:divId w:val="1609117828"/>
        <w:rPr>
          <w:rFonts w:eastAsia="Times New Roman"/>
        </w:rPr>
      </w:pPr>
      <w:bookmarkStart w:id="10" w:name="ABS_CONCLUSIONS"/>
      <w:bookmarkEnd w:id="10"/>
      <w:r w:rsidRPr="00D53D4E">
        <w:rPr>
          <w:rFonts w:eastAsia="Times New Roman"/>
        </w:rPr>
        <w:t xml:space="preserve">Authors' conclusions </w:t>
      </w:r>
    </w:p>
    <w:sdt>
      <w:sdtPr>
        <w:rPr>
          <w:color w:val="0066CC"/>
          <w:sz w:val="27"/>
          <w:szCs w:val="27"/>
        </w:rPr>
        <w:id w:val="2049870034"/>
        <w:placeholder>
          <w:docPart w:val="42A3D787F91144AEB1C097C85D0148A3"/>
        </w:placeholder>
      </w:sdtPr>
      <w:sdtContent>
        <w:p w14:paraId="15129A59" w14:textId="45A18A00" w:rsidR="00D7480A" w:rsidRPr="00B07AEF" w:rsidRDefault="00B46EF6" w:rsidP="00B46EF6">
          <w:pPr>
            <w:pStyle w:val="NormalWeb"/>
            <w:jc w:val="both"/>
            <w:divId w:val="1609117828"/>
            <w:rPr>
              <w:color w:val="000000" w:themeColor="text1"/>
            </w:rPr>
          </w:pPr>
          <w:r>
            <w:rPr>
              <w:color w:val="000000" w:themeColor="text1"/>
            </w:rPr>
            <w:t>Overall, the results of the present review</w:t>
          </w:r>
          <w:r w:rsidR="007A0E68" w:rsidRPr="00D53D4E">
            <w:rPr>
              <w:color w:val="000000" w:themeColor="text1"/>
            </w:rPr>
            <w:t xml:space="preserve"> suggest that for adults who suffer from both mental illness and face indicators of social marginalization</w:t>
          </w:r>
          <w:r w:rsidR="00D03F6D" w:rsidRPr="00D53D4E">
            <w:rPr>
              <w:color w:val="000000" w:themeColor="text1"/>
            </w:rPr>
            <w:t>,</w:t>
          </w:r>
          <w:r w:rsidR="007A0E68" w:rsidRPr="00D53D4E">
            <w:rPr>
              <w:color w:val="000000" w:themeColor="text1"/>
            </w:rPr>
            <w:t xml:space="preserve"> group-based interventions are a promising type of intervention. Our findings suggest that on measures of all types of mental health</w:t>
          </w:r>
          <w:r w:rsidR="00D03F6D" w:rsidRPr="00D53D4E">
            <w:rPr>
              <w:color w:val="000000" w:themeColor="text1"/>
            </w:rPr>
            <w:t xml:space="preserve"> symptoms</w:t>
          </w:r>
          <w:r w:rsidR="007A0E68" w:rsidRPr="00D53D4E">
            <w:rPr>
              <w:color w:val="000000" w:themeColor="text1"/>
            </w:rPr>
            <w:t xml:space="preserve"> and all social reintegration outcomes, group-based interventions have larger average effects than</w:t>
          </w:r>
          <w:r>
            <w:rPr>
              <w:color w:val="000000" w:themeColor="text1"/>
            </w:rPr>
            <w:t xml:space="preserve"> no or</w:t>
          </w:r>
          <w:r w:rsidR="007A0E68" w:rsidRPr="00D53D4E">
            <w:rPr>
              <w:color w:val="000000" w:themeColor="text1"/>
            </w:rPr>
            <w:t xml:space="preserve"> usual care if delivered as an individual intervention.</w:t>
          </w:r>
          <w:r w:rsidR="00B07AEF">
            <w:rPr>
              <w:color w:val="000000" w:themeColor="text1"/>
            </w:rPr>
            <w:t xml:space="preserve"> In addition, group-based interventions might be substantially cost-effective relative to no or individual treatments. </w:t>
          </w:r>
          <w:r w:rsidR="00D03F6D" w:rsidRPr="00D53D4E">
            <w:rPr>
              <w:color w:val="000000" w:themeColor="text1"/>
            </w:rPr>
            <w:t xml:space="preserve">All though not all </w:t>
          </w:r>
          <w:r>
            <w:rPr>
              <w:color w:val="000000" w:themeColor="text1"/>
            </w:rPr>
            <w:t xml:space="preserve">moderator </w:t>
          </w:r>
          <w:r w:rsidR="00D03F6D" w:rsidRPr="00D53D4E">
            <w:rPr>
              <w:color w:val="000000" w:themeColor="text1"/>
            </w:rPr>
            <w:t>meta-analyses were statistically significant all average effect sizes favoured group-based interventions indicating that there were no adverse</w:t>
          </w:r>
          <w:ins w:id="11" w:author="Nina Thorup Dalgaard" w:date="2025-11-05T09:09:00Z">
            <w:r w:rsidR="00052343">
              <w:rPr>
                <w:color w:val="000000" w:themeColor="text1"/>
              </w:rPr>
              <w:t xml:space="preserve"> </w:t>
            </w:r>
            <w:commentRangeStart w:id="12"/>
            <w:r w:rsidR="00052343">
              <w:rPr>
                <w:color w:val="000000" w:themeColor="text1"/>
              </w:rPr>
              <w:t>average</w:t>
            </w:r>
            <w:commentRangeEnd w:id="12"/>
            <w:r w:rsidR="00052343">
              <w:rPr>
                <w:rStyle w:val="CommentReference"/>
                <w:rFonts w:asciiTheme="minorHAnsi" w:eastAsiaTheme="minorHAnsi" w:hAnsiTheme="minorHAnsi" w:cstheme="minorBidi"/>
                <w:lang w:val="da-DK" w:eastAsia="en-US"/>
              </w:rPr>
              <w:commentReference w:id="12"/>
            </w:r>
          </w:ins>
          <w:r w:rsidR="00D03F6D" w:rsidRPr="00D53D4E">
            <w:rPr>
              <w:color w:val="000000" w:themeColor="text1"/>
            </w:rPr>
            <w:t xml:space="preserve"> effects of group-based interventions compared with individually delivered</w:t>
          </w:r>
          <w:r w:rsidR="002C7E51" w:rsidRPr="00D53D4E">
            <w:rPr>
              <w:color w:val="000000" w:themeColor="text1"/>
            </w:rPr>
            <w:t xml:space="preserve"> control</w:t>
          </w:r>
          <w:r w:rsidR="00D03F6D" w:rsidRPr="00D53D4E">
            <w:rPr>
              <w:color w:val="000000" w:themeColor="text1"/>
            </w:rPr>
            <w:t xml:space="preserve"> interventions.</w:t>
          </w:r>
          <w:r w:rsidR="00D03F6D" w:rsidRPr="00D53D4E">
            <w:rPr>
              <w:color w:val="000000" w:themeColor="text1"/>
              <w:sz w:val="27"/>
              <w:szCs w:val="27"/>
            </w:rPr>
            <w:t xml:space="preserve"> </w:t>
          </w:r>
        </w:p>
      </w:sdtContent>
    </w:sdt>
    <w:p w14:paraId="03A66A1F" w14:textId="3C764D02" w:rsidR="006974ED" w:rsidRPr="00AF0241" w:rsidRDefault="00C37244" w:rsidP="00B46EF6">
      <w:pPr>
        <w:pStyle w:val="Heading2"/>
        <w:divId w:val="529073452"/>
        <w:rPr>
          <w:rFonts w:eastAsia="Times New Roman"/>
        </w:rPr>
      </w:pPr>
      <w:r w:rsidRPr="00AF0241">
        <w:rPr>
          <w:rFonts w:eastAsia="Times New Roman"/>
        </w:rPr>
        <w:t xml:space="preserve">Plain language summary </w:t>
      </w:r>
    </w:p>
    <w:sdt>
      <w:sdtPr>
        <w:rPr>
          <w:rFonts w:eastAsia="Times New Roman"/>
        </w:rPr>
        <w:id w:val="-1208257404"/>
        <w:placeholder>
          <w:docPart w:val="DefaultPlaceholder_-1854013440"/>
        </w:placeholder>
      </w:sdtPr>
      <w:sdtContent>
        <w:sdt>
          <w:sdtPr>
            <w:rPr>
              <w:rFonts w:eastAsia="Times New Roman"/>
            </w:rPr>
            <w:id w:val="1027299973"/>
            <w:placeholder>
              <w:docPart w:val="95586E2FDB0D43B9A6F080980C36F198"/>
            </w:placeholder>
          </w:sdtPr>
          <w:sdtContent>
            <w:p w14:paraId="02190612" w14:textId="25675CA7" w:rsidR="000F030A" w:rsidRDefault="000F030A" w:rsidP="000F030A">
              <w:pPr>
                <w:divId w:val="529073452"/>
                <w:rPr>
                  <w:rFonts w:eastAsia="Times New Roman"/>
                </w:rPr>
              </w:pPr>
              <w:r>
                <w:rPr>
                  <w:rFonts w:eastAsia="Times New Roman"/>
                </w:rPr>
                <w:t xml:space="preserve">Group-based </w:t>
              </w:r>
              <w:r w:rsidR="00B46EF6">
                <w:rPr>
                  <w:rFonts w:eastAsia="Times New Roman"/>
                </w:rPr>
                <w:t>i</w:t>
              </w:r>
              <w:r>
                <w:rPr>
                  <w:rFonts w:eastAsia="Times New Roman"/>
                </w:rPr>
                <w:t xml:space="preserve">nterventions for </w:t>
              </w:r>
              <w:r w:rsidR="00B46EF6">
                <w:rPr>
                  <w:color w:val="000000" w:themeColor="text1"/>
                  <w:sz w:val="26"/>
                  <w:szCs w:val="26"/>
                  <w:shd w:val="clear" w:color="auto" w:fill="FFFFFF"/>
                </w:rPr>
                <w:t>m</w:t>
              </w:r>
              <w:r>
                <w:rPr>
                  <w:color w:val="000000" w:themeColor="text1"/>
                  <w:sz w:val="26"/>
                  <w:szCs w:val="26"/>
                  <w:shd w:val="clear" w:color="auto" w:fill="FFFFFF"/>
                </w:rPr>
                <w:t xml:space="preserve">arginalized </w:t>
              </w:r>
              <w:r w:rsidR="00B46EF6">
                <w:rPr>
                  <w:color w:val="000000" w:themeColor="text1"/>
                  <w:sz w:val="26"/>
                  <w:szCs w:val="26"/>
                  <w:shd w:val="clear" w:color="auto" w:fill="FFFFFF"/>
                </w:rPr>
                <w:t>a</w:t>
              </w:r>
              <w:r>
                <w:rPr>
                  <w:color w:val="000000" w:themeColor="text1"/>
                  <w:sz w:val="26"/>
                  <w:szCs w:val="26"/>
                  <w:shd w:val="clear" w:color="auto" w:fill="FFFFFF"/>
                </w:rPr>
                <w:t xml:space="preserve">dults with </w:t>
              </w:r>
              <w:r w:rsidR="00B46EF6">
                <w:rPr>
                  <w:color w:val="000000" w:themeColor="text1"/>
                  <w:sz w:val="26"/>
                  <w:szCs w:val="26"/>
                  <w:shd w:val="clear" w:color="auto" w:fill="FFFFFF"/>
                </w:rPr>
                <w:t>m</w:t>
              </w:r>
              <w:r>
                <w:rPr>
                  <w:color w:val="000000" w:themeColor="text1"/>
                  <w:sz w:val="26"/>
                  <w:szCs w:val="26"/>
                  <w:shd w:val="clear" w:color="auto" w:fill="FFFFFF"/>
                </w:rPr>
                <w:t xml:space="preserve">ental </w:t>
              </w:r>
              <w:r w:rsidR="00B46EF6">
                <w:rPr>
                  <w:color w:val="000000" w:themeColor="text1"/>
                  <w:sz w:val="26"/>
                  <w:szCs w:val="26"/>
                  <w:shd w:val="clear" w:color="auto" w:fill="FFFFFF"/>
                </w:rPr>
                <w:t>i</w:t>
              </w:r>
              <w:r>
                <w:rPr>
                  <w:color w:val="000000" w:themeColor="text1"/>
                  <w:sz w:val="26"/>
                  <w:szCs w:val="26"/>
                  <w:shd w:val="clear" w:color="auto" w:fill="FFFFFF"/>
                </w:rPr>
                <w:t xml:space="preserve">llness </w:t>
              </w:r>
              <w:r w:rsidR="00126541">
                <w:rPr>
                  <w:rFonts w:eastAsia="Times New Roman"/>
                </w:rPr>
                <w:t>are more effective than</w:t>
              </w:r>
              <w:r w:rsidR="00B46EF6">
                <w:rPr>
                  <w:rFonts w:eastAsia="Times New Roman"/>
                </w:rPr>
                <w:t xml:space="preserve"> no or</w:t>
              </w:r>
              <w:r w:rsidR="00126541">
                <w:rPr>
                  <w:rFonts w:eastAsia="Times New Roman"/>
                </w:rPr>
                <w:t xml:space="preserve"> </w:t>
              </w:r>
              <w:r w:rsidR="00B46EF6">
                <w:rPr>
                  <w:rFonts w:eastAsia="Times New Roman"/>
                </w:rPr>
                <w:t>i</w:t>
              </w:r>
              <w:r>
                <w:rPr>
                  <w:rFonts w:eastAsia="Times New Roman"/>
                </w:rPr>
                <w:t>ndividual</w:t>
              </w:r>
              <w:r w:rsidR="00126541">
                <w:rPr>
                  <w:rFonts w:eastAsia="Times New Roman"/>
                </w:rPr>
                <w:t>ly delivered</w:t>
              </w:r>
              <w:r w:rsidR="006974ED">
                <w:rPr>
                  <w:rFonts w:eastAsia="Times New Roman"/>
                </w:rPr>
                <w:t xml:space="preserve"> </w:t>
              </w:r>
              <w:r w:rsidR="00B46EF6">
                <w:rPr>
                  <w:rFonts w:eastAsia="Times New Roman"/>
                </w:rPr>
                <w:t>i</w:t>
              </w:r>
              <w:r>
                <w:rPr>
                  <w:rFonts w:eastAsia="Times New Roman"/>
                </w:rPr>
                <w:t xml:space="preserve">nterventions </w:t>
              </w:r>
            </w:p>
          </w:sdtContent>
        </w:sdt>
        <w:p w14:paraId="62064BA4" w14:textId="500CA2B5" w:rsidR="00D7480A" w:rsidRPr="00AF0241" w:rsidRDefault="00000000" w:rsidP="00867660">
          <w:pPr>
            <w:divId w:val="529073452"/>
            <w:rPr>
              <w:rFonts w:eastAsia="Times New Roman"/>
            </w:rPr>
          </w:pPr>
        </w:p>
      </w:sdtContent>
    </w:sdt>
    <w:p w14:paraId="77FE38B4" w14:textId="77777777" w:rsidR="003862F9" w:rsidRPr="00AF0241" w:rsidRDefault="00C37244">
      <w:pPr>
        <w:divId w:val="949631762"/>
        <w:rPr>
          <w:rFonts w:eastAsia="Times New Roman"/>
          <w:sz w:val="2"/>
          <w:szCs w:val="2"/>
        </w:rPr>
      </w:pPr>
      <w:r w:rsidRPr="00AF0241">
        <w:rPr>
          <w:rFonts w:eastAsia="Times New Roman"/>
          <w:sz w:val="2"/>
          <w:szCs w:val="2"/>
        </w:rPr>
        <w:t> </w:t>
      </w:r>
    </w:p>
    <w:p w14:paraId="14239A75" w14:textId="77777777" w:rsidR="003862F9" w:rsidRPr="00AF0241" w:rsidRDefault="00C37244" w:rsidP="00042A15">
      <w:pPr>
        <w:pStyle w:val="Heading3"/>
        <w:divId w:val="741559822"/>
      </w:pPr>
      <w:bookmarkStart w:id="13" w:name="SUMMARY_BODY"/>
      <w:bookmarkEnd w:id="13"/>
      <w:r w:rsidRPr="00AF0241">
        <w:t>The review in brief</w:t>
      </w:r>
    </w:p>
    <w:sdt>
      <w:sdtPr>
        <w:rPr>
          <w:bCs w:val="0"/>
          <w:i w:val="0"/>
          <w:color w:val="0066CC"/>
          <w:sz w:val="27"/>
          <w:szCs w:val="24"/>
        </w:rPr>
        <w:id w:val="-940677431"/>
        <w:placeholder>
          <w:docPart w:val="E604576C26F94FDE955A9106447392CA"/>
        </w:placeholder>
      </w:sdtPr>
      <w:sdtEndPr>
        <w:rPr>
          <w:bCs/>
          <w:i/>
          <w:szCs w:val="27"/>
        </w:rPr>
      </w:sdtEndPr>
      <w:sdtContent>
        <w:p w14:paraId="516AD5B1" w14:textId="0BA8264D" w:rsidR="00F97B01" w:rsidRPr="00B07AEF" w:rsidRDefault="006974ED" w:rsidP="00B07AEF">
          <w:pPr>
            <w:pStyle w:val="Heading5"/>
            <w:jc w:val="both"/>
            <w:divId w:val="741559822"/>
            <w:rPr>
              <w:i w:val="0"/>
              <w:sz w:val="24"/>
              <w:szCs w:val="24"/>
            </w:rPr>
          </w:pPr>
          <w:r w:rsidRPr="00071E5A">
            <w:rPr>
              <w:i w:val="0"/>
              <w:sz w:val="24"/>
              <w:szCs w:val="24"/>
            </w:rPr>
            <w:t>For adults who</w:t>
          </w:r>
          <w:r w:rsidR="00B46EF6">
            <w:rPr>
              <w:i w:val="0"/>
              <w:sz w:val="24"/>
              <w:szCs w:val="24"/>
            </w:rPr>
            <w:t>,</w:t>
          </w:r>
          <w:r w:rsidRPr="00071E5A">
            <w:rPr>
              <w:i w:val="0"/>
              <w:sz w:val="24"/>
              <w:szCs w:val="24"/>
            </w:rPr>
            <w:t xml:space="preserve"> in </w:t>
          </w:r>
          <w:r w:rsidRPr="00D53D4E">
            <w:rPr>
              <w:i w:val="0"/>
              <w:sz w:val="24"/>
              <w:szCs w:val="24"/>
            </w:rPr>
            <w:t>addition to mental illness</w:t>
          </w:r>
          <w:r w:rsidR="00B46EF6">
            <w:rPr>
              <w:i w:val="0"/>
              <w:sz w:val="24"/>
              <w:szCs w:val="24"/>
            </w:rPr>
            <w:t>,</w:t>
          </w:r>
          <w:r w:rsidRPr="00D53D4E">
            <w:rPr>
              <w:i w:val="0"/>
              <w:sz w:val="24"/>
              <w:szCs w:val="24"/>
            </w:rPr>
            <w:t xml:space="preserve"> face problems such as loneliness, homelessness, substance and alcohol abuse</w:t>
          </w:r>
          <w:r w:rsidR="00B46EF6">
            <w:rPr>
              <w:i w:val="0"/>
              <w:sz w:val="24"/>
              <w:szCs w:val="24"/>
            </w:rPr>
            <w:t>,</w:t>
          </w:r>
          <w:r w:rsidRPr="00D53D4E">
            <w:rPr>
              <w:i w:val="0"/>
              <w:sz w:val="24"/>
              <w:szCs w:val="24"/>
            </w:rPr>
            <w:t xml:space="preserve"> or other indicators of social marginalization</w:t>
          </w:r>
          <w:r w:rsidR="00D53D4E" w:rsidRPr="00D53D4E">
            <w:rPr>
              <w:i w:val="0"/>
              <w:sz w:val="24"/>
              <w:szCs w:val="24"/>
            </w:rPr>
            <w:t>,</w:t>
          </w:r>
          <w:r w:rsidRPr="00D53D4E">
            <w:rPr>
              <w:i w:val="0"/>
              <w:sz w:val="24"/>
              <w:szCs w:val="24"/>
            </w:rPr>
            <w:t xml:space="preserve"> group interventions outperform</w:t>
          </w:r>
          <w:r w:rsidR="00B46EF6">
            <w:rPr>
              <w:i w:val="0"/>
              <w:sz w:val="24"/>
              <w:szCs w:val="24"/>
            </w:rPr>
            <w:t xml:space="preserve"> no or</w:t>
          </w:r>
          <w:r w:rsidRPr="00D53D4E">
            <w:rPr>
              <w:i w:val="0"/>
              <w:sz w:val="24"/>
              <w:szCs w:val="24"/>
            </w:rPr>
            <w:t xml:space="preserve"> individually delivered interventions on </w:t>
          </w:r>
          <w:r w:rsidR="00B46EF6">
            <w:rPr>
              <w:i w:val="0"/>
              <w:sz w:val="24"/>
              <w:szCs w:val="24"/>
            </w:rPr>
            <w:t>several</w:t>
          </w:r>
          <w:r w:rsidRPr="00D53D4E">
            <w:rPr>
              <w:i w:val="0"/>
              <w:sz w:val="24"/>
              <w:szCs w:val="24"/>
            </w:rPr>
            <w:t xml:space="preserve"> outcomes. Results from</w:t>
          </w:r>
          <w:r w:rsidRPr="00071E5A">
            <w:rPr>
              <w:i w:val="0"/>
              <w:sz w:val="24"/>
              <w:szCs w:val="24"/>
            </w:rPr>
            <w:t xml:space="preserve"> the meta-analyses suggest that for adults who suffer from both mental illness and social marginalization</w:t>
          </w:r>
          <w:r w:rsidR="00B07AEF">
            <w:rPr>
              <w:i w:val="0"/>
              <w:sz w:val="24"/>
              <w:szCs w:val="24"/>
            </w:rPr>
            <w:t>,</w:t>
          </w:r>
          <w:r w:rsidRPr="00071E5A">
            <w:rPr>
              <w:i w:val="0"/>
              <w:sz w:val="24"/>
              <w:szCs w:val="24"/>
            </w:rPr>
            <w:t xml:space="preserve"> group interventions are</w:t>
          </w:r>
          <w:ins w:id="14" w:author="Nina Thorup Dalgaard" w:date="2025-11-05T09:12:00Z">
            <w:r w:rsidR="00030BD6">
              <w:rPr>
                <w:i w:val="0"/>
                <w:sz w:val="24"/>
                <w:szCs w:val="24"/>
              </w:rPr>
              <w:t xml:space="preserve"> on average</w:t>
            </w:r>
          </w:ins>
          <w:r w:rsidRPr="00071E5A">
            <w:rPr>
              <w:i w:val="0"/>
              <w:sz w:val="24"/>
              <w:szCs w:val="24"/>
            </w:rPr>
            <w:t xml:space="preserve"> either more effective or have similar effects compared with individually delivered interventions. </w:t>
          </w:r>
        </w:p>
      </w:sdtContent>
    </w:sdt>
    <w:p w14:paraId="50E08D3A" w14:textId="452256DA" w:rsidR="003862F9" w:rsidRPr="00AF0241" w:rsidRDefault="00C37244" w:rsidP="00042A15">
      <w:pPr>
        <w:pStyle w:val="Heading3"/>
        <w:divId w:val="741559822"/>
      </w:pPr>
      <w:r w:rsidRPr="00AF0241">
        <w:t>What is this review about?</w:t>
      </w:r>
    </w:p>
    <w:sdt>
      <w:sdtPr>
        <w:rPr>
          <w:bCs w:val="0"/>
          <w:i w:val="0"/>
          <w:color w:val="0066CC"/>
          <w:sz w:val="27"/>
          <w:szCs w:val="24"/>
        </w:rPr>
        <w:id w:val="-1750806375"/>
        <w:placeholder>
          <w:docPart w:val="135DB55118774356A999545604BDCDD9"/>
        </w:placeholder>
      </w:sdtPr>
      <w:sdtEndPr>
        <w:rPr>
          <w:bCs/>
          <w:i/>
          <w:szCs w:val="27"/>
        </w:rPr>
      </w:sdtEndPr>
      <w:sdtContent>
        <w:p w14:paraId="0EB1539E" w14:textId="126E74FA" w:rsidR="0058111D" w:rsidRPr="00071E5A" w:rsidRDefault="002C7E51" w:rsidP="00B07AEF">
          <w:pPr>
            <w:pStyle w:val="Heading5"/>
            <w:jc w:val="both"/>
            <w:divId w:val="741559822"/>
            <w:rPr>
              <w:i w:val="0"/>
              <w:color w:val="0066CC"/>
              <w:sz w:val="24"/>
              <w:szCs w:val="24"/>
            </w:rPr>
          </w:pPr>
          <w:r w:rsidRPr="00071E5A">
            <w:rPr>
              <w:i w:val="0"/>
              <w:sz w:val="24"/>
              <w:szCs w:val="24"/>
            </w:rPr>
            <w:t>Adults with mental illness are a vulnerable group at higher risk of experiencing additional challenges, such a</w:t>
          </w:r>
          <w:r w:rsidR="006974ED" w:rsidRPr="00071E5A">
            <w:rPr>
              <w:i w:val="0"/>
              <w:sz w:val="24"/>
              <w:szCs w:val="24"/>
            </w:rPr>
            <w:t>s substance abuse, self-harm</w:t>
          </w:r>
          <w:r w:rsidR="00B07AEF">
            <w:rPr>
              <w:i w:val="0"/>
              <w:sz w:val="24"/>
              <w:szCs w:val="24"/>
            </w:rPr>
            <w:t>,</w:t>
          </w:r>
          <w:r w:rsidR="006974ED" w:rsidRPr="00071E5A">
            <w:rPr>
              <w:i w:val="0"/>
              <w:sz w:val="24"/>
              <w:szCs w:val="24"/>
            </w:rPr>
            <w:t xml:space="preserve"> </w:t>
          </w:r>
          <w:r w:rsidRPr="00071E5A">
            <w:rPr>
              <w:i w:val="0"/>
              <w:sz w:val="24"/>
              <w:szCs w:val="24"/>
            </w:rPr>
            <w:t>and social isolation. Various interventions, including occupational therapy, intensive case management, and mentoring, aim to support their social reintegration. However, these approaches c</w:t>
          </w:r>
          <w:r w:rsidR="006974ED" w:rsidRPr="00071E5A">
            <w:rPr>
              <w:i w:val="0"/>
              <w:sz w:val="24"/>
              <w:szCs w:val="24"/>
            </w:rPr>
            <w:t>an be costly and time-intensive</w:t>
          </w:r>
          <w:r w:rsidRPr="00071E5A">
            <w:rPr>
              <w:i w:val="0"/>
              <w:sz w:val="24"/>
              <w:szCs w:val="24"/>
            </w:rPr>
            <w:t>. As a result, group-based interventions have gained popularity as a more feasible alternative to individual therapy</w:t>
          </w:r>
          <w:r w:rsidR="00AA1FD1">
            <w:rPr>
              <w:i w:val="0"/>
              <w:sz w:val="24"/>
              <w:szCs w:val="24"/>
            </w:rPr>
            <w:t xml:space="preserve">, </w:t>
          </w:r>
          <w:r w:rsidR="00B07AEF">
            <w:rPr>
              <w:i w:val="0"/>
              <w:sz w:val="24"/>
              <w:szCs w:val="24"/>
            </w:rPr>
            <w:t>for example,</w:t>
          </w:r>
          <w:r w:rsidR="00AA1FD1">
            <w:rPr>
              <w:i w:val="0"/>
              <w:sz w:val="24"/>
              <w:szCs w:val="24"/>
            </w:rPr>
            <w:t xml:space="preserve"> because it is possible to treat many </w:t>
          </w:r>
          <w:r w:rsidR="00B07AEF">
            <w:rPr>
              <w:i w:val="0"/>
              <w:sz w:val="24"/>
              <w:szCs w:val="24"/>
            </w:rPr>
            <w:t>patients</w:t>
          </w:r>
          <w:r w:rsidR="00AA1FD1">
            <w:rPr>
              <w:i w:val="0"/>
              <w:sz w:val="24"/>
              <w:szCs w:val="24"/>
            </w:rPr>
            <w:t xml:space="preserve"> </w:t>
          </w:r>
          <w:r w:rsidR="00B07AEF">
            <w:rPr>
              <w:i w:val="0"/>
              <w:sz w:val="24"/>
              <w:szCs w:val="24"/>
            </w:rPr>
            <w:t>simultaneously,</w:t>
          </w:r>
          <w:r w:rsidR="0026544D">
            <w:rPr>
              <w:i w:val="0"/>
              <w:sz w:val="24"/>
              <w:szCs w:val="24"/>
            </w:rPr>
            <w:t xml:space="preserve"> and</w:t>
          </w:r>
          <w:ins w:id="15" w:author="Nina Thorup Dalgaard" w:date="2025-11-05T09:13:00Z">
            <w:r w:rsidR="00030BD6">
              <w:rPr>
                <w:i w:val="0"/>
                <w:sz w:val="24"/>
                <w:szCs w:val="24"/>
              </w:rPr>
              <w:t xml:space="preserve"> because</w:t>
            </w:r>
          </w:ins>
          <w:r w:rsidR="0026544D">
            <w:rPr>
              <w:i w:val="0"/>
              <w:sz w:val="24"/>
              <w:szCs w:val="24"/>
            </w:rPr>
            <w:t xml:space="preserve"> the group </w:t>
          </w:r>
          <w:r w:rsidR="00B07AEF">
            <w:rPr>
              <w:i w:val="0"/>
              <w:sz w:val="24"/>
              <w:szCs w:val="24"/>
            </w:rPr>
            <w:t>offers</w:t>
          </w:r>
          <w:r w:rsidR="0026544D">
            <w:rPr>
              <w:i w:val="0"/>
              <w:sz w:val="24"/>
              <w:szCs w:val="24"/>
            </w:rPr>
            <w:t xml:space="preserve"> a social platform</w:t>
          </w:r>
          <w:r w:rsidRPr="00071E5A">
            <w:rPr>
              <w:i w:val="0"/>
              <w:sz w:val="24"/>
              <w:szCs w:val="24"/>
            </w:rPr>
            <w:t>.</w:t>
          </w:r>
          <w:r w:rsidR="0058111D" w:rsidRPr="00071E5A">
            <w:rPr>
              <w:i w:val="0"/>
              <w:sz w:val="24"/>
              <w:szCs w:val="24"/>
            </w:rPr>
            <w:t xml:space="preserve"> </w:t>
          </w:r>
          <w:r w:rsidR="00B07AEF">
            <w:rPr>
              <w:i w:val="0"/>
              <w:sz w:val="24"/>
              <w:szCs w:val="24"/>
            </w:rPr>
            <w:t>This review aimed</w:t>
          </w:r>
          <w:r w:rsidR="0058111D" w:rsidRPr="00071E5A">
            <w:rPr>
              <w:i w:val="0"/>
              <w:sz w:val="24"/>
              <w:szCs w:val="24"/>
            </w:rPr>
            <w:t xml:space="preserve"> to explore </w:t>
          </w:r>
          <w:r w:rsidR="00B07AEF">
            <w:rPr>
              <w:i w:val="0"/>
              <w:sz w:val="24"/>
              <w:szCs w:val="24"/>
            </w:rPr>
            <w:t>whether</w:t>
          </w:r>
          <w:r w:rsidR="0058111D" w:rsidRPr="00071E5A">
            <w:rPr>
              <w:i w:val="0"/>
              <w:sz w:val="24"/>
              <w:szCs w:val="24"/>
            </w:rPr>
            <w:t xml:space="preserve"> interventions delivered in a group to adults who suffer from both mental illness and social marginalization are more effective than individually delivered interventions on measures of both mental health and social reintegration.</w:t>
          </w:r>
        </w:p>
        <w:p w14:paraId="7F336873" w14:textId="77777777" w:rsidR="00B07AEF" w:rsidRDefault="00B07AEF" w:rsidP="00B07AEF">
          <w:pPr>
            <w:pStyle w:val="Heading5"/>
            <w:jc w:val="both"/>
            <w:divId w:val="741559822"/>
            <w:rPr>
              <w:i w:val="0"/>
              <w:sz w:val="24"/>
              <w:szCs w:val="24"/>
            </w:rPr>
          </w:pPr>
        </w:p>
        <w:p w14:paraId="4D0E6AE0" w14:textId="1B63B371" w:rsidR="0058111D" w:rsidRPr="00071E5A" w:rsidRDefault="0058111D" w:rsidP="00B07AEF">
          <w:pPr>
            <w:pStyle w:val="Heading5"/>
            <w:jc w:val="both"/>
            <w:divId w:val="741559822"/>
            <w:rPr>
              <w:i w:val="0"/>
              <w:color w:val="0066CC"/>
              <w:sz w:val="24"/>
              <w:szCs w:val="24"/>
            </w:rPr>
          </w:pPr>
          <w:r w:rsidRPr="00071E5A">
            <w:rPr>
              <w:i w:val="0"/>
              <w:sz w:val="24"/>
              <w:szCs w:val="24"/>
            </w:rPr>
            <w:t xml:space="preserve">This review includes studies of interventions delivered in a group format, where multiple participants receive support simultaneously from the same therapists or caseworkers. Additionally, the interventions had to take place in a community or outpatient setting. Control interventions </w:t>
          </w:r>
          <w:r w:rsidR="00B07AEF">
            <w:rPr>
              <w:i w:val="0"/>
              <w:sz w:val="24"/>
              <w:szCs w:val="24"/>
            </w:rPr>
            <w:t xml:space="preserve">were no (wait-list) or </w:t>
          </w:r>
          <w:r w:rsidRPr="00071E5A">
            <w:rPr>
              <w:i w:val="0"/>
              <w:sz w:val="24"/>
              <w:szCs w:val="24"/>
            </w:rPr>
            <w:t>individually delivered interventions</w:t>
          </w:r>
          <w:r w:rsidR="00B07AEF">
            <w:rPr>
              <w:i w:val="0"/>
              <w:sz w:val="24"/>
              <w:szCs w:val="24"/>
            </w:rPr>
            <w:t xml:space="preserve"> such as usual individual treatments</w:t>
          </w:r>
          <w:r w:rsidRPr="00071E5A">
            <w:rPr>
              <w:i w:val="0"/>
              <w:sz w:val="24"/>
              <w:szCs w:val="24"/>
            </w:rPr>
            <w:t>. Participants in the studies were adults who suffer from</w:t>
          </w:r>
          <w:r w:rsidR="00ED03D7" w:rsidRPr="00071E5A">
            <w:rPr>
              <w:i w:val="0"/>
              <w:sz w:val="24"/>
              <w:szCs w:val="24"/>
            </w:rPr>
            <w:t xml:space="preserve"> both</w:t>
          </w:r>
          <w:r w:rsidRPr="00071E5A">
            <w:rPr>
              <w:i w:val="0"/>
              <w:sz w:val="24"/>
              <w:szCs w:val="24"/>
            </w:rPr>
            <w:t xml:space="preserve"> mental illness and social marginalization. </w:t>
          </w:r>
        </w:p>
        <w:p w14:paraId="3D772444" w14:textId="17B69041" w:rsidR="00071E5A" w:rsidRPr="00B07AEF" w:rsidRDefault="002C7E51" w:rsidP="00B07AEF">
          <w:pPr>
            <w:pStyle w:val="Heading5"/>
            <w:jc w:val="both"/>
            <w:divId w:val="741559822"/>
            <w:rPr>
              <w:i w:val="0"/>
              <w:sz w:val="24"/>
              <w:szCs w:val="24"/>
            </w:rPr>
          </w:pPr>
          <w:r w:rsidRPr="00071E5A">
            <w:rPr>
              <w:i w:val="0"/>
              <w:sz w:val="24"/>
              <w:szCs w:val="24"/>
            </w:rPr>
            <w:t xml:space="preserve">This systematic review and meta-analyses </w:t>
          </w:r>
          <w:r w:rsidR="00B07AEF">
            <w:rPr>
              <w:i w:val="0"/>
              <w:sz w:val="24"/>
              <w:szCs w:val="24"/>
            </w:rPr>
            <w:t>summarise</w:t>
          </w:r>
          <w:r w:rsidRPr="00071E5A">
            <w:rPr>
              <w:i w:val="0"/>
              <w:sz w:val="24"/>
              <w:szCs w:val="24"/>
            </w:rPr>
            <w:t xml:space="preserve"> evidence from 62</w:t>
          </w:r>
          <w:r w:rsidR="0058111D" w:rsidRPr="00071E5A">
            <w:rPr>
              <w:i w:val="0"/>
              <w:sz w:val="24"/>
              <w:szCs w:val="24"/>
            </w:rPr>
            <w:t xml:space="preserve"> studies</w:t>
          </w:r>
          <w:r w:rsidR="00B07AEF">
            <w:rPr>
              <w:i w:val="0"/>
              <w:sz w:val="24"/>
              <w:szCs w:val="24"/>
            </w:rPr>
            <w:t xml:space="preserve">, and meta-analyzed 49 studies. </w:t>
          </w:r>
        </w:p>
      </w:sdtContent>
    </w:sdt>
    <w:p w14:paraId="4242CC40" w14:textId="3606C9C4" w:rsidR="003862F9" w:rsidRPr="00AF0241" w:rsidRDefault="00C37244" w:rsidP="00042A15">
      <w:pPr>
        <w:pStyle w:val="Heading3"/>
        <w:divId w:val="741559822"/>
      </w:pPr>
      <w:r w:rsidRPr="00AF0241">
        <w:t>What is the aim of this review?</w:t>
      </w:r>
    </w:p>
    <w:sdt>
      <w:sdtPr>
        <w:rPr>
          <w:bCs w:val="0"/>
          <w:i w:val="0"/>
          <w:color w:val="0066CC"/>
          <w:sz w:val="27"/>
          <w:szCs w:val="24"/>
        </w:rPr>
        <w:id w:val="-1022085948"/>
        <w:placeholder>
          <w:docPart w:val="97AC1CEF2A9948F0BB574C1F635B7890"/>
        </w:placeholder>
      </w:sdtPr>
      <w:sdtEndPr>
        <w:rPr>
          <w:bCs/>
          <w:i/>
          <w:szCs w:val="27"/>
        </w:rPr>
      </w:sdtEndPr>
      <w:sdtContent>
        <w:p w14:paraId="38E9FD87" w14:textId="5C75AC5B" w:rsidR="00F97B01" w:rsidRPr="00B07AEF" w:rsidRDefault="002C7E51" w:rsidP="00B07AEF">
          <w:pPr>
            <w:pStyle w:val="Heading5"/>
            <w:jc w:val="both"/>
            <w:divId w:val="741559822"/>
            <w:rPr>
              <w:i w:val="0"/>
              <w:iCs/>
              <w:sz w:val="24"/>
              <w:szCs w:val="24"/>
            </w:rPr>
          </w:pPr>
          <w:r w:rsidRPr="00B07AEF">
            <w:rPr>
              <w:i w:val="0"/>
              <w:iCs/>
              <w:sz w:val="24"/>
              <w:szCs w:val="24"/>
            </w:rPr>
            <w:t>This systematic review and series of meta-analyses summarises evidence from 62 primary studies. T</w:t>
          </w:r>
          <w:r w:rsidR="007D219F" w:rsidRPr="00B07AEF">
            <w:rPr>
              <w:i w:val="0"/>
              <w:iCs/>
              <w:sz w:val="24"/>
              <w:szCs w:val="24"/>
            </w:rPr>
            <w:t>he a</w:t>
          </w:r>
          <w:r w:rsidRPr="00B07AEF">
            <w:rPr>
              <w:i w:val="0"/>
              <w:iCs/>
              <w:sz w:val="24"/>
              <w:szCs w:val="24"/>
            </w:rPr>
            <w:t>im of the review was to explore if interventions delivered in a group to adults who suffer from both mental illness and social marginalization are more effective than individually delivered interventions on measures of both mental health and social reintegration.</w:t>
          </w:r>
        </w:p>
      </w:sdtContent>
    </w:sdt>
    <w:p w14:paraId="2EF569CD" w14:textId="66B73C64" w:rsidR="003862F9" w:rsidRPr="00AF0241" w:rsidRDefault="00C37244" w:rsidP="00B07AEF">
      <w:pPr>
        <w:pStyle w:val="Heading3"/>
        <w:divId w:val="741559822"/>
      </w:pPr>
      <w:r w:rsidRPr="00AF0241">
        <w:t>What are the main findings of this review?</w:t>
      </w:r>
    </w:p>
    <w:sdt>
      <w:sdtPr>
        <w:rPr>
          <w:bCs w:val="0"/>
          <w:i w:val="0"/>
          <w:color w:val="0066CC"/>
          <w:sz w:val="27"/>
          <w:szCs w:val="24"/>
        </w:rPr>
        <w:id w:val="507177660"/>
        <w:placeholder>
          <w:docPart w:val="9E3D6F27FBCF4585B0B22ACC444D9E34"/>
        </w:placeholder>
      </w:sdtPr>
      <w:sdtContent>
        <w:p w14:paraId="6006B3BE" w14:textId="77777777" w:rsidR="008C4930" w:rsidRPr="00B07AEF" w:rsidRDefault="008C4930" w:rsidP="0014058D">
          <w:pPr>
            <w:pStyle w:val="Heading5"/>
            <w:jc w:val="both"/>
            <w:divId w:val="741559822"/>
            <w:rPr>
              <w:b/>
              <w:i w:val="0"/>
              <w:iCs/>
              <w:sz w:val="24"/>
              <w:szCs w:val="24"/>
            </w:rPr>
          </w:pPr>
          <w:r w:rsidRPr="00B07AEF">
            <w:rPr>
              <w:b/>
              <w:i w:val="0"/>
              <w:iCs/>
              <w:sz w:val="24"/>
              <w:szCs w:val="24"/>
            </w:rPr>
            <w:t>What at studies are included?</w:t>
          </w:r>
        </w:p>
        <w:p w14:paraId="7C2A6C24" w14:textId="241A5AAC" w:rsidR="008C4930" w:rsidRPr="00B07AEF" w:rsidRDefault="008C4930" w:rsidP="0014058D">
          <w:pPr>
            <w:pStyle w:val="Heading5"/>
            <w:jc w:val="both"/>
            <w:divId w:val="741559822"/>
            <w:rPr>
              <w:i w:val="0"/>
              <w:iCs/>
              <w:sz w:val="24"/>
              <w:szCs w:val="24"/>
            </w:rPr>
          </w:pPr>
          <w:r w:rsidRPr="00B07AEF">
            <w:rPr>
              <w:i w:val="0"/>
              <w:iCs/>
              <w:sz w:val="24"/>
              <w:szCs w:val="24"/>
            </w:rPr>
            <w:t xml:space="preserve">This review includes studies that evaluate the effects of group-based interventions to support the social reintegration of marginalized adults who suffer from both mental illness and other problems when compared with an individually delivered intervention. A total of 62 studies were identified. </w:t>
          </w:r>
          <w:r w:rsidR="00B07AEF">
            <w:rPr>
              <w:i w:val="0"/>
              <w:iCs/>
              <w:sz w:val="24"/>
              <w:szCs w:val="24"/>
            </w:rPr>
            <w:t>61</w:t>
          </w:r>
          <w:r w:rsidRPr="00B07AEF">
            <w:rPr>
              <w:i w:val="0"/>
              <w:iCs/>
              <w:sz w:val="24"/>
              <w:szCs w:val="24"/>
            </w:rPr>
            <w:t xml:space="preserve"> of these were assessed to be of sufficient methodological quality to be included in the data synthesis, </w:t>
          </w:r>
          <w:r w:rsidR="00B07AEF">
            <w:rPr>
              <w:i w:val="0"/>
              <w:iCs/>
              <w:sz w:val="24"/>
              <w:szCs w:val="24"/>
            </w:rPr>
            <w:t>but</w:t>
          </w:r>
          <w:r w:rsidRPr="00B07AEF">
            <w:rPr>
              <w:i w:val="0"/>
              <w:iCs/>
              <w:sz w:val="24"/>
              <w:szCs w:val="24"/>
            </w:rPr>
            <w:t xml:space="preserve"> only 4</w:t>
          </w:r>
          <w:r w:rsidR="00B07AEF">
            <w:rPr>
              <w:i w:val="0"/>
              <w:iCs/>
              <w:sz w:val="24"/>
              <w:szCs w:val="24"/>
            </w:rPr>
            <w:t>9</w:t>
          </w:r>
          <w:r w:rsidRPr="00B07AEF">
            <w:rPr>
              <w:i w:val="0"/>
              <w:iCs/>
              <w:sz w:val="24"/>
              <w:szCs w:val="24"/>
            </w:rPr>
            <w:t xml:space="preserve"> studies could be used in at least one meta-analysis</w:t>
          </w:r>
          <w:r w:rsidR="00B07AEF">
            <w:rPr>
              <w:i w:val="0"/>
              <w:iCs/>
              <w:sz w:val="24"/>
              <w:szCs w:val="24"/>
            </w:rPr>
            <w:t>, as we could not compute effect sizes for 12 studies</w:t>
          </w:r>
          <w:r w:rsidRPr="00B07AEF">
            <w:rPr>
              <w:i w:val="0"/>
              <w:iCs/>
              <w:sz w:val="24"/>
              <w:szCs w:val="24"/>
            </w:rPr>
            <w:t>. The studies spanned the period from 2000 to 2022 and were carried out in the</w:t>
          </w:r>
          <w:r w:rsidR="006974ED" w:rsidRPr="00B07AEF">
            <w:rPr>
              <w:i w:val="0"/>
              <w:iCs/>
              <w:sz w:val="24"/>
              <w:szCs w:val="24"/>
            </w:rPr>
            <w:t xml:space="preserve"> OECD countries.</w:t>
          </w:r>
          <w:r w:rsidR="00B07AEF">
            <w:rPr>
              <w:i w:val="0"/>
              <w:iCs/>
              <w:sz w:val="24"/>
              <w:szCs w:val="24"/>
            </w:rPr>
            <w:t xml:space="preserve"> Most interventions lasted less than a year, and the effects of the interventions were all measured within the first year of the end of the interventions. </w:t>
          </w:r>
        </w:p>
        <w:p w14:paraId="0283A568" w14:textId="1F639B43" w:rsidR="008C4930" w:rsidRPr="00B07AEF" w:rsidRDefault="008C4930" w:rsidP="0014058D">
          <w:pPr>
            <w:pStyle w:val="Heading5"/>
            <w:jc w:val="both"/>
            <w:divId w:val="741559822"/>
            <w:rPr>
              <w:i w:val="0"/>
              <w:iCs/>
              <w:sz w:val="24"/>
              <w:szCs w:val="24"/>
              <w:lang w:val="en-US"/>
            </w:rPr>
          </w:pPr>
          <w:r w:rsidRPr="00B07AEF">
            <w:rPr>
              <w:i w:val="0"/>
              <w:iCs/>
              <w:sz w:val="24"/>
              <w:szCs w:val="24"/>
            </w:rPr>
            <w:t xml:space="preserve">The included studies were mostly randomised </w:t>
          </w:r>
          <w:r w:rsidR="00B07AEF">
            <w:rPr>
              <w:i w:val="0"/>
              <w:iCs/>
              <w:sz w:val="24"/>
              <w:szCs w:val="24"/>
            </w:rPr>
            <w:t>controlled</w:t>
          </w:r>
          <w:r w:rsidRPr="00B07AEF">
            <w:rPr>
              <w:i w:val="0"/>
              <w:iCs/>
              <w:sz w:val="24"/>
              <w:szCs w:val="24"/>
            </w:rPr>
            <w:t xml:space="preserve"> trials</w:t>
          </w:r>
          <w:r w:rsidR="0014058D">
            <w:rPr>
              <w:i w:val="0"/>
              <w:iCs/>
              <w:sz w:val="24"/>
              <w:szCs w:val="24"/>
            </w:rPr>
            <w:t xml:space="preserve"> (RCTs). Notably, close to half of the RCTs had been preregistered. </w:t>
          </w:r>
          <w:ins w:id="16" w:author="Nina Thorup Dalgaard" w:date="2025-11-05T09:15:00Z">
            <w:r w:rsidR="00030BD6">
              <w:rPr>
                <w:i w:val="0"/>
                <w:iCs/>
                <w:sz w:val="24"/>
                <w:szCs w:val="24"/>
              </w:rPr>
              <w:t>A</w:t>
            </w:r>
          </w:ins>
          <w:del w:id="17" w:author="Nina Thorup Dalgaard" w:date="2025-11-05T09:15:00Z">
            <w:r w:rsidR="0014058D" w:rsidDel="00030BD6">
              <w:rPr>
                <w:i w:val="0"/>
                <w:iCs/>
                <w:sz w:val="24"/>
                <w:szCs w:val="24"/>
              </w:rPr>
              <w:delText>C</w:delText>
            </w:r>
          </w:del>
          <w:del w:id="18" w:author="Nina Thorup Dalgaard" w:date="2025-11-05T09:14:00Z">
            <w:r w:rsidR="0014058D" w:rsidDel="00030BD6">
              <w:rPr>
                <w:i w:val="0"/>
                <w:iCs/>
                <w:sz w:val="24"/>
                <w:szCs w:val="24"/>
              </w:rPr>
              <w:delText>ommonly, a</w:delText>
            </w:r>
          </w:del>
          <w:r w:rsidRPr="00B07AEF">
            <w:rPr>
              <w:i w:val="0"/>
              <w:iCs/>
              <w:sz w:val="24"/>
              <w:szCs w:val="24"/>
            </w:rPr>
            <w:t xml:space="preserve">ll included studies had a </w:t>
          </w:r>
          <w:r w:rsidR="00B07AEF">
            <w:rPr>
              <w:i w:val="0"/>
              <w:iCs/>
              <w:sz w:val="24"/>
              <w:szCs w:val="24"/>
            </w:rPr>
            <w:t>well-defined</w:t>
          </w:r>
          <w:r w:rsidRPr="00B07AEF">
            <w:rPr>
              <w:i w:val="0"/>
              <w:iCs/>
              <w:sz w:val="24"/>
              <w:szCs w:val="24"/>
            </w:rPr>
            <w:t xml:space="preserve"> control group. </w:t>
          </w:r>
        </w:p>
        <w:p w14:paraId="08527F03" w14:textId="68C66512" w:rsidR="008C4930" w:rsidRPr="00B07AEF" w:rsidRDefault="008C4930" w:rsidP="0014058D">
          <w:pPr>
            <w:spacing w:before="100" w:beforeAutospacing="1" w:after="100" w:afterAutospacing="1"/>
            <w:jc w:val="both"/>
            <w:divId w:val="741559822"/>
            <w:rPr>
              <w:rFonts w:eastAsia="Times New Roman"/>
              <w:b/>
              <w:iCs/>
              <w:lang w:val="en-US" w:eastAsia="da-DK"/>
            </w:rPr>
          </w:pPr>
          <w:r w:rsidRPr="00B07AEF">
            <w:rPr>
              <w:rFonts w:eastAsia="Times New Roman"/>
              <w:b/>
              <w:iCs/>
              <w:lang w:val="en-US" w:eastAsia="da-DK"/>
            </w:rPr>
            <w:t>Main Findings</w:t>
          </w:r>
        </w:p>
        <w:p w14:paraId="13674B9A" w14:textId="49D86D03" w:rsidR="008C4930" w:rsidRPr="00B07AEF" w:rsidRDefault="008C4930"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The 4</w:t>
          </w:r>
          <w:r w:rsidR="0014058D">
            <w:rPr>
              <w:rFonts w:eastAsia="Times New Roman"/>
              <w:iCs/>
              <w:lang w:val="en-US" w:eastAsia="da-DK"/>
            </w:rPr>
            <w:t>9</w:t>
          </w:r>
          <w:r w:rsidRPr="00B07AEF">
            <w:rPr>
              <w:rFonts w:eastAsia="Times New Roman"/>
              <w:iCs/>
              <w:lang w:val="en-US" w:eastAsia="da-DK"/>
            </w:rPr>
            <w:t xml:space="preserve"> studies included in the meta-analyses were published between 2000 and 2022 and involved participants with various mental illnesses and indicators of social marginalization. Schizophrenia and other psychotic disorders were the most common mental health conditions (36 studies), while substance use was the most frequently reported co-occurring issue (13 studies). Most participants faced multiple challenges related to social exclusion. The interventions varied but were most commonly group-based Cognitive Behavioral Therapy (11 studies). </w:t>
          </w:r>
        </w:p>
        <w:p w14:paraId="35E3BD7D" w14:textId="17485812" w:rsidR="0014058D" w:rsidRDefault="0014058D" w:rsidP="0014058D">
          <w:pPr>
            <w:spacing w:before="100" w:beforeAutospacing="1" w:after="100" w:afterAutospacing="1"/>
            <w:jc w:val="both"/>
            <w:divId w:val="741559822"/>
            <w:rPr>
              <w:rFonts w:eastAsia="Times New Roman"/>
              <w:iCs/>
              <w:lang w:val="en-US" w:eastAsia="da-DK"/>
            </w:rPr>
          </w:pPr>
          <w:r>
            <w:rPr>
              <w:rFonts w:eastAsia="Times New Roman"/>
              <w:iCs/>
              <w:lang w:val="en-US" w:eastAsia="da-DK"/>
            </w:rPr>
            <w:t>Across a range of meta-regressions</w:t>
          </w:r>
          <w:r w:rsidR="008C4930" w:rsidRPr="00B07AEF">
            <w:rPr>
              <w:rFonts w:eastAsia="Times New Roman"/>
              <w:iCs/>
              <w:lang w:val="en-US" w:eastAsia="da-DK"/>
            </w:rPr>
            <w:t xml:space="preserve">, </w:t>
          </w:r>
          <w:r>
            <w:rPr>
              <w:rFonts w:eastAsia="Times New Roman"/>
              <w:iCs/>
              <w:lang w:val="en-US" w:eastAsia="da-DK"/>
            </w:rPr>
            <w:t xml:space="preserve">the majority of analyses </w:t>
          </w:r>
          <w:r w:rsidR="008C4930" w:rsidRPr="00B07AEF">
            <w:rPr>
              <w:rFonts w:eastAsia="Times New Roman"/>
              <w:iCs/>
              <w:lang w:val="en-US" w:eastAsia="da-DK"/>
            </w:rPr>
            <w:t>show</w:t>
          </w:r>
          <w:r>
            <w:rPr>
              <w:rFonts w:eastAsia="Times New Roman"/>
              <w:iCs/>
              <w:lang w:val="en-US" w:eastAsia="da-DK"/>
            </w:rPr>
            <w:t>ed</w:t>
          </w:r>
          <w:r w:rsidR="008C4930" w:rsidRPr="00B07AEF">
            <w:rPr>
              <w:rFonts w:eastAsia="Times New Roman"/>
              <w:iCs/>
              <w:lang w:val="en-US" w:eastAsia="da-DK"/>
            </w:rPr>
            <w:t xml:space="preserve"> overall positive effects of group-based interventions,</w:t>
          </w:r>
          <w:r>
            <w:rPr>
              <w:rFonts w:eastAsia="Times New Roman"/>
              <w:iCs/>
              <w:lang w:val="en-US" w:eastAsia="da-DK"/>
            </w:rPr>
            <w:t xml:space="preserve"> </w:t>
          </w:r>
          <w:ins w:id="19" w:author="Nina Thorup Dalgaard" w:date="2025-11-05T09:15:00Z">
            <w:r w:rsidR="00030BD6">
              <w:rPr>
                <w:rFonts w:eastAsia="Times New Roman"/>
                <w:iCs/>
                <w:lang w:val="en-US" w:eastAsia="da-DK"/>
              </w:rPr>
              <w:t>regardless</w:t>
            </w:r>
          </w:ins>
          <w:del w:id="20" w:author="Nina Thorup Dalgaard" w:date="2025-11-05T09:15:00Z">
            <w:r w:rsidDel="00030BD6">
              <w:rPr>
                <w:rFonts w:eastAsia="Times New Roman"/>
                <w:iCs/>
                <w:lang w:val="en-US" w:eastAsia="da-DK"/>
              </w:rPr>
              <w:delText>independently</w:delText>
            </w:r>
          </w:del>
          <w:r>
            <w:rPr>
              <w:rFonts w:eastAsia="Times New Roman"/>
              <w:iCs/>
              <w:lang w:val="en-US" w:eastAsia="da-DK"/>
            </w:rPr>
            <w:t xml:space="preserve"> of the type of measurement,</w:t>
          </w:r>
          <w:r w:rsidR="008C4930" w:rsidRPr="00B07AEF">
            <w:rPr>
              <w:rFonts w:eastAsia="Times New Roman"/>
              <w:iCs/>
              <w:lang w:val="en-US" w:eastAsia="da-DK"/>
            </w:rPr>
            <w:t xml:space="preserve"> though not all results were statistically sig</w:t>
          </w:r>
          <w:r w:rsidR="006974ED" w:rsidRPr="00B07AEF">
            <w:rPr>
              <w:rFonts w:eastAsia="Times New Roman"/>
              <w:iCs/>
              <w:lang w:val="en-US" w:eastAsia="da-DK"/>
            </w:rPr>
            <w:t>nificant. The two main analyses</w:t>
          </w:r>
          <w:r>
            <w:rPr>
              <w:rFonts w:eastAsia="Times New Roman"/>
              <w:iCs/>
              <w:lang w:val="en-US" w:eastAsia="da-DK"/>
            </w:rPr>
            <w:t xml:space="preserve"> regarding the overall average effect size</w:t>
          </w:r>
          <w:r w:rsidR="006974ED" w:rsidRPr="00B07AEF">
            <w:rPr>
              <w:rFonts w:eastAsia="Times New Roman"/>
              <w:iCs/>
              <w:lang w:val="en-US" w:eastAsia="da-DK"/>
            </w:rPr>
            <w:t xml:space="preserve">, </w:t>
          </w:r>
          <w:r w:rsidR="008C4930" w:rsidRPr="00B07AEF">
            <w:rPr>
              <w:rFonts w:eastAsia="Times New Roman"/>
              <w:iCs/>
              <w:lang w:val="en-US" w:eastAsia="da-DK"/>
            </w:rPr>
            <w:t>one examining social reintegration outcomes and the other foc</w:t>
          </w:r>
          <w:r w:rsidR="006974ED" w:rsidRPr="00B07AEF">
            <w:rPr>
              <w:rFonts w:eastAsia="Times New Roman"/>
              <w:iCs/>
              <w:lang w:val="en-US" w:eastAsia="da-DK"/>
            </w:rPr>
            <w:t>using on mental health outcomes</w:t>
          </w:r>
          <w:r>
            <w:rPr>
              <w:rFonts w:eastAsia="Times New Roman"/>
              <w:iCs/>
              <w:lang w:val="en-US" w:eastAsia="da-DK"/>
            </w:rPr>
            <w:t>,</w:t>
          </w:r>
          <w:r w:rsidR="006974ED" w:rsidRPr="00B07AEF">
            <w:rPr>
              <w:rFonts w:eastAsia="Times New Roman"/>
              <w:iCs/>
              <w:lang w:val="en-US" w:eastAsia="da-DK"/>
            </w:rPr>
            <w:t xml:space="preserve"> </w:t>
          </w:r>
          <w:r w:rsidR="008C4930" w:rsidRPr="00B07AEF">
            <w:rPr>
              <w:rFonts w:eastAsia="Times New Roman"/>
              <w:iCs/>
              <w:lang w:val="en-US" w:eastAsia="da-DK"/>
            </w:rPr>
            <w:t>both showed statistically significant benefits of group-based interventions.</w:t>
          </w:r>
          <w:r w:rsidR="00435B8D" w:rsidRPr="00B07AEF">
            <w:rPr>
              <w:rFonts w:eastAsia="Times New Roman"/>
              <w:iCs/>
              <w:lang w:val="en-US" w:eastAsia="da-DK"/>
            </w:rPr>
            <w:t xml:space="preserve"> </w:t>
          </w:r>
          <w:r>
            <w:rPr>
              <w:rFonts w:eastAsia="Times New Roman"/>
              <w:iCs/>
              <w:lang w:val="en-US" w:eastAsia="da-DK"/>
            </w:rPr>
            <w:t xml:space="preserve">Specifically, we found the treatment effect of group-based interventions to be 2.3 times larger than usual care for social reintegrational outcomes, and 1.4 times larger than usual care on mental health outcomes. </w:t>
          </w:r>
        </w:p>
        <w:p w14:paraId="7CCC0A64" w14:textId="3B6A0586" w:rsidR="008C4930" w:rsidRDefault="00435B8D" w:rsidP="0014058D">
          <w:pPr>
            <w:spacing w:before="100" w:beforeAutospacing="1" w:after="100" w:afterAutospacing="1"/>
            <w:jc w:val="both"/>
            <w:divId w:val="741559822"/>
            <w:rPr>
              <w:rFonts w:eastAsia="Times New Roman"/>
              <w:iCs/>
              <w:lang w:val="en-US" w:eastAsia="da-DK"/>
            </w:rPr>
          </w:pPr>
          <w:r w:rsidRPr="00B07AEF">
            <w:rPr>
              <w:rFonts w:eastAsia="Times New Roman"/>
              <w:iCs/>
              <w:lang w:val="en-US" w:eastAsia="da-DK"/>
            </w:rPr>
            <w:t xml:space="preserve">A unique characteristic of this body of literature is that </w:t>
          </w:r>
          <w:r w:rsidR="0014058D">
            <w:rPr>
              <w:rFonts w:eastAsia="Times New Roman"/>
              <w:iCs/>
              <w:lang w:val="en-US" w:eastAsia="da-DK"/>
            </w:rPr>
            <w:t>close to half</w:t>
          </w:r>
          <w:r w:rsidRPr="00B07AEF">
            <w:rPr>
              <w:rFonts w:eastAsia="Times New Roman"/>
              <w:iCs/>
              <w:lang w:val="en-US" w:eastAsia="da-DK"/>
            </w:rPr>
            <w:t xml:space="preserve"> of the studies represent preregistered studies</w:t>
          </w:r>
          <w:r w:rsidR="0014058D">
            <w:rPr>
              <w:rFonts w:eastAsia="Times New Roman"/>
              <w:iCs/>
              <w:lang w:val="en-US" w:eastAsia="da-DK"/>
            </w:rPr>
            <w:t>. When analyzing this group of studies only, we still found a substantial and statistically significant effect of group-based intervention when compared to no or usual individual treatments. To us, this provides rather hard evidence for the effectiveness of group-based intervention</w:t>
          </w:r>
          <w:ins w:id="21" w:author="Nina Thorup Dalgaard" w:date="2025-11-05T09:17:00Z">
            <w:r w:rsidR="00030BD6">
              <w:rPr>
                <w:rFonts w:eastAsia="Times New Roman"/>
                <w:iCs/>
                <w:lang w:val="en-US" w:eastAsia="da-DK"/>
              </w:rPr>
              <w:t>s for adults suffering from both mental illness and</w:t>
            </w:r>
          </w:ins>
          <w:ins w:id="22" w:author="Nina Thorup Dalgaard" w:date="2025-11-05T09:18:00Z">
            <w:r w:rsidR="00030BD6">
              <w:rPr>
                <w:rFonts w:eastAsia="Times New Roman"/>
                <w:iCs/>
                <w:lang w:val="en-US" w:eastAsia="da-DK"/>
              </w:rPr>
              <w:t xml:space="preserve"> social</w:t>
            </w:r>
          </w:ins>
          <w:ins w:id="23" w:author="Nina Thorup Dalgaard" w:date="2025-11-05T09:17:00Z">
            <w:r w:rsidR="00030BD6">
              <w:rPr>
                <w:rFonts w:eastAsia="Times New Roman"/>
                <w:iCs/>
                <w:lang w:val="en-US" w:eastAsia="da-DK"/>
              </w:rPr>
              <w:t xml:space="preserve"> marginalisation</w:t>
            </w:r>
          </w:ins>
          <w:r w:rsidR="0014058D">
            <w:rPr>
              <w:rFonts w:eastAsia="Times New Roman"/>
              <w:iCs/>
              <w:lang w:val="en-US" w:eastAsia="da-DK"/>
            </w:rPr>
            <w:t xml:space="preserve">. </w:t>
          </w:r>
        </w:p>
        <w:p w14:paraId="27B0248C" w14:textId="7A882004" w:rsidR="00F97B01" w:rsidRPr="00AF0241" w:rsidRDefault="00317C72" w:rsidP="0014058D">
          <w:pPr>
            <w:spacing w:before="100" w:beforeAutospacing="1" w:after="100" w:afterAutospacing="1"/>
            <w:jc w:val="both"/>
            <w:divId w:val="741559822"/>
            <w:rPr>
              <w:color w:val="0066CC"/>
              <w:sz w:val="27"/>
              <w:szCs w:val="27"/>
            </w:rPr>
          </w:pPr>
          <w:r w:rsidRPr="00317C72">
            <w:rPr>
              <w:rFonts w:eastAsia="Times New Roman"/>
              <w:iCs/>
              <w:lang w:eastAsia="da-DK"/>
            </w:rPr>
            <w:t xml:space="preserve">Overall, our findings were robust to all sensitivity and publication bias analyses, </w:t>
          </w:r>
          <w:r>
            <w:rPr>
              <w:rFonts w:eastAsia="Times New Roman"/>
              <w:iCs/>
              <w:lang w:eastAsia="da-DK"/>
            </w:rPr>
            <w:t xml:space="preserve">which further </w:t>
          </w:r>
          <w:r w:rsidRPr="00317C72">
            <w:rPr>
              <w:rFonts w:eastAsia="Times New Roman"/>
              <w:iCs/>
              <w:lang w:eastAsia="da-DK"/>
            </w:rPr>
            <w:t>increas</w:t>
          </w:r>
          <w:r>
            <w:rPr>
              <w:rFonts w:eastAsia="Times New Roman"/>
              <w:iCs/>
              <w:lang w:eastAsia="da-DK"/>
            </w:rPr>
            <w:t xml:space="preserve">es the </w:t>
          </w:r>
          <w:r w:rsidRPr="00317C72">
            <w:rPr>
              <w:rFonts w:eastAsia="Times New Roman"/>
              <w:iCs/>
              <w:lang w:eastAsia="da-DK"/>
            </w:rPr>
            <w:t>confidence in the evidence base.</w:t>
          </w:r>
        </w:p>
      </w:sdtContent>
    </w:sdt>
    <w:p w14:paraId="17E89D3D" w14:textId="6658B4FA" w:rsidR="003862F9" w:rsidRPr="00AF0241" w:rsidRDefault="00C37244" w:rsidP="00042A15">
      <w:pPr>
        <w:pStyle w:val="Heading3"/>
        <w:divId w:val="741559822"/>
      </w:pPr>
      <w:r w:rsidRPr="00AF0241">
        <w:t>What do the findings of this review mean?</w:t>
      </w:r>
    </w:p>
    <w:p w14:paraId="51E4F6BD" w14:textId="1BC7A4C2" w:rsidR="003862F9" w:rsidRPr="00AF0241" w:rsidRDefault="003862F9" w:rsidP="00F97B01">
      <w:pPr>
        <w:pStyle w:val="Heading5"/>
        <w:divId w:val="741559822"/>
      </w:pPr>
    </w:p>
    <w:sdt>
      <w:sdtPr>
        <w:rPr>
          <w:color w:val="0066CC"/>
          <w:sz w:val="27"/>
          <w:szCs w:val="27"/>
        </w:rPr>
        <w:id w:val="-1977755608"/>
        <w:placeholder>
          <w:docPart w:val="1FC925E837E2492785B7B916673B066B"/>
        </w:placeholder>
      </w:sdtPr>
      <w:sdtContent>
        <w:p w14:paraId="1A07A70D" w14:textId="39F62711" w:rsidR="00F97B01" w:rsidRPr="00AF0241" w:rsidRDefault="006974ED" w:rsidP="00317C72">
          <w:pPr>
            <w:pStyle w:val="NormalWeb"/>
            <w:jc w:val="both"/>
            <w:divId w:val="741559822"/>
            <w:rPr>
              <w:color w:val="0066CC"/>
              <w:sz w:val="27"/>
              <w:szCs w:val="27"/>
            </w:rPr>
          </w:pPr>
          <w:r>
            <w:t>The findings</w:t>
          </w:r>
          <w:r w:rsidR="00317C72">
            <w:t xml:space="preserve"> of the review</w:t>
          </w:r>
          <w:r>
            <w:t xml:space="preserve"> suggest that group-based interventions are a promising approach for adults experiencing both mental illness and social marginalization. Across all measures of mental health symptoms and social reintegration, group-based interventions showed greater overall benefits compared to usual care delivered individually. While not all </w:t>
          </w:r>
          <w:r w:rsidR="00317C72">
            <w:t>meta-regression esitmates</w:t>
          </w:r>
          <w:r>
            <w:t xml:space="preserve"> reached statistical significance, the consistent trend in favor of group-based interventions indicates that they are at least as effective as individual interventions, with no evidence of harmful </w:t>
          </w:r>
          <w:ins w:id="24" w:author="Nina Thorup Dalgaard" w:date="2025-11-05T09:18:00Z">
            <w:r w:rsidR="00030BD6">
              <w:t xml:space="preserve">average </w:t>
            </w:r>
          </w:ins>
          <w:r>
            <w:t>effects</w:t>
          </w:r>
          <w:r w:rsidR="00317C72">
            <w:t>.</w:t>
          </w:r>
        </w:p>
      </w:sdtContent>
    </w:sdt>
    <w:p w14:paraId="57DA98BC" w14:textId="77777777" w:rsidR="003862F9" w:rsidRPr="00AF0241" w:rsidRDefault="00C37244" w:rsidP="00042A15">
      <w:pPr>
        <w:pStyle w:val="Heading3"/>
        <w:divId w:val="741559822"/>
      </w:pPr>
      <w:r w:rsidRPr="00AF0241">
        <w:t>How up-to-date is this review?</w:t>
      </w:r>
    </w:p>
    <w:sdt>
      <w:sdtPr>
        <w:rPr>
          <w:color w:val="0066CC"/>
          <w:sz w:val="27"/>
          <w:szCs w:val="27"/>
        </w:rPr>
        <w:id w:val="801974284"/>
        <w:placeholder>
          <w:docPart w:val="ED550C67238949A9A1A6901301C3F1F2"/>
        </w:placeholder>
      </w:sdtPr>
      <w:sdtContent>
        <w:p w14:paraId="24BC509A" w14:textId="748C26A5" w:rsidR="00F97B01" w:rsidRPr="00AF0241" w:rsidRDefault="008C4930" w:rsidP="00B31025">
          <w:pPr>
            <w:pStyle w:val="NormalWeb"/>
            <w:divId w:val="741559822"/>
            <w:rPr>
              <w:color w:val="0066CC"/>
              <w:sz w:val="27"/>
              <w:szCs w:val="27"/>
            </w:rPr>
          </w:pPr>
          <w:r w:rsidRPr="00AF0241">
            <w:t>The</w:t>
          </w:r>
          <w:r>
            <w:t xml:space="preserve"> review authors searched</w:t>
          </w:r>
          <w:r w:rsidR="006974ED">
            <w:t xml:space="preserve"> for studies up to</w:t>
          </w:r>
          <w:r w:rsidRPr="00AF0241">
            <w:t xml:space="preserve"> 2024. </w:t>
          </w:r>
        </w:p>
      </w:sdtContent>
    </w:sdt>
    <w:p w14:paraId="566E6299" w14:textId="77777777" w:rsidR="003862F9" w:rsidRPr="00AF0241" w:rsidRDefault="00C37244" w:rsidP="00FF63AC">
      <w:pPr>
        <w:pStyle w:val="Heading1"/>
        <w:divId w:val="1929381462"/>
        <w:rPr>
          <w:rFonts w:eastAsia="Times New Roman"/>
        </w:rPr>
      </w:pPr>
      <w:bookmarkStart w:id="25" w:name="BACKGROUND"/>
      <w:bookmarkEnd w:id="25"/>
      <w:r w:rsidRPr="00AF0241">
        <w:t>Background</w:t>
      </w:r>
      <w:r w:rsidRPr="00AF0241">
        <w:rPr>
          <w:rFonts w:eastAsia="Times New Roman"/>
        </w:rPr>
        <w:t xml:space="preserve"> </w:t>
      </w:r>
    </w:p>
    <w:p w14:paraId="63C976B3" w14:textId="5C5443E4" w:rsidR="003862F9" w:rsidRPr="00AF0241" w:rsidRDefault="00C37244" w:rsidP="00FF63AC">
      <w:pPr>
        <w:pStyle w:val="Heading2"/>
        <w:divId w:val="1861164852"/>
        <w:rPr>
          <w:rFonts w:eastAsia="Times New Roman"/>
        </w:rPr>
      </w:pPr>
      <w:r w:rsidRPr="00AF0241">
        <w:rPr>
          <w:rFonts w:eastAsia="Times New Roman"/>
        </w:rPr>
        <w:t>The problem, condition</w:t>
      </w:r>
      <w:r w:rsidR="00DF742E" w:rsidRPr="00AF0241">
        <w:rPr>
          <w:rFonts w:eastAsia="Times New Roman"/>
        </w:rPr>
        <w:t>,</w:t>
      </w:r>
      <w:r w:rsidRPr="00AF0241">
        <w:rPr>
          <w:rFonts w:eastAsia="Times New Roman"/>
        </w:rPr>
        <w:t xml:space="preserve"> or issue</w:t>
      </w:r>
    </w:p>
    <w:p w14:paraId="043823C1" w14:textId="2542FD45" w:rsidR="00324E8E" w:rsidRPr="00AF0241" w:rsidRDefault="00933F2C" w:rsidP="00933F2C">
      <w:pPr>
        <w:spacing w:before="100" w:beforeAutospacing="1" w:after="100" w:afterAutospacing="1"/>
        <w:divId w:val="1861164852"/>
        <w:rPr>
          <w:rFonts w:eastAsia="Times New Roman"/>
          <w:lang w:val="da-DK" w:eastAsia="da-DK"/>
        </w:rPr>
      </w:pPr>
      <w:r w:rsidRPr="00AF0241">
        <w:rPr>
          <w:rFonts w:eastAsia="Times New Roman"/>
          <w:lang w:val="en-US" w:eastAsia="da-DK"/>
        </w:rPr>
        <w:t xml:space="preserve">Adults suffering from mental illness constitute a vulnerable population with an increased risk of </w:t>
      </w:r>
      <w:r w:rsidRPr="00D53D4E">
        <w:rPr>
          <w:rFonts w:eastAsia="Times New Roman"/>
          <w:lang w:val="en-US" w:eastAsia="da-DK"/>
        </w:rPr>
        <w:t>experiencing co-morbidity. Common co-morbid conditions include personal and social problems such as substance or alcohol abuse, self-harming behaviour, criminal behaviour, homelessness, long-term unemploymen</w:t>
      </w:r>
      <w:r w:rsidR="00817B85" w:rsidRPr="00D53D4E">
        <w:rPr>
          <w:rFonts w:eastAsia="Times New Roman"/>
          <w:lang w:val="en-US" w:eastAsia="da-DK"/>
        </w:rPr>
        <w:t>t, poverty and social isolation</w:t>
      </w:r>
      <w:r w:rsidRPr="00D53D4E">
        <w:rPr>
          <w:rFonts w:eastAsia="Times New Roman"/>
          <w:lang w:val="en-US" w:eastAsia="da-DK"/>
        </w:rPr>
        <w:t>. These problems increase the risk that mental illness leads to (social) marginalization, stigmatization and increased welfare costs</w:t>
      </w:r>
      <w:r w:rsidR="004258A5" w:rsidRPr="00D53D4E">
        <w:rPr>
          <w:rFonts w:eastAsia="Times New Roman"/>
          <w:lang w:val="en-US" w:eastAsia="da-DK"/>
        </w:rPr>
        <w:t xml:space="preserve"> </w:t>
      </w:r>
      <w:bookmarkStart w:id="26" w:name="_Hlk213226803"/>
      <w:r w:rsidR="00324E8E" w:rsidRPr="00D53D4E">
        <w:rPr>
          <w:rFonts w:eastAsia="Times New Roman"/>
          <w:lang w:val="en-US" w:eastAsia="da-DK"/>
        </w:rPr>
        <w:fldChar w:fldCharType="begin"/>
      </w:r>
      <w:r w:rsidR="00320450">
        <w:rPr>
          <w:rFonts w:eastAsia="Times New Roman"/>
          <w:lang w:val="en-US" w:eastAsia="da-DK"/>
        </w:rPr>
        <w:instrText xml:space="preserve"> ADDIN ZOTERO_ITEM CSL_CITATION {"citationID":"VF1eebTG","properties":{"formattedCitation":"(Draine et al., 2002; Lai et al., 2015; Nielsen et al., 2011; Schreiter et al., 2017)","plainCitation":"(Draine et al., 2002; Lai et al., 2015; Nielsen et al., 2011; Schreiter et al., 2017)","noteIndex":0},"citationItems":[{"id":"6UJOo7kI/qqgZJOAC","uris":["http://zotero.org/users/14817438/items/96JHP3RT"],"itemData":{"id":139,"type":"article-journal","container-title":"Psychiatric Services","DOI":"10.1176/appi.ps.53.5.565","ISSN":"1075-2730, 1557-9700","issue":"5","journalAbbreviation":"PS","language":"en","page":"565-573","source":"DOI.org (Crossref)","title":"Role of Social Disadvantage in Crime, Joblessness, and Homelessness Among Persons With Serious Mental Illness","volume":"53","author":[{"family":"Draine","given":"Jeffrey"},{"family":"Salzer","given":"Mark S."},{"family":"Culhane","given":"Dennis P."},{"family":"Hadley","given":"Trevor R."}],"issued":{"date-parts":[["2002",5]]}},"label":"page"},{"id":"6UJOo7kI/iwMnVtOH","uris":["http://zotero.org/users/14817438/items/V4QKDGXR"],"itemData":{"id":196,"type":"article-journal","source":"Google Scholar","title":"Prevalence of comorbid substance use, anxiety and mood disorders in epidemiological surveys, 1990-2014: a systematic review and meta-analysis.","title-short":"Prevalence of comorbid substance use, anxiety and mood disorders in epidemiological surveys, 1990-2014","URL":"https://www.cabidigitallibrary.org/doi/full/10.5555/20153281101","author":[{"family":"Lai","given":"M. X. H."},{"family":"Cleary","given":"M."},{"family":"Sitharthan","given":"T."},{"family":"Hunt","given":"G. E."}],"accessed":{"date-parts":[["2024",8,29]]},"issued":{"date-parts":[["2015"]]}},"label":"page"},{"id":"6UJOo7kI/A3yfms2U","uris":["http://zotero.org/users/14817438/items/X83S8N8H"],"itemData":{"id":208,"type":"article-journal","container-title":"The Lanc</w:instrText>
      </w:r>
      <w:r w:rsidR="00320450" w:rsidRPr="00666D2C">
        <w:rPr>
          <w:rFonts w:eastAsia="Times New Roman"/>
          <w:lang w:val="da-DK" w:eastAsia="da-DK"/>
        </w:rPr>
        <w:instrText>et","issue":"9784","note":"publisher: Elsevier","page":"2205–2214","source":"Google Scholar","title":"Psychiatric disorders and mortality among people in homeless shelters in Denmark: a nationwide register-based cohort study","title-short":"Psychiatric disorders and mortality among people in homeless shelters in Denmark","volume":"377","author":[{"family":"Nielsen","given":"Sandra Feodor"},{"family":"Hjorthøj","given":"Carsten Rygaard"},{"family":"Erlangsen","given":"Annette"},{"family":"Nordentoft","given":"Merete"}],"issued":{"date-parts":[["2011"]]}},"label":"page"},{"id":"6UJOo7kI/e7FI75MT","uris":["http://</w:instrText>
      </w:r>
      <w:r w:rsidR="00320450" w:rsidRPr="004414A3">
        <w:rPr>
          <w:rFonts w:eastAsia="Times New Roman"/>
          <w:lang w:val="da-DK" w:eastAsia="da-DK"/>
        </w:rPr>
        <w:instrText xml:space="preserve">zotero.org/users/14817438/items/8Z2D5E2R"],"itemData":{"id":223,"type":"article-journal","container-title":"Deutsches Aerzteblatt International","issue":"40","note":"publisher: Deutscher Arzte-Verlag GmbH","page":"665","source":"Google Scholar","title":"The prevalence of mental illness in homeless people in Germany: a systematic review and meta-analysis","title-short":"The prevalence of mental illness in homeless people in Germany","volume":"114","author":[{"family":"Schreiter","given":"Stefanie"},{"family":"Bermpohl","given":"Felix"},{"family":"Krausz","given":"Michael"},{"family":"Leucht","given":"Stefan"},{"family":"Rössler","given":"Wulf"},{"family":"Schouler-Ocak","given":"Meryam"},{"family":"Gutwinski","given":"Stefan"}],"issued":{"date-parts":[["2017"]]}},"label":"page"}],"schema":"https://github.com/citation-style-language/schema/raw/master/csl-citation.json"} </w:instrText>
      </w:r>
      <w:r w:rsidR="00324E8E" w:rsidRPr="00D53D4E">
        <w:rPr>
          <w:rFonts w:eastAsia="Times New Roman"/>
          <w:lang w:val="en-US" w:eastAsia="da-DK"/>
        </w:rPr>
        <w:fldChar w:fldCharType="separate"/>
      </w:r>
      <w:r w:rsidR="00324E8E" w:rsidRPr="00D53D4E">
        <w:rPr>
          <w:lang w:val="da-DK"/>
        </w:rPr>
        <w:t>(Draine et al., 2002; Lai et al., 2015; Nielsen et al., 2011; Schreiter et al., 2017)</w:t>
      </w:r>
      <w:r w:rsidR="00324E8E" w:rsidRPr="00D53D4E">
        <w:rPr>
          <w:rFonts w:eastAsia="Times New Roman"/>
          <w:lang w:val="en-US" w:eastAsia="da-DK"/>
        </w:rPr>
        <w:fldChar w:fldCharType="end"/>
      </w:r>
      <w:r w:rsidR="00324E8E" w:rsidRPr="00D53D4E">
        <w:rPr>
          <w:rFonts w:eastAsia="Times New Roman"/>
          <w:lang w:val="da-DK" w:eastAsia="da-DK"/>
        </w:rPr>
        <w:t>.</w:t>
      </w:r>
      <w:bookmarkEnd w:id="26"/>
    </w:p>
    <w:p w14:paraId="26CDD933" w14:textId="6F7C87F5"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Several studies suggest that mental illness, discrimination and (self-) stigmatization may become part of a vicious cycle. A cycle in which adults who suffer from mental illness abstain from engaging in social activities, which may lead to further marginalization and sometimes to further deterioration in mental health</w:t>
      </w:r>
      <w:r w:rsidR="00B2150D">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{"citationID":"KvU0QOus","properties":{"formattedCitation":"(Brouwers, 2020; Feldman &amp; Crandall, 2007)","plainCitation":"(Brouwers, 2020; Feldman &amp; Crandall, 2007)","noteIndex":0},"citationItems":[{"id":"BOI7fhFW/EUimX5Ov","uris":["http://zotero.org/users/14817438/items/FHJZTUL7"],"itemData":{"id":144,"type":"article-journal","abstract":"Abstract\n            \n              Background\n              As yet, little is known about the effects of mental health stigma on sustainable employment. This is surprising, as mental health stigma is common, and because people with severe and common mental disorders are 7 and 3 times more likely to be unemployed, respectively, than people with no disorders. As the global lifetime prevalence of mental disorders is 29%, the high unemployment rates of people with these health problems constitute an important and urgent public health inequality problem that needs to be addressed.\n            \n            \n              Main text\n              The aim of this position paper is to illustrate the assumption that stigma contributes to the unemployment of people with mental illness and mental health issues with evidence from recent scientific studies on four problem areas, and to provide directions for future research. These four problem areas indicate that: (1) employers and line managers hold negative attitudes towards people with mental illness or mental health issues, which decreases the chances of people with these health problems being hired or supported; (2) both the disclosure and non-disclosure of mental illness or mental health issues can lead to job loss; (3) anticipated discrimination, self-stigma and the ‘Why Try’ effect can lead to insufficient motivation and effort to keep or find employment and can result in unemployment; and (4) stigma is a barrier to seeking healthcare, which can lead to untreated and worsened health conditions and subsequently to adverse occupational outcomes (e.g. sick leave, job loss).\n            \n            \n              Conclusions\n              The paper concludes that stigma in the work context is a considerable and complex problem, and that there is an important knowledge gap especially regarding the long-term effects of stigma on unemployment. To prevent and decrease adverse occupational outcomes in people with mental illness or mental health issues there is an urgent need for high quality and longitudinal research on stigma related consequences for employment. In addition, more validated measures specifically for the employment setting, as well as destigmatizing intervention studies are needed.","container-title":"BMC Psychology","DOI":"10.1186/s40359-020-00399-0","ISSN":"2050-7283","issue":"1","journalAbbreviation":"BMC Psychol","language":"en","page":"36","source":"DOI.org (Crossref)","title":"Social stigma is an underestimated contributing factor to unemployment in people with mental illness or mental health issues: position paper and future directions","title-short":"Social stigma is an underestimated contributing factor to unemployment in people with mental illness or mental health issues","volume":"8","author":[{"family":"Brouwers","given":"Evelien P. M."}],"issued":{"date-parts":[["2020",12]]}},"label":"page"},{"id":"BOI7fhFW/HArfsbAR","uris":["http://zotero.org/users/14817438/items/6WT2X954"],"itemData":{"id":169,"type":"article-journal","container-title":"Journal of Social and Clinical Psychology","DOI":"10.1521/jscp.2007.26.2.137","ISSN":"0736-7236","issue":"2","journalAbbreviation":"Journal of Social and Clinical Psychology","language":"en","page":"137-154","source":"DOI.org (Crossref)","title":"Dimensions of Mental Illness Stigma: What About Mental Illness Causes Social Rejection?","title-short":"Dimensions of Mental Illness Stigma","volume":"26","author":[{"family":"Feldman","given":"David B."},{"family":"Crandall","given":"Christian S."}],"issued":{"date-parts":[["2007",2]]}},"label":"page"}],"schema":"https://github.com/citation-style-language/schema/raw/master/csl-citation.json"} </w:instrText>
      </w:r>
      <w:r w:rsidR="001F5440" w:rsidRPr="00AF0241">
        <w:rPr>
          <w:rFonts w:eastAsia="Times New Roman"/>
          <w:lang w:val="en-US" w:eastAsia="da-DK"/>
        </w:rPr>
        <w:fldChar w:fldCharType="separate"/>
      </w:r>
      <w:bookmarkStart w:id="27" w:name="_Hlk213226838"/>
      <w:r w:rsidR="001F5440" w:rsidRPr="00AF0241">
        <w:t>(Brouwers, 2020; Feldman &amp; Crandall, 2007</w:t>
      </w:r>
      <w:bookmarkEnd w:id="27"/>
      <w:r w:rsidR="001F5440" w:rsidRPr="00AF0241">
        <w:t>)</w:t>
      </w:r>
      <w:r w:rsidR="001F5440" w:rsidRPr="00AF0241">
        <w:rPr>
          <w:rFonts w:eastAsia="Times New Roman"/>
          <w:lang w:val="en-US" w:eastAsia="da-DK"/>
        </w:rPr>
        <w:fldChar w:fldCharType="end"/>
      </w:r>
      <w:r w:rsidRPr="00AF0241">
        <w:rPr>
          <w:rFonts w:eastAsia="Times New Roman"/>
          <w:lang w:val="en-US" w:eastAsia="da-DK"/>
        </w:rPr>
        <w:t>. For example, in a qualitative study based on interviews with 46 adults suffering from a wide range of mental health diagnoses</w:t>
      </w:r>
      <w:r w:rsidR="001F5440" w:rsidRPr="00AF0241">
        <w:rPr>
          <w:rFonts w:eastAsia="Times New Roman"/>
          <w:lang w:val="en-US" w:eastAsia="da-DK"/>
        </w:rPr>
        <w:t>,</w:t>
      </w:r>
      <w:r w:rsidRPr="00AF0241">
        <w:rPr>
          <w:rFonts w:eastAsia="Times New Roman"/>
          <w:lang w:val="en-US" w:eastAsia="da-DK"/>
        </w:rPr>
        <w:t xml:space="preserve"> </w:t>
      </w:r>
      <w:bookmarkStart w:id="28" w:name="_Hlk213226863"/>
      <w:r w:rsidRPr="00AF0241">
        <w:rPr>
          <w:rFonts w:eastAsia="Times New Roman"/>
          <w:lang w:val="en-US" w:eastAsia="da-DK"/>
        </w:rPr>
        <w:t>Dinos, Stevens, Serfaty, Weich, &amp; King (2004</w:t>
      </w:r>
      <w:bookmarkEnd w:id="28"/>
      <w:r w:rsidRPr="00AF0241">
        <w:rPr>
          <w:rFonts w:eastAsia="Times New Roman"/>
          <w:lang w:val="en-US" w:eastAsia="da-DK"/>
        </w:rPr>
        <w:t>) found that participants described experiencing stigma even in the absence of overt discrimination by others or within society. In the study, participants describe how their experiences of stigma often cause stress, anxiety and rumination, and how this fear of being stigmatised leads to self-isolating and self-limiting behaviours. Many adults suffering from mental illness thereby have to cope with bot</w:t>
      </w:r>
      <w:r w:rsidR="00817B85" w:rsidRPr="00AF0241">
        <w:rPr>
          <w:rFonts w:eastAsia="Times New Roman"/>
          <w:lang w:val="en-US" w:eastAsia="da-DK"/>
        </w:rPr>
        <w:t>h their mental illness and the</w:t>
      </w:r>
      <w:r w:rsidRPr="00AF0241">
        <w:rPr>
          <w:rFonts w:eastAsia="Times New Roman"/>
          <w:lang w:val="en-US" w:eastAsia="da-DK"/>
        </w:rPr>
        <w:t xml:space="preserve"> risk of social marginalization at the same time</w:t>
      </w:r>
      <w:r w:rsidR="001D7877">
        <w:rPr>
          <w:rFonts w:eastAsia="Times New Roman"/>
          <w:lang w:val="en-US" w:eastAsia="da-DK"/>
        </w:rPr>
        <w:t xml:space="preserve"> </w:t>
      </w:r>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{"citationID":"9YFwX3dR","properties":{"formattedCitation":"(Dinos et al., 2004)","plainCitation":"(Dinos et al., 2004)","noteIndex":0},"citationItems":[{"id":"BOI7fhFW/ijdAytdl","uris":["http://zotero.org/users/14817438/items/UHWLXF7J"],"itemData":{"id":254,"type":"article-journal","container-title":"The British Journal of Psychiatry","issue":"2","note":"publisher: Cambridge University Press","page":"176–181","source":"Google Scholar","title":"Stigma: the feelings and experiences of 46 people with mental illness: qualitative study","title-short":"Stigma","volume":"184","author":[{"family":"Dinos","given":"Sokratis"},{"family":"Stevens","given":"Scott"},{"family":"Serfaty","given":"Marc"},{"family":"Weich","given":"Scott"},{"family":"King","given":"Michael"}],"issued":{"date-parts":[["2004"]]}}}],"schema":"https://github.com/citation-style-language/schema/raw/master/csl-citation.json"} </w:instrText>
      </w:r>
      <w:r w:rsidR="001F5440" w:rsidRPr="00AF0241">
        <w:rPr>
          <w:rFonts w:eastAsia="Times New Roman"/>
          <w:lang w:val="en-US" w:eastAsia="da-DK"/>
        </w:rPr>
        <w:fldChar w:fldCharType="separate"/>
      </w:r>
      <w:r w:rsidR="001F5440" w:rsidRPr="00AF0241">
        <w:t>(Dinos et al., 2004)</w:t>
      </w:r>
      <w:r w:rsidR="001F5440" w:rsidRPr="00AF0241">
        <w:rPr>
          <w:rFonts w:eastAsia="Times New Roman"/>
          <w:lang w:val="en-US" w:eastAsia="da-DK"/>
        </w:rPr>
        <w:fldChar w:fldCharType="end"/>
      </w:r>
      <w:r w:rsidRPr="00AF0241">
        <w:rPr>
          <w:rFonts w:eastAsia="Times New Roman"/>
          <w:lang w:val="en-US" w:eastAsia="da-DK"/>
        </w:rPr>
        <w:t>.</w:t>
      </w:r>
    </w:p>
    <w:p w14:paraId="7AEA17EC" w14:textId="1C601A23" w:rsidR="00817B85"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In order to support the social reintegration of marginalized adults with mental illness and related problems, a number of interventions exist. For example, occupational therapy, intensive case management, psycho-education, supportive psychotherapy or mentoring are targeting people with mental </w:t>
      </w:r>
      <w:r w:rsidR="001D7877">
        <w:rPr>
          <w:rFonts w:eastAsia="Times New Roman"/>
          <w:lang w:val="en-US" w:eastAsia="da-DK"/>
        </w:rPr>
        <w:t>disorders</w:t>
      </w:r>
      <w:r w:rsidRPr="00AF0241">
        <w:rPr>
          <w:rFonts w:eastAsia="Times New Roman"/>
          <w:lang w:val="en-US" w:eastAsia="da-DK"/>
        </w:rPr>
        <w:t xml:space="preserve"> and related problems (e.g. substance or alcohol abuse, criminal behaviour, homelessness</w:t>
      </w:r>
      <w:r w:rsidR="001D7877">
        <w:rPr>
          <w:rFonts w:eastAsia="Times New Roman"/>
          <w:lang w:val="en-US" w:eastAsia="da-DK"/>
        </w:rPr>
        <w:t>,</w:t>
      </w:r>
      <w:r w:rsidRPr="00AF0241">
        <w:rPr>
          <w:rFonts w:eastAsia="Times New Roman"/>
          <w:lang w:val="en-US" w:eastAsia="da-DK"/>
        </w:rPr>
        <w:t xml:space="preserve"> and marginalization). These interventions are costly and time consuming, and the evidence regarding their efficacy is far from unequivocal</w:t>
      </w:r>
      <w:r w:rsidR="001D7877">
        <w:rPr>
          <w:rFonts w:eastAsia="Times New Roman"/>
          <w:lang w:val="en-US" w:eastAsia="da-DK"/>
        </w:rPr>
        <w:t xml:space="preserve"> </w:t>
      </w:r>
      <w:bookmarkStart w:id="29" w:name="_Hlk213226887"/>
      <w:r w:rsidR="001F5440" w:rsidRPr="00AF0241">
        <w:rPr>
          <w:rFonts w:eastAsia="Times New Roman"/>
          <w:lang w:val="en-US" w:eastAsia="da-DK"/>
        </w:rPr>
        <w:fldChar w:fldCharType="begin"/>
      </w:r>
      <w:r w:rsidR="00F02D49">
        <w:rPr>
          <w:rFonts w:eastAsia="Times New Roman"/>
          <w:lang w:val="en-US" w:eastAsia="da-DK"/>
        </w:rPr>
        <w:instrText xml:space="preserve"> ADDIN ZOTERO_ITEM CSL_CITATION {"citationID":"fJ92PXw9","properties":{"formattedCitation":"(Dutra et al., 2008; Sledge et al., 2011; Ziguras &amp; Stuart, 2000)","plainCitation":"(Dutra et al., 2008; Sledge et al., 2011; Ziguras &amp; Stuart, 2000)","noteIndex":0},"citationItems":[{"id":"BOI7fhFW/6BohicUi","uris":["http://zotero.org/users/14817438/items/STH2JP7I"],"itemData":{"id":162,"type":"article-journal","container-title":"American Journal of Psychiatry","DOI":"10.1176/appi.ajp.2007.06111851","ISSN":"0002-953X, 1535-7228","issue":"2","journalAbbreviation":"AJP","language":"en","page":"179-187","source":"DOI.org (Crossref)","title":"A Meta-Analytic Review of Psychosocial Interventions for Substance Use Disorders","volume":"165","author":[{"family":"Dutra","given":"Lissa"},{"family":"Stathopoulou","given":"Georgia"},{"family":"Basden","given":"Shawnee L."},{"family":"Leyro","given":"Teresa M."},{"family":"Powers","given":"Mark B."},{"family":"Otto","given":"Michael W."}],"issued":{"date-parts":[["2008",2]]}},"label":"page"},{"id":"BOI7fhFW/GlnpOiIo","uris":["http://zotero.org/users/14817438/items/FIMKTV5I"],"itemData":{"id":231,"type":"article-journal","container-title":"Psychiatric Services","DOI":"10.1176/ps.62.5.pss6205_0541","ISSN":"1075-2730, 1557-9700","issue":"5","journalAbbreviation":"PS","language":"en","page":"541-544","source":"DOI.org (Crossref)","title":"Effectiveness of Peer Support in Reducing Readmissions of Persons With Multiple Psychiatric Hospitalizations","volume":"62","author":[{"family":"Sledge","given":"William H."},{"family":"Lawless","given":"Martha"},{"family":"Sells","given":"David"},{"family":"Wieland","given":"Melissa"},{"family":"O'Connell","given":"Maria J."},{"family":"Davidson","given":"Larry"}],"issued":{"date-parts":[["2011",5]]}},"label":"page"},{"id":"BOI7fhFW/PqYoLq3M","uris":["http://zotero.org/users/14817438/items/Y4UY8AUZ"],"itemData":{"id":252,"type":"article-journal","container-title":"Psychiatric Services","DOI":"10.1176/appi.ps.51.11.1410","ISSN":"1075-2730, 1557-9700","issue":"11","journalAbbreviation":"PS","language":"en","page":"1410-1421","source":"DOI.org (Crossref)","title":"A Meta-Analysis of the Effectiveness of Mental Health Case Management Over 20 Years","volume":"51","author":[{"family":"Ziguras","given":"Stephen J."},{"family":"Stuart","given":"Geoffrey W."}],"issued":{"date-parts":[["2000",11]]}},"label":"page"}],"schema":"https://github.com/citation-style-language/schema/raw/master/csl-citation.json"} </w:instrText>
      </w:r>
      <w:r w:rsidR="001F5440" w:rsidRPr="00AF0241">
        <w:rPr>
          <w:rFonts w:eastAsia="Times New Roman"/>
          <w:lang w:val="en-US" w:eastAsia="da-DK"/>
        </w:rPr>
        <w:fldChar w:fldCharType="separate"/>
      </w:r>
      <w:r w:rsidR="001F5440" w:rsidRPr="00AF0241">
        <w:rPr>
          <w:lang w:val="en-US"/>
        </w:rPr>
        <w:t>(Dutra et al., 20</w:t>
      </w:r>
      <w:r w:rsidR="001F5440" w:rsidRPr="00FB3FAD">
        <w:rPr>
          <w:lang w:val="en-US"/>
        </w:rPr>
        <w:t>08; Sledge et al., 2011; Ziguras &amp; Stuart, 2000)</w:t>
      </w:r>
      <w:r w:rsidR="001F5440" w:rsidRPr="00AF0241">
        <w:rPr>
          <w:rFonts w:eastAsia="Times New Roman"/>
          <w:lang w:val="en-US" w:eastAsia="da-DK"/>
        </w:rPr>
        <w:fldChar w:fldCharType="end"/>
      </w:r>
      <w:r w:rsidRPr="00FB3FAD">
        <w:rPr>
          <w:rFonts w:eastAsia="Times New Roman"/>
          <w:lang w:val="en-US" w:eastAsia="da-DK"/>
        </w:rPr>
        <w:t xml:space="preserve">. </w:t>
      </w:r>
      <w:bookmarkEnd w:id="29"/>
      <w:r w:rsidRPr="00AF0241">
        <w:rPr>
          <w:rFonts w:eastAsia="Times New Roman"/>
          <w:lang w:val="en-US" w:eastAsia="da-DK"/>
        </w:rPr>
        <w:t>Therefore, more recently, the use of group-based interventions has expanded as an alternative to individual therapy or other interventions.</w:t>
      </w:r>
    </w:p>
    <w:p w14:paraId="426E05EE" w14:textId="3F41CE66"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 xml:space="preserve">The growing demand for and use of group-based interventions </w:t>
      </w:r>
      <w:r w:rsidR="001D7877">
        <w:rPr>
          <w:rFonts w:eastAsia="Times New Roman"/>
          <w:lang w:val="en-US" w:eastAsia="da-DK"/>
        </w:rPr>
        <w:t>happens</w:t>
      </w:r>
      <w:r w:rsidRPr="00AF0241">
        <w:rPr>
          <w:rFonts w:eastAsia="Times New Roman"/>
          <w:lang w:val="en-US" w:eastAsia="da-DK"/>
        </w:rPr>
        <w:t xml:space="preserve"> in a context where most high-income countries’ mental health services have been transformed from hospital-centred to </w:t>
      </w:r>
      <w:r w:rsidR="001D7877">
        <w:rPr>
          <w:rFonts w:eastAsia="Times New Roman"/>
          <w:lang w:val="en-US" w:eastAsia="da-DK"/>
        </w:rPr>
        <w:lastRenderedPageBreak/>
        <w:t>community-based</w:t>
      </w:r>
      <w:r w:rsidRPr="00AF0241">
        <w:rPr>
          <w:rFonts w:eastAsia="Times New Roman"/>
          <w:lang w:val="en-US" w:eastAsia="da-DK"/>
        </w:rPr>
        <w:t xml:space="preserve"> services. A transformation that </w:t>
      </w:r>
      <w:r w:rsidR="001D7877">
        <w:rPr>
          <w:rFonts w:eastAsia="Times New Roman"/>
          <w:lang w:val="en-US" w:eastAsia="da-DK"/>
        </w:rPr>
        <w:t>leaves</w:t>
      </w:r>
      <w:r w:rsidRPr="00AF0241">
        <w:rPr>
          <w:rFonts w:eastAsia="Times New Roman"/>
          <w:lang w:val="en-US" w:eastAsia="da-DK"/>
        </w:rPr>
        <w:t xml:space="preserve"> more responsibility and/or the cost of treatment and interventions to community-based services</w:t>
      </w:r>
      <w:r w:rsidR="00C83D1C" w:rsidRPr="00AF0241">
        <w:rPr>
          <w:rFonts w:eastAsia="Times New Roman"/>
          <w:lang w:val="en-US" w:eastAsia="da-DK"/>
        </w:rPr>
        <w:t xml:space="preserve"> </w:t>
      </w:r>
      <w:r w:rsidR="00C83D1C" w:rsidRPr="00AF0241">
        <w:rPr>
          <w:rFonts w:eastAsia="Times New Roman"/>
          <w:lang w:val="en-US" w:eastAsia="da-DK"/>
        </w:rPr>
        <w:fldChar w:fldCharType="begin"/>
      </w:r>
      <w:r w:rsidR="00F02D49">
        <w:rPr>
          <w:rFonts w:eastAsia="Times New Roman"/>
          <w:lang w:val="en-US" w:eastAsia="da-DK"/>
        </w:rPr>
        <w:instrText xml:space="preserve"> ADDIN ZOTERO_ITEM CSL_CITATION {"citationID":"pg4qc3vA","properties":{"formattedCitation":"(Wahlbeck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C83D1C" w:rsidRPr="00AF0241">
        <w:rPr>
          <w:rFonts w:eastAsia="Times New Roman"/>
          <w:lang w:val="en-US" w:eastAsia="da-DK"/>
        </w:rPr>
        <w:fldChar w:fldCharType="separate"/>
      </w:r>
      <w:r w:rsidR="00C83D1C" w:rsidRPr="00AF0241">
        <w:t>(</w:t>
      </w:r>
      <w:bookmarkStart w:id="30" w:name="_Hlk213226917"/>
      <w:r w:rsidR="00C83D1C" w:rsidRPr="00AF0241">
        <w:t>Wahlbeck et al., 2011)</w:t>
      </w:r>
      <w:bookmarkEnd w:id="30"/>
      <w:r w:rsidR="00C83D1C" w:rsidRPr="00AF0241">
        <w:rPr>
          <w:rFonts w:eastAsia="Times New Roman"/>
          <w:lang w:val="en-US" w:eastAsia="da-DK"/>
        </w:rPr>
        <w:fldChar w:fldCharType="end"/>
      </w:r>
      <w:r w:rsidRPr="00AF0241">
        <w:rPr>
          <w:rFonts w:eastAsia="Times New Roman"/>
          <w:lang w:val="en-US" w:eastAsia="da-DK"/>
        </w:rPr>
        <w:t>. From a community-based service perspective</w:t>
      </w:r>
      <w:r w:rsidR="00817B85" w:rsidRPr="00AF0241">
        <w:rPr>
          <w:rFonts w:eastAsia="Times New Roman"/>
          <w:lang w:val="en-US" w:eastAsia="da-DK"/>
        </w:rPr>
        <w:t>,</w:t>
      </w:r>
      <w:r w:rsidRPr="00AF0241">
        <w:rPr>
          <w:rFonts w:eastAsia="Times New Roman"/>
          <w:lang w:val="en-US" w:eastAsia="da-DK"/>
        </w:rPr>
        <w:t xml:space="preserve"> the implementation of group-based interventions is increasingly celebrated as a way to bridge the gap between a growing demand for treatment and limited budgets for outpatient interventions</w:t>
      </w:r>
      <w:r w:rsidR="00C83D1C" w:rsidRPr="00AF0241">
        <w:rPr>
          <w:rFonts w:eastAsia="Times New Roman"/>
          <w:lang w:val="en-US" w:eastAsia="da-DK"/>
        </w:rPr>
        <w:t xml:space="preserve"> </w:t>
      </w:r>
      <w:r w:rsidRPr="00AF0241">
        <w:rPr>
          <w:rFonts w:eastAsia="Times New Roman"/>
          <w:lang w:val="en-US" w:eastAsia="da-DK"/>
        </w:rPr>
        <w:t xml:space="preserve"> (</w:t>
      </w:r>
      <w:bookmarkStart w:id="31" w:name="_Hlk213226931"/>
      <w:r w:rsidRPr="00AF0241">
        <w:rPr>
          <w:rFonts w:eastAsia="Times New Roman"/>
          <w:lang w:val="en-US" w:eastAsia="da-DK"/>
        </w:rPr>
        <w:t>Ruesh et al., 2015).</w:t>
      </w:r>
      <w:bookmarkEnd w:id="31"/>
    </w:p>
    <w:p w14:paraId="11E65C6C" w14:textId="2CA757BA"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Group interventions have the advantage of being able to treat many patients simultaneously. Therefore, the costs are low (Ruesh et al., 2015). In addition, Ruesh et al. (2015) find that group-based interventions in relation to depression treatment are marginally inferior or have similar effects as individual therapy. For patients with co-morbid mental illness</w:t>
      </w:r>
      <w:r w:rsidR="001D7877">
        <w:rPr>
          <w:rFonts w:eastAsia="Times New Roman"/>
          <w:lang w:val="en-US" w:eastAsia="da-DK"/>
        </w:rPr>
        <w:t>,</w:t>
      </w:r>
      <w:r w:rsidRPr="00AF0241">
        <w:rPr>
          <w:rFonts w:eastAsia="Times New Roman"/>
          <w:lang w:val="en-US" w:eastAsia="da-DK"/>
        </w:rPr>
        <w:t xml:space="preserve"> group-based intervention may also be beneficial because the group </w:t>
      </w:r>
      <w:r w:rsidR="001D7877">
        <w:rPr>
          <w:rFonts w:eastAsia="Times New Roman"/>
          <w:lang w:val="en-US" w:eastAsia="da-DK"/>
        </w:rPr>
        <w:t>offers</w:t>
      </w:r>
      <w:r w:rsidRPr="00AF0241">
        <w:rPr>
          <w:rFonts w:eastAsia="Times New Roman"/>
          <w:lang w:val="en-US" w:eastAsia="da-DK"/>
        </w:rPr>
        <w:t xml:space="preserve"> social benefits through the reduction of the individual’s feelings of loneliness and social isolation (Ruesh et al., 2015).</w:t>
      </w:r>
    </w:p>
    <w:p w14:paraId="4D74505C" w14:textId="77777777" w:rsidR="00933F2C" w:rsidRPr="00AF0241" w:rsidRDefault="00933F2C" w:rsidP="00933F2C">
      <w:pPr>
        <w:spacing w:before="100" w:beforeAutospacing="1" w:after="100" w:afterAutospacing="1"/>
        <w:divId w:val="1861164852"/>
        <w:rPr>
          <w:rFonts w:eastAsia="Times New Roman"/>
          <w:lang w:val="en-US" w:eastAsia="da-DK"/>
        </w:rPr>
      </w:pPr>
      <w:r w:rsidRPr="00AF0241">
        <w:rPr>
          <w:rFonts w:eastAsia="Times New Roman"/>
          <w:lang w:val="en-US" w:eastAsia="da-DK"/>
        </w:rPr>
        <w:t>The high prevalence of personal and social co-morbidities for psychiatric patients, the changed institutional setting in mental healthcare, and the popularity of group-based community interventions (partly driven by budget concerns) create a demand for a thorough literature review in the field. Hence, the purpose of our review is to provide insights regarding efficacy of group-based community interventions for marginalized adults with mental illness.</w:t>
      </w:r>
    </w:p>
    <w:p w14:paraId="7D903F9E" w14:textId="65E1A232" w:rsidR="003862F9" w:rsidRPr="00AF0241" w:rsidRDefault="00C37244" w:rsidP="00F97B01">
      <w:pPr>
        <w:pStyle w:val="Heading2"/>
        <w:divId w:val="1861164852"/>
        <w:rPr>
          <w:rFonts w:eastAsia="Times New Roman"/>
        </w:rPr>
      </w:pPr>
      <w:r w:rsidRPr="00AF0241">
        <w:rPr>
          <w:rFonts w:eastAsia="Times New Roman"/>
        </w:rPr>
        <w:t xml:space="preserve">The </w:t>
      </w:r>
      <w:r w:rsidRPr="00AF0241">
        <w:t>intervention</w:t>
      </w:r>
    </w:p>
    <w:p w14:paraId="464AE869" w14:textId="5462EBFA" w:rsidR="00817B85" w:rsidRPr="00AF0241" w:rsidRDefault="00817B85" w:rsidP="00817B85">
      <w:pPr>
        <w:pStyle w:val="NormalWeb"/>
        <w:divId w:val="1875387967"/>
      </w:pPr>
      <w:bookmarkStart w:id="32" w:name="THEORY"/>
      <w:bookmarkEnd w:id="32"/>
      <w:r w:rsidRPr="00AF0241">
        <w:t>Group-based interventions can be adapted for different (mental) disorders, age groups</w:t>
      </w:r>
      <w:r w:rsidR="001D7877">
        <w:t>,</w:t>
      </w:r>
      <w:r w:rsidRPr="00AF0241">
        <w:t xml:space="preserve"> and diverse communities and settings. Group-based interventions will often be provided in a small, selected group of individuals who meet regularly with a therapist or case worker</w:t>
      </w:r>
      <w:r w:rsidR="00EE3BE1" w:rsidRPr="00AF0241">
        <w:t xml:space="preserve"> </w:t>
      </w:r>
      <w:bookmarkStart w:id="33" w:name="_Hlk213226961"/>
      <w:r w:rsidR="00EE3BE1" w:rsidRPr="00AF0241">
        <w:fldChar w:fldCharType="begin"/>
      </w:r>
      <w:r w:rsidR="00F02D49">
        <w:instrText xml:space="preserve"> ADDIN ZOTERO_ITEM CSL_CITATION {"citationID":"KwjO8fDr","properties":{"formattedCitation":"(Fehr,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EE3BE1" w:rsidRPr="00AF0241">
        <w:fldChar w:fldCharType="separate"/>
      </w:r>
      <w:r w:rsidR="00B44897" w:rsidRPr="00AF0241">
        <w:t>(Fehr, 2019)</w:t>
      </w:r>
      <w:r w:rsidR="00EE3BE1" w:rsidRPr="00AF0241">
        <w:fldChar w:fldCharType="end"/>
      </w:r>
      <w:r w:rsidRPr="00AF0241">
        <w:t>.</w:t>
      </w:r>
      <w:bookmarkEnd w:id="33"/>
    </w:p>
    <w:p w14:paraId="42C2D2D2" w14:textId="02042C8A" w:rsidR="00817B85" w:rsidRPr="00AF0241" w:rsidRDefault="00817B85" w:rsidP="00817B85">
      <w:pPr>
        <w:pStyle w:val="NormalWeb"/>
        <w:divId w:val="1875387967"/>
      </w:pPr>
      <w:r w:rsidRPr="00AF0241">
        <w:t xml:space="preserve">This review includes all interventions targeting adults who suffer from mental illness and related social and personal problems if the intervention is delivered in a group format, meaning that more than one participant </w:t>
      </w:r>
      <w:r w:rsidR="001D7877">
        <w:t>receives</w:t>
      </w:r>
      <w:r w:rsidRPr="00AF0241">
        <w:t xml:space="preserve"> the intervention at the same time and place and by the same therapists/case workers/mentors</w:t>
      </w:r>
      <w:r w:rsidR="001D7877">
        <w:t>,</w:t>
      </w:r>
      <w:r w:rsidRPr="00AF0241">
        <w:t xml:space="preserve"> etc. In addition, </w:t>
      </w:r>
      <w:r w:rsidR="001D7877">
        <w:t xml:space="preserve">the </w:t>
      </w:r>
      <w:r w:rsidRPr="00AF0241">
        <w:t xml:space="preserve">included interventions had to be based in a community or </w:t>
      </w:r>
      <w:r w:rsidR="001D7877">
        <w:t>outpatient</w:t>
      </w:r>
      <w:r w:rsidRPr="00AF0241">
        <w:t xml:space="preserve"> setting. We excluded psychiatric interventions based on psychopharmacological treatment alone and interventions taking place in hospital settings while patients are receiving </w:t>
      </w:r>
      <w:r w:rsidR="001D7877">
        <w:t>around-the-clock</w:t>
      </w:r>
      <w:r w:rsidRPr="00AF0241">
        <w:t xml:space="preserve"> care.</w:t>
      </w:r>
    </w:p>
    <w:p w14:paraId="471E917D" w14:textId="4C99FC71" w:rsidR="00817B85" w:rsidRPr="00AF0241" w:rsidRDefault="00817B85" w:rsidP="00817B85">
      <w:pPr>
        <w:pStyle w:val="NormalWeb"/>
        <w:divId w:val="1875387967"/>
      </w:pPr>
      <w:r w:rsidRPr="00AF0241">
        <w:t>In order to be eligible for the present review, included group-based intervention had to be aimed at supporting</w:t>
      </w:r>
      <w:r w:rsidRPr="00AF0241">
        <w:rPr>
          <w:u w:val="single"/>
        </w:rPr>
        <w:t xml:space="preserve"> </w:t>
      </w:r>
      <w:r w:rsidRPr="00AF0241">
        <w:t>the social</w:t>
      </w:r>
      <w:r w:rsidR="00633816" w:rsidRPr="00AF0241">
        <w:t xml:space="preserve"> reintegration of participants.</w:t>
      </w:r>
      <w:r w:rsidRPr="00AF0241">
        <w:t xml:space="preserve"> This means that interventions with the sole focus of reducing symptoms of a specific mental health diagnosis were not eligible. The review includes interventions for participants with all types of mental illness symptoms as long as the intervention also targets other aspects of the participants' lives and well-being. Examples of  personal/social probl</w:t>
      </w:r>
      <w:r w:rsidR="00633816" w:rsidRPr="00AF0241">
        <w:t>ems, which the interventions</w:t>
      </w:r>
      <w:r w:rsidRPr="00AF0241">
        <w:t xml:space="preserve"> target are:</w:t>
      </w:r>
    </w:p>
    <w:p w14:paraId="7AC04205" w14:textId="77777777" w:rsidR="00817B85" w:rsidRPr="00AF0241" w:rsidRDefault="00817B85" w:rsidP="00817B85">
      <w:pPr>
        <w:numPr>
          <w:ilvl w:val="0"/>
          <w:numId w:val="7"/>
        </w:numPr>
        <w:spacing w:before="100" w:beforeAutospacing="1" w:after="100" w:afterAutospacing="1"/>
        <w:divId w:val="1875387967"/>
      </w:pPr>
      <w:r w:rsidRPr="00AF0241">
        <w:t>Alcohol/substance abuse,</w:t>
      </w:r>
    </w:p>
    <w:p w14:paraId="3CB1C34F" w14:textId="77777777" w:rsidR="00817B85" w:rsidRPr="00AF0241" w:rsidRDefault="00817B85" w:rsidP="00817B85">
      <w:pPr>
        <w:numPr>
          <w:ilvl w:val="0"/>
          <w:numId w:val="7"/>
        </w:numPr>
        <w:spacing w:before="100" w:beforeAutospacing="1" w:after="100" w:afterAutospacing="1"/>
        <w:divId w:val="1875387967"/>
      </w:pPr>
      <w:r w:rsidRPr="00AF0241">
        <w:t>Self-harming behaviour,</w:t>
      </w:r>
    </w:p>
    <w:p w14:paraId="0A9E9388" w14:textId="77777777" w:rsidR="00817B85" w:rsidRPr="00AF0241" w:rsidRDefault="00817B85" w:rsidP="00817B85">
      <w:pPr>
        <w:numPr>
          <w:ilvl w:val="0"/>
          <w:numId w:val="7"/>
        </w:numPr>
        <w:spacing w:before="100" w:beforeAutospacing="1" w:after="100" w:afterAutospacing="1"/>
        <w:divId w:val="1875387967"/>
      </w:pPr>
      <w:r w:rsidRPr="00AF0241">
        <w:t>Criminal behaviour,</w:t>
      </w:r>
    </w:p>
    <w:p w14:paraId="008E761E" w14:textId="77777777" w:rsidR="00817B85" w:rsidRPr="00AF0241" w:rsidRDefault="00817B85" w:rsidP="00817B85">
      <w:pPr>
        <w:numPr>
          <w:ilvl w:val="0"/>
          <w:numId w:val="7"/>
        </w:numPr>
        <w:spacing w:before="100" w:beforeAutospacing="1" w:after="100" w:afterAutospacing="1"/>
        <w:divId w:val="1875387967"/>
      </w:pPr>
      <w:r w:rsidRPr="00AF0241">
        <w:t>Homelessness,</w:t>
      </w:r>
    </w:p>
    <w:p w14:paraId="745608BB" w14:textId="77777777" w:rsidR="00817B85" w:rsidRPr="00AF0241" w:rsidRDefault="00817B85" w:rsidP="00817B85">
      <w:pPr>
        <w:numPr>
          <w:ilvl w:val="0"/>
          <w:numId w:val="7"/>
        </w:numPr>
        <w:spacing w:before="100" w:beforeAutospacing="1" w:after="100" w:afterAutospacing="1"/>
        <w:divId w:val="1875387967"/>
      </w:pPr>
      <w:r w:rsidRPr="00AF0241">
        <w:t>Poverty,</w:t>
      </w:r>
    </w:p>
    <w:p w14:paraId="2399D1BE" w14:textId="77777777" w:rsidR="00817B85" w:rsidRPr="00AF0241" w:rsidRDefault="00817B85" w:rsidP="00817B85">
      <w:pPr>
        <w:numPr>
          <w:ilvl w:val="0"/>
          <w:numId w:val="7"/>
        </w:numPr>
        <w:spacing w:before="100" w:beforeAutospacing="1" w:after="100" w:afterAutospacing="1"/>
        <w:divId w:val="1875387967"/>
      </w:pPr>
      <w:r w:rsidRPr="00AF0241">
        <w:t>Unemployment,</w:t>
      </w:r>
    </w:p>
    <w:p w14:paraId="5F1022F0" w14:textId="77777777" w:rsidR="00817B85" w:rsidRPr="00AF0241" w:rsidRDefault="00817B85" w:rsidP="00817B85">
      <w:pPr>
        <w:numPr>
          <w:ilvl w:val="0"/>
          <w:numId w:val="7"/>
        </w:numPr>
        <w:spacing w:before="100" w:beforeAutospacing="1" w:after="100" w:afterAutospacing="1"/>
        <w:divId w:val="1875387967"/>
      </w:pPr>
      <w:r w:rsidRPr="00AF0241">
        <w:t>Hospital admissions,</w:t>
      </w:r>
    </w:p>
    <w:p w14:paraId="091944E1" w14:textId="77777777" w:rsidR="00817B85" w:rsidRPr="00AF0241" w:rsidRDefault="00817B85" w:rsidP="00817B85">
      <w:pPr>
        <w:numPr>
          <w:ilvl w:val="0"/>
          <w:numId w:val="7"/>
        </w:numPr>
        <w:spacing w:before="100" w:beforeAutospacing="1" w:after="100" w:afterAutospacing="1"/>
        <w:divId w:val="1875387967"/>
      </w:pPr>
      <w:r w:rsidRPr="00AF0241">
        <w:t>Participants’ subjective well-being and quality of life,</w:t>
      </w:r>
    </w:p>
    <w:p w14:paraId="29743099" w14:textId="636BE704" w:rsidR="00817B85" w:rsidRPr="00AF0241" w:rsidRDefault="00817B85" w:rsidP="00817B85">
      <w:pPr>
        <w:numPr>
          <w:ilvl w:val="0"/>
          <w:numId w:val="7"/>
        </w:numPr>
        <w:spacing w:before="100" w:beforeAutospacing="1" w:after="100" w:afterAutospacing="1"/>
        <w:divId w:val="1875387967"/>
      </w:pPr>
      <w:r w:rsidRPr="00AF0241">
        <w:lastRenderedPageBreak/>
        <w:t>Social isolation,</w:t>
      </w:r>
    </w:p>
    <w:p w14:paraId="697934A6" w14:textId="77777777" w:rsidR="00817B85" w:rsidRPr="00AF0241" w:rsidRDefault="00817B85" w:rsidP="00817B85">
      <w:pPr>
        <w:numPr>
          <w:ilvl w:val="0"/>
          <w:numId w:val="7"/>
        </w:numPr>
        <w:spacing w:before="100" w:beforeAutospacing="1" w:after="100" w:afterAutospacing="1"/>
        <w:divId w:val="1875387967"/>
      </w:pPr>
      <w:r w:rsidRPr="00AF0241">
        <w:t>Feelings of loneliness</w:t>
      </w:r>
    </w:p>
    <w:p w14:paraId="69E5A0B0" w14:textId="6BACC887" w:rsidR="00817B85" w:rsidRPr="00AF0241" w:rsidRDefault="00817B85" w:rsidP="00817B85">
      <w:pPr>
        <w:pStyle w:val="NormalWeb"/>
        <w:divId w:val="1875387967"/>
      </w:pPr>
      <w:r w:rsidRPr="00AF0241">
        <w:t>Thi</w:t>
      </w:r>
      <w:r w:rsidR="00633816" w:rsidRPr="00AF0241">
        <w:t xml:space="preserve">s list is not exhaustive, and thus the review </w:t>
      </w:r>
      <w:r w:rsidRPr="00AF0241">
        <w:t>define</w:t>
      </w:r>
      <w:r w:rsidR="00633816" w:rsidRPr="00AF0241">
        <w:t>s</w:t>
      </w:r>
      <w:r w:rsidRPr="00AF0241">
        <w:t xml:space="preserve"> personal and social problems very broadly in order to include all relevant studies. </w:t>
      </w:r>
    </w:p>
    <w:p w14:paraId="7BDE38A9" w14:textId="3FA0797A" w:rsidR="003862F9" w:rsidRPr="00AF0241" w:rsidRDefault="00C37244" w:rsidP="00F97B01">
      <w:pPr>
        <w:pStyle w:val="Heading2"/>
        <w:divId w:val="1875387967"/>
      </w:pPr>
      <w:r w:rsidRPr="00AF0241">
        <w:t xml:space="preserve">How the intervention might work </w:t>
      </w:r>
    </w:p>
    <w:p w14:paraId="19ADED17" w14:textId="75B99713" w:rsidR="00633816" w:rsidRPr="00AF0241" w:rsidRDefault="00633816" w:rsidP="00633816">
      <w:pPr>
        <w:pStyle w:val="NormalWeb"/>
        <w:divId w:val="712923208"/>
      </w:pPr>
      <w:bookmarkStart w:id="34" w:name="IMPORTANCE"/>
      <w:bookmarkEnd w:id="34"/>
      <w:r w:rsidRPr="00AF0241">
        <w:t>Theoretically, group-based interventions for adults suffering from mental illness aimed at supporting social reintegration may be understood through a</w:t>
      </w:r>
      <w:r w:rsidRPr="00AF0241">
        <w:rPr>
          <w:i/>
          <w:iCs/>
        </w:rPr>
        <w:t xml:space="preserve"> recovery</w:t>
      </w:r>
      <w:r w:rsidRPr="00AF0241">
        <w:t xml:space="preserve"> lens. The concept of recovery in mental health can be traced to the early 1980s, when personal accounts of individuals living with mental illness were published, describing their ability to live and cope with their mental illness</w:t>
      </w:r>
      <w:bookmarkStart w:id="35" w:name="_Hlk213226995"/>
      <w:r w:rsidR="00EE3BE1" w:rsidRPr="00AF0241">
        <w:t xml:space="preserve"> </w:t>
      </w:r>
      <w:r w:rsidR="00EE3BE1" w:rsidRPr="00AF0241">
        <w:fldChar w:fldCharType="begin"/>
      </w:r>
      <w:r w:rsidR="00F02D49">
        <w:instrText xml:space="preserve"> ADDIN ZOTERO_ITEM CSL_CITATION {"citationID":"BCnCa1fz","properties":{"formattedCitation":"(Gibson et al., 2011)","plainCitation":"(Gibson et al., 2011)","noteIndex":0},"citationItems":[{"id":"BOI7fhFW/HKDIl6db","uris":["http://zotero.org/users/14817438/items/ZZT7G78F"],"itemData":{"id":175,"type":"article-journal","container-title":"The American Journal of Occupational Therapy","issue":"3","note":"publisher: The American Occupational Therapy Association, Inc.","page":"247–256","source":"Google Scholar","title":"Occupational therapy interventions for recovery in the areas of community integration and normative life roles for adults with serious mental illness: A systematic review","title-short":"Occupational therapy interventions for recovery in the areas of community integration and normative life roles for adults with serious mental illness","volume":"65","author":[{"family":"Gibson","given":"Robert W."},{"family":"D’Amico","given":"Mariana"},{"family":"Jaffe","given":"Lynn"},{"family":"Arbesman","given":"Marian"}],"issued":{"date-parts":[["2011"]]}}}],"schema":"https://github.com/citation-style-language/schema/raw/master/csl-citation.json"} </w:instrText>
      </w:r>
      <w:r w:rsidR="00EE3BE1" w:rsidRPr="00AF0241">
        <w:fldChar w:fldCharType="separate"/>
      </w:r>
      <w:r w:rsidR="00EE3BE1" w:rsidRPr="00AF0241">
        <w:t>(Gibson et al., 2011)</w:t>
      </w:r>
      <w:r w:rsidR="00EE3BE1" w:rsidRPr="00AF0241">
        <w:fldChar w:fldCharType="end"/>
      </w:r>
      <w:bookmarkEnd w:id="35"/>
      <w:r w:rsidRPr="00AF0241">
        <w:t>. As described by Anthony (1993), recovery is:</w:t>
      </w:r>
    </w:p>
    <w:p w14:paraId="406D560F" w14:textId="01199C27" w:rsidR="00633816" w:rsidRPr="00AF0241" w:rsidRDefault="00633816" w:rsidP="00633816">
      <w:pPr>
        <w:pStyle w:val="NormalWeb"/>
        <w:divId w:val="712923208"/>
      </w:pPr>
      <w:r w:rsidRPr="00AF0241">
        <w:rPr>
          <w:i/>
          <w:iCs/>
        </w:rPr>
        <w:t>“a deeply personal, unique process of changing one’s attitudes, values, feelings, goals, skills, and/or roles. It is a way of living a satisfying, hopeful, and contributing life, even with limitations caused by the illness. Recovery involves the development of new meaning and purpose in one’s life as one grows beyond the catastrophic effects of mental illness”</w:t>
      </w:r>
    </w:p>
    <w:p w14:paraId="3D8B5AF6" w14:textId="61A01E76" w:rsidR="00633816" w:rsidRPr="00AF0241" w:rsidRDefault="00633816" w:rsidP="00633816">
      <w:pPr>
        <w:pStyle w:val="NormalWeb"/>
        <w:divId w:val="712923208"/>
      </w:pPr>
      <w:r w:rsidRPr="00AF0241">
        <w:t>                                                                                (Anthony, 1993 cited in Gibson et al in p. 248)</w:t>
      </w:r>
    </w:p>
    <w:p w14:paraId="56BD77FF" w14:textId="77777777" w:rsidR="00633816" w:rsidRPr="00AF0241" w:rsidRDefault="00633816" w:rsidP="00633816">
      <w:pPr>
        <w:pStyle w:val="NormalWeb"/>
        <w:divId w:val="712923208"/>
      </w:pPr>
    </w:p>
    <w:p w14:paraId="262D5D38" w14:textId="35319507" w:rsidR="00633816" w:rsidRPr="00AF0241" w:rsidRDefault="00633816" w:rsidP="00633816">
      <w:pPr>
        <w:pStyle w:val="NormalWeb"/>
        <w:divId w:val="712923208"/>
      </w:pPr>
      <w:r w:rsidRPr="00AF0241">
        <w:t>Recovery can also be described as a process in which the individual may or may not experience a reduction in symptoms but in which the ability to cope with symptoms is improved enabling the individual to participate in social or occupational activities and to lead a meaningful life despite the mental illness. Thus, interventions, included in the present review have a broader aim than to simply reduce the symptoms of mental illness. In essence, the aims are to help participants form new relationships, develop coping and social skills enabling the participants to subsequently participate in more social and occupational contexts and to increase their general well-being and quality of life. Theoretically</w:t>
      </w:r>
      <w:r w:rsidR="0082078E" w:rsidRPr="00AF0241">
        <w:t>,</w:t>
      </w:r>
      <w:r w:rsidRPr="00AF0241">
        <w:t xml:space="preserve"> group-based interventions may also be seen thorugh a </w:t>
      </w:r>
      <w:r w:rsidRPr="00AF0241">
        <w:rPr>
          <w:i/>
          <w:iCs/>
        </w:rPr>
        <w:t>social identity</w:t>
      </w:r>
      <w:r w:rsidR="0082078E" w:rsidRPr="00AF0241">
        <w:t xml:space="preserve"> lens in which beco</w:t>
      </w:r>
      <w:r w:rsidRPr="00AF0241">
        <w:t>ming members of a group may affect the social identity of marginalized individuals positively. According to</w:t>
      </w:r>
      <w:r w:rsidR="0082078E" w:rsidRPr="00AF0241">
        <w:t xml:space="preserve"> </w:t>
      </w:r>
      <w:r w:rsidR="0082078E" w:rsidRPr="00AF0241">
        <w:rPr>
          <w:shd w:val="clear" w:color="auto" w:fill="FFFFFF"/>
        </w:rPr>
        <w:t>Ta</w:t>
      </w:r>
      <w:r w:rsidR="00EE3BE1" w:rsidRPr="00AF0241">
        <w:rPr>
          <w:shd w:val="clear" w:color="auto" w:fill="FFFFFF"/>
        </w:rPr>
        <w:t>rrant, Hagger &amp; Farrow (2011</w:t>
      </w:r>
      <w:r w:rsidR="0082078E" w:rsidRPr="00AF0241">
        <w:rPr>
          <w:shd w:val="clear" w:color="auto" w:fill="FFFFFF"/>
        </w:rPr>
        <w:t>)</w:t>
      </w:r>
      <w:r w:rsidRPr="00AF0241">
        <w:t>  health-promoting behaviors are affected by social identity through the individual's adoption of norms of the group, and this may be seen as one of the central mechanisms of change in group based interventions</w:t>
      </w:r>
      <w:r w:rsidR="00EE3BE1" w:rsidRPr="00AF0241">
        <w:t xml:space="preserve"> </w:t>
      </w:r>
      <w:bookmarkStart w:id="36" w:name="_Hlk213227317"/>
      <w:r w:rsidR="00EE3BE1" w:rsidRPr="00AF0241">
        <w:fldChar w:fldCharType="begin"/>
      </w:r>
      <w:r w:rsidR="00F02D49">
        <w:instrText xml:space="preserve"> ADDIN ZOTERO_ITEM CSL_CITATION {"citationID":"ONuW5FYH","properties":{"formattedCitation":"(Tarrant et al., 2011)","plainCitation":"(Tarrant et al., 2011)","noteIndex":0},"citationItems":[{"id":"BOI7fhFW/xUoXocla","uris":["http://zotero.org/users/14817438/items/YE9J2BQ9"],"itemData":{"id":256,"type":"chapter","abstract":"Promoting positive orientation towards health through social identity - 1","container-title":"The Social Cure","ISBN":"978-0-203-81319-5","note":"number-of-pages: 16","publisher":"Psychology Press","title":"Promoting positive orientation towards health through social identity","author":[{"family":"Tarrant","given":"Mark"},{"family":"Hagger","given":"Martin S."},{"family":"Farrow","given":"Claire V."}],"issued":{"date-parts":[["2011"]]}}}],"schema":"https://github.com/citation-style-language/schema/raw/master/csl-citation.json"} </w:instrText>
      </w:r>
      <w:r w:rsidR="00EE3BE1" w:rsidRPr="00AF0241">
        <w:fldChar w:fldCharType="separate"/>
      </w:r>
      <w:r w:rsidR="00EE3BE1" w:rsidRPr="00AF0241">
        <w:t>(Tarrant et al., 2011)</w:t>
      </w:r>
      <w:r w:rsidR="00EE3BE1" w:rsidRPr="00AF0241">
        <w:fldChar w:fldCharType="end"/>
      </w:r>
      <w:r w:rsidR="00EE3BE1" w:rsidRPr="00AF0241">
        <w:t xml:space="preserve"> </w:t>
      </w:r>
      <w:r w:rsidRPr="00AF0241">
        <w:t>. </w:t>
      </w:r>
      <w:bookmarkEnd w:id="36"/>
    </w:p>
    <w:p w14:paraId="2184591C" w14:textId="77777777" w:rsidR="00633816" w:rsidRPr="00AF0241" w:rsidRDefault="00633816" w:rsidP="00633816">
      <w:pPr>
        <w:pStyle w:val="NormalWeb"/>
        <w:divId w:val="712923208"/>
      </w:pPr>
    </w:p>
    <w:p w14:paraId="355DFC9E" w14:textId="77777777" w:rsidR="00633816" w:rsidRPr="00AF0241" w:rsidRDefault="00633816" w:rsidP="00633816">
      <w:pPr>
        <w:pStyle w:val="Heading3"/>
        <w:divId w:val="712923208"/>
        <w:rPr>
          <w:i w:val="0"/>
          <w:sz w:val="28"/>
          <w:szCs w:val="28"/>
        </w:rPr>
      </w:pPr>
      <w:r w:rsidRPr="00AF0241">
        <w:rPr>
          <w:i w:val="0"/>
          <w:sz w:val="28"/>
          <w:szCs w:val="28"/>
        </w:rPr>
        <w:t>Advantages of group-based interventions: Focus on interpersonal and (social) support factors</w:t>
      </w:r>
    </w:p>
    <w:p w14:paraId="71B119FA" w14:textId="65FEFE5F" w:rsidR="00633816" w:rsidRPr="00AF0241" w:rsidRDefault="00583843" w:rsidP="00633816">
      <w:pPr>
        <w:pStyle w:val="NormalWeb"/>
        <w:divId w:val="712923208"/>
      </w:pPr>
      <w:r>
        <w:t>A</w:t>
      </w:r>
      <w:r w:rsidR="00633816" w:rsidRPr="00AF0241">
        <w:t>dults suffering from mental illness</w:t>
      </w:r>
      <w:r>
        <w:t xml:space="preserve"> and indicators of social marginalization</w:t>
      </w:r>
      <w:r w:rsidR="00633816" w:rsidRPr="00AF0241">
        <w:t xml:space="preserve"> constitute a highly diverse population with a multitude of challenges in terms of both mental and physical health. It is beyond the scope of the present review to present the specific risk and protective factors associated with each diagnosis, but what many of the diagnoses and conditions have in common is that interpersonal functioning and support constitute major predictive factors when studying relapse prevention and recurrence of symptoms following treatment</w:t>
      </w:r>
      <w:r w:rsidR="00EE3BE1" w:rsidRPr="00AF0241">
        <w:t xml:space="preserve"> </w:t>
      </w:r>
      <w:bookmarkStart w:id="37" w:name="_Hlk213227370"/>
      <w:r w:rsidR="00EE3BE1" w:rsidRPr="00AF0241">
        <w:fldChar w:fldCharType="begin"/>
      </w:r>
      <w:r w:rsidR="00F02D49">
        <w:instrText xml:space="preserve"> ADDIN ZOTERO_ITEM CSL_CITATION {"citationID":"G3nl8dcr","properties":{"formattedCitation":"(Brown &amp; Moran, 1994; Hammen, 1991; Keitner &amp; Miller, 1990a)","plainCitation":"(Brown &amp; Moran, 1994; Hammen, 1991; Keitner &amp; Miller, 1990a)","noteIndex":0},"citationItems":[{"id":"BOI7fhFW/I21I6BSE","uris":["http://zotero.org/users/14817438/items/JCLRGW6V"],"itemData":{"id":257,"type":"article-journal","container-title":"The British Journal of Psychiatry","issue":"4","note":"publisher: Cambridge University Press","page":"447–456","source":"Google Scholar","title":"Clinical and psychosocial origins of chronic depressive episodes: I: A community survey","title-short":"Clinical and psychosocial origins of chronic depressive episodes","volume":"165","author":[{"family":"Brown","given":"George W."},{"family":"Moran","given":"Patricia"}],"issued":{"date-parts":[["1994"]]}},"label":"page"},{"id":"BOI7fhFW/EfRqrvna","uris":["http://zotero.org/users/14817438/items/L9MJGQQR"],"itemData":{"id":177,"type":"book","collection-title":"Series in Psychopathology","event-place":"New York, NY","ISBN":"978-1-4684-6412-2","license":"http://www.springer.com/tdm","note":"DOI: 10.1007/978-1-4684-6410-8","publisher":"Springer US","publisher-place":"New York, NY","source":"DOI.org (Crossref)","title":"Depression Runs in Families","URL":"http://link.springer.com/10.1007/978-1-4684-6410-8","author":[{"family":"Hammen","given":"Constance"}],"collection-editor":[{"family":"Alloy","given":"Lauren B."}],"accessed":{"date-parts":[["2024",8,29]]},"issued":{"date-parts":[["1991"]]}},"label":"page"},{"id":"BOI7fhFW/vDjAa4OY","uris":["http://zotero.org/users/14817438/items/GIZ3FYZM"],"itemData":{"id":261,"type":"article-journal","container-title":"The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W."}],"issued":{"date-parts":[["1990"]]}},"label":"page"}],"schema":"https://github.com/citation-style-language/schema/raw/master/csl-citation.json"} </w:instrText>
      </w:r>
      <w:r w:rsidR="00EE3BE1" w:rsidRPr="00AF0241">
        <w:fldChar w:fldCharType="separate"/>
      </w:r>
      <w:r w:rsidR="00B44897" w:rsidRPr="00AF0241">
        <w:rPr>
          <w:lang w:val="en-US"/>
        </w:rPr>
        <w:t>(Brown &amp;</w:t>
      </w:r>
      <w:r w:rsidR="00491134">
        <w:rPr>
          <w:lang w:val="en-US"/>
        </w:rPr>
        <w:t xml:space="preserve"> </w:t>
      </w:r>
      <w:r w:rsidR="00491134" w:rsidRPr="00491134">
        <w:t>Lewinsohn</w:t>
      </w:r>
      <w:r w:rsidR="00491134">
        <w:t>,1984</w:t>
      </w:r>
      <w:r w:rsidR="00B44897" w:rsidRPr="00AF0241">
        <w:rPr>
          <w:lang w:val="en-US"/>
        </w:rPr>
        <w:t>; Hammen, 1991; Keitner &amp; Miller, 1990)</w:t>
      </w:r>
      <w:r w:rsidR="00EE3BE1" w:rsidRPr="00AF0241">
        <w:fldChar w:fldCharType="end"/>
      </w:r>
      <w:r w:rsidR="00633816" w:rsidRPr="00AF0241">
        <w:rPr>
          <w:lang w:val="en-US"/>
        </w:rPr>
        <w:t xml:space="preserve">. </w:t>
      </w:r>
      <w:bookmarkEnd w:id="37"/>
      <w:r w:rsidR="00633816" w:rsidRPr="00AF0241">
        <w:t>In addition, interpersonal and support factors are also one of the few changeable predictors in the course of illness</w:t>
      </w:r>
      <w:bookmarkStart w:id="38" w:name="_Hlk213227387"/>
      <w:r w:rsidR="00EE3BE1" w:rsidRPr="00AF0241">
        <w:t xml:space="preserve"> </w:t>
      </w:r>
      <w:r w:rsidR="00EE3BE1" w:rsidRPr="00AF0241">
        <w:fldChar w:fldCharType="begin"/>
      </w:r>
      <w:r w:rsidR="00F02D49">
        <w:instrText xml:space="preserve"> ADDIN ZOTERO_ITEM CSL_CITATION {"citationID":"UANjfxpp","properties":{"formattedCitation":"(Keitner et al., 1992)","plainCitation":"(Keitner et al., 1992)","noteIndex":0},"citationItems":[{"id":"BOI7fhFW/nrDiWcxd","uris":["http://zotero.org/users/14817438/items/229JT4FW"],"itemData":{"id":194,"type":"article-journal","container-title":"The American Journal of Psychiatry","issue":"1","page":"93–99","source":"Google Scholar","title":"Recovery and major depression: factors associated with twelve-month outcome.","title-short":"Recovery and major depression","volume":"149","author":[{"family":"Keitner","given":"Gabor I."},{"family":"Ryan","given":"Christine E."},{"family":"Miller","given":"Ivan W."},{"family":"Norman","given":"William H."}],"issued":{"date-parts":[["1992"]]}}}],"schema":"https://github.com/citation-style-language/schema/raw/master/csl-citation.json"} </w:instrText>
      </w:r>
      <w:r w:rsidR="00EE3BE1" w:rsidRPr="00AF0241">
        <w:fldChar w:fldCharType="separate"/>
      </w:r>
      <w:r w:rsidR="00EE3BE1" w:rsidRPr="00AF0241">
        <w:t>(Keitner et al., 1992)</w:t>
      </w:r>
      <w:r w:rsidR="00EE3BE1" w:rsidRPr="00AF0241">
        <w:fldChar w:fldCharType="end"/>
      </w:r>
      <w:bookmarkEnd w:id="38"/>
      <w:r w:rsidR="00633816" w:rsidRPr="00AF0241">
        <w:t xml:space="preserve">. This has high relevance for this review since, compared with individual therapy,  the interpersonal and social </w:t>
      </w:r>
      <w:r w:rsidR="00633816" w:rsidRPr="00AF0241">
        <w:lastRenderedPageBreak/>
        <w:t>support factor is an inherent part of group-based interventions</w:t>
      </w:r>
      <w:r w:rsidR="00B44897" w:rsidRPr="00AF0241">
        <w:t xml:space="preserve"> </w:t>
      </w:r>
      <w:bookmarkStart w:id="39" w:name="_Hlk213227400"/>
      <w:r w:rsidR="00B44897" w:rsidRPr="00AF0241">
        <w:fldChar w:fldCharType="begin"/>
      </w:r>
      <w:r w:rsidR="00F02D49">
        <w:instrText xml:space="preserve"> ADDIN ZOTERO_ITEM CSL_CITATION {"citationID":"aUoexFX4","properties":{"formattedCitation":"(Ford et al., 2009; Keitner &amp; Miller, 1990b; McDermut et al., 2001)","plainCitation":"(Ford et al., 2009; Keitner &amp; Miller, 1990b; McDermut et al., 2001)","noteIndex":0},"citationItems":[{"id":"BOI7fhFW/djY5Phm4","uris":["http://zotero.org/users/14817438/items/38GPJ9XT"],"itemData":{"id":262,"type":"article-journal","container-title":"Treating complex traumatic stress disorders: An evidence-based guide","note":"publisher: Guilford Press New York, NY","page":"415–440","source":"Google Scholar","title":"Group therapy","author":[{"family":"Ford","given":"Julian D."},{"family":"Fallot","given":"Roger D."},{"family":"Harris","given":"Maxine"}],"issued":{"date-parts":[["2009"]]}},"label":"page"},{"id":"BOI7fhFW/N1yiBvbw","uris":["http://zotero.org/users/14817438/items/SE477K8S"],"itemData":{"id":193,"type":"article-journal","container-title":"The American journal of psychiatry","issue":"9","page":"1128–1137","source":"Google Scholar","title":"Family functioning and major depression: an overview.","title-short":"Family functioning and major depression","volume":"147","author":[{"family":"Keitner","given":"Gabor I."},{"family":"Miller","given":"Ivan W."}],"issued":{"date-parts":[["1990"]]}},"label":"page"},{"id":"BOI7fhFW/zvi97evJ","uris":["http://zotero.org/users/14817438/items/9XBQSZD3"],"itemData":{"id":201,"type":"article-journal","container-title":"Clinical Psychology: Science and Practice","DOI":"10.1093/clipsy.8.1.98","ISSN":"1468-2850, 0969-5893","issue":"1","journalAbbreviation":"Clinical Psychology: Science and Practice","language":"en","license":"http://doi.wiley.com/10.1002/tdm_license_1.1","page":"98-116","source":"DOI.org (Crossref)","title":"The efficacy of group psychotherapy for depression: A meta-analysis and review of the empirical research.","title-short":"The efficacy of group psychotherapy for depression","volume":"8","author":[{"family":"McDermut","given":"Wilson"},{"family":"Miller","given":"Ivan W."},{"family":"Brown","given":"Richard A."}],"issued":{"date-parts":[["2001"]]}},"label":"page"}],"schema":"https://github.com/citation-style-language/schema/raw/master/csl-citation.json"} </w:instrText>
      </w:r>
      <w:r w:rsidR="00B44897" w:rsidRPr="00AF0241">
        <w:fldChar w:fldCharType="separate"/>
      </w:r>
      <w:r w:rsidR="00B44897" w:rsidRPr="00AF0241">
        <w:rPr>
          <w:lang w:val="en-US"/>
        </w:rPr>
        <w:t>(Ford et al., 2009; Keitner &amp; Miller, 1990; McDermut et al., 2001)</w:t>
      </w:r>
      <w:r w:rsidR="00B44897" w:rsidRPr="00AF0241">
        <w:fldChar w:fldCharType="end"/>
      </w:r>
      <w:r w:rsidR="00B44897" w:rsidRPr="00AF0241">
        <w:rPr>
          <w:lang w:val="en-US"/>
        </w:rPr>
        <w:t xml:space="preserve">. </w:t>
      </w:r>
      <w:r w:rsidR="00633816" w:rsidRPr="00AF0241">
        <w:t>Thus</w:t>
      </w:r>
      <w:bookmarkEnd w:id="39"/>
      <w:r w:rsidR="00633816" w:rsidRPr="00AF0241">
        <w:t>, group interventions may address important factors in long‐term outcome of treatment of mental illness in ways that individual treatments may not e.g. individual’s feelings of loneliness and social isolation (Ruesh et al., 2015). Thus, it can be suggested that group-based interventions may add benefits to individual interventions, as the context of group processes are proposed to encourage social functioning and provide buffering effects of social support. Furthermore, previous studies suggest that when compared to individual interventions for psychiatric patients with bipolar disorder group-based interventions may offer advantages in terms of self-confidence, behaviour and social functioning but not on symptom reduction</w:t>
      </w:r>
      <w:r w:rsidR="00B44897" w:rsidRPr="00AF0241">
        <w:t xml:space="preserve"> </w:t>
      </w:r>
      <w:bookmarkStart w:id="40" w:name="_Hlk213227420"/>
      <w:r w:rsidR="00B44897" w:rsidRPr="00AF0241">
        <w:fldChar w:fldCharType="begin"/>
      </w:r>
      <w:r w:rsidR="00F02D49">
        <w:instrText xml:space="preserve"> ADDIN ZOTERO_ITEM CSL_CITATION {"citationID":"zVzpFOwJ","properties":{"formattedCitation":"(Castle et al., 2007)","plainCitation":"(Castle et al., 2007)","noteIndex":0},"citationItems":[{"id":"BOI7fhFW/DsK8sT1a","uris":["http://zotero.org/users/14817438/items/MJIPLW27"],"itemData":{"id":152,"type":"article-journal","container-title":"International Journal of Psychiatry in Clinical Practice","DOI":"10.1080/13651500701246088","ISSN":"1365-1501, 1471-1788","issue":"4","journalAbbreviation":"International Journal of Psychiatry in Clinical Practice","language":"en","page":"279-284","source":"DOI.org (Crossref)","title":"Pilot of group intervention for bipolar disorder","volume":"11","author":[{"family":"Castle","given":"David"},{"family":"Berk","given":"Michael"},{"family":"Berk","given":"Lesley"},{"family":"Lauder","given":"Sue"},{"family":"Chamberlain","given":"James"},{"family":"Gilbert","given":"Monica"}],"issued":{"date-parts":[["2007",1]]}}}],"schema":"https://github.com/citation-style-language/schema/raw/master/csl-citation.json"} </w:instrText>
      </w:r>
      <w:r w:rsidR="00B44897" w:rsidRPr="00AF0241">
        <w:fldChar w:fldCharType="separate"/>
      </w:r>
      <w:r w:rsidR="00B44897" w:rsidRPr="00AF0241">
        <w:t>(Castle et al., 2007)</w:t>
      </w:r>
      <w:r w:rsidR="00B44897" w:rsidRPr="00AF0241">
        <w:fldChar w:fldCharType="end"/>
      </w:r>
      <w:r w:rsidR="00633816" w:rsidRPr="00AF0241">
        <w:t>.</w:t>
      </w:r>
      <w:bookmarkEnd w:id="40"/>
    </w:p>
    <w:p w14:paraId="323E9132" w14:textId="3E656925" w:rsidR="00633816" w:rsidRPr="00AF0241" w:rsidRDefault="00B44897" w:rsidP="00633816">
      <w:pPr>
        <w:pStyle w:val="NormalWeb"/>
        <w:divId w:val="712923208"/>
      </w:pPr>
      <w:r w:rsidRPr="00AF0241">
        <w:t>Furthermore, </w:t>
      </w:r>
      <w:r w:rsidR="00633816" w:rsidRPr="00AF0241">
        <w:t xml:space="preserve">a study carried out by </w:t>
      </w:r>
      <w:bookmarkStart w:id="41" w:name="_Hlk213227433"/>
      <w:r w:rsidR="00633816" w:rsidRPr="00AF0241">
        <w:t xml:space="preserve">Colom &amp; Vieta (2004) </w:t>
      </w:r>
      <w:bookmarkEnd w:id="41"/>
      <w:r w:rsidR="00633816" w:rsidRPr="00AF0241">
        <w:t xml:space="preserve">indicate that group-based interventions offer advantages beyond the supportive effects of being placed in a group.  Colom &amp; Vieta (2004) compared a 21-session group based psycho-education intervention </w:t>
      </w:r>
      <w:r w:rsidR="00583843">
        <w:t xml:space="preserve">based at a hospital </w:t>
      </w:r>
      <w:r w:rsidR="00633816" w:rsidRPr="00AF0241">
        <w:t>incorporating a number of key approaches of other interventions, including stress management techniques, problem-solving, establishment of routines and strategies for managing warning signs with a befriending group (to control for the supportive effect of the group itself). The intervention group experienced a significant reduction in the number of participants who relapsed and number of recurrences per person. The number and length of hospitalizations were also lower for those in the intervention group</w:t>
      </w:r>
      <w:r w:rsidRPr="00AF0241">
        <w:t xml:space="preserve"> </w:t>
      </w:r>
      <w:r w:rsidRPr="00AF0241">
        <w:fldChar w:fldCharType="begin"/>
      </w:r>
      <w:r w:rsidR="00F02D49">
        <w:instrText xml:space="preserve"> ADDIN ZOTERO_ITEM CSL_CITATION {"citationID":"COCFyc7w","properties":{"formattedCitation":"(Colom &amp; Vieta, 2004)","plainCitation":"(Colom &amp; Vieta, 2004)","noteIndex":0},"citationItems":[{"id":"BOI7fhFW/eXYe13tl","uris":["http://zotero.org/users/14817438/items/7V4PXDJ5"],"itemData":{"id":158,"type":"article-journal","abstract":"Objectives: \n              Although pharmacological treatment is at present essential for treating bipolar patients, a number of psychological interventions have recently been shown to be efficacious as add‐on therapies for the prophylactic treatment of bipolar illness. The study aimed critically to examine the efficacy of several tested patient‐focused therapies.\n            \n            \n              Methods: \n              A systematic review of the literature on this topic was performed, using MEDLINE, PSYCLIT and CURRENT CONTENTS. ‘Bipolar’, ‘Psychotherapy’, ‘Psychoeducation’, ‘Interpersonal’ and ‘Cognitive‐behavioral’ were entered as keywords.\n            \n            \n              Results: \n              To date, psychoeducation and cognitive‐behavioral therapy are the psychological interventions that have been shown to be more efficacious in the prophylaxis of new recurrences. There remains a need for studies investigating the role and efficacy of psychological interventions during acute phases of the illness.\n            \n            \n              Conclusions: \n              As their therapeutic goals are complementary, a combination of psychotherapy and pharmacotherapy may allow patients to achieve better symptomatic and functional recovery. Further research is needed to determine which patients may be better candidates for psychological interventions and to estimate the relative effects of the different components of psychological approaches on outcome.","container-title":"Bipolar Disorders","DOI":"10.1111/j.1399-5618.2004.00136.x","ISSN":"1398-5647, 1399-5618","issue":"6","journalAbbreviation":"Bipolar Disorders","language":"en","license":"http://onlinelibrary.wiley.com/termsAndConditions#vor","page":"480-486","source":"DOI.org (Crossref)","title":"A perspective on the use of psychoeducation, cognitive‐behavioral therapy and interpersonal therapy for bipolar patients","volume":"6","author":[{"family":"Colom","given":"Francesc"},{"family":"Vieta","given":"Eduard"}],"issued":{"date-parts":[["2004",12]]}}}],"schema":"https://github.com/citation-style-language/schema/raw/master/csl-citation.json"} </w:instrText>
      </w:r>
      <w:r w:rsidRPr="00AF0241">
        <w:fldChar w:fldCharType="separate"/>
      </w:r>
      <w:r w:rsidRPr="00AF0241">
        <w:t>(Colom &amp; Vieta, 2004)</w:t>
      </w:r>
      <w:r w:rsidRPr="00AF0241">
        <w:fldChar w:fldCharType="end"/>
      </w:r>
      <w:r w:rsidR="00633816" w:rsidRPr="00AF0241">
        <w:t>.</w:t>
      </w:r>
    </w:p>
    <w:p w14:paraId="04781EA3" w14:textId="77777777" w:rsidR="00B44897" w:rsidRPr="00AF0241" w:rsidRDefault="00B44897" w:rsidP="00633816">
      <w:pPr>
        <w:pStyle w:val="NormalWeb"/>
        <w:divId w:val="712923208"/>
      </w:pPr>
    </w:p>
    <w:p w14:paraId="2554EAEE" w14:textId="5F24D495" w:rsidR="00633816" w:rsidRPr="00AF0241" w:rsidRDefault="00633816" w:rsidP="00633816">
      <w:pPr>
        <w:pStyle w:val="Heading3"/>
        <w:divId w:val="712923208"/>
        <w:rPr>
          <w:i w:val="0"/>
          <w:sz w:val="28"/>
          <w:szCs w:val="28"/>
        </w:rPr>
      </w:pPr>
      <w:r w:rsidRPr="00AF0241">
        <w:rPr>
          <w:i w:val="0"/>
          <w:sz w:val="28"/>
          <w:szCs w:val="28"/>
        </w:rPr>
        <w:t>Deteriorating effects of (group-)based interventions</w:t>
      </w:r>
    </w:p>
    <w:p w14:paraId="22FC5124" w14:textId="77777777" w:rsidR="00F2551E" w:rsidRPr="00AF0241" w:rsidRDefault="00F2551E" w:rsidP="0044785D">
      <w:pPr>
        <w:divId w:val="712923208"/>
      </w:pPr>
    </w:p>
    <w:p w14:paraId="45C5760A" w14:textId="7FF83101" w:rsidR="00633816" w:rsidRPr="00AF0241" w:rsidRDefault="00633816" w:rsidP="00633816">
      <w:pPr>
        <w:pStyle w:val="NormalWeb"/>
        <w:divId w:val="712923208"/>
      </w:pPr>
      <w:r w:rsidRPr="00AF0241">
        <w:t>The potential adverse effects of group psychotherapy or group interventions more broadly have not been the subject to the same scientific scrutiny as individual therapy</w:t>
      </w:r>
      <w:r w:rsidR="00B44897" w:rsidRPr="00AF0241">
        <w:t xml:space="preserve"> </w:t>
      </w:r>
      <w:bookmarkStart w:id="42" w:name="_Hlk213227459"/>
      <w:r w:rsidR="00B44897" w:rsidRPr="00AF0241">
        <w:fldChar w:fldCharType="begin"/>
      </w:r>
      <w:r w:rsidR="00F02D49">
        <w:instrText xml:space="preserve"> ADDIN ZOTERO_ITEM CSL_CITATION {"citationID":"NlFyHXBc","properties":{"formattedCitation":"(Roback, 2000)","plainCitation":"(Roback, 2000)","noteIndex":0},"citationItems":[{"id":"BOI7fhFW/9bUyW9zd","uris":["http://zotero.org/users/14817438/items/CTAH35II"],"itemData":{"id":219,"type":"article-journal","container-title":"The Journal of psychotherapy practice and research","issue":"3","note":"publisher: American Psychiatric Publishing","page":"113","source":"Google Scholar","title":"Adverse outcomes in group psychotherapy: Risk factors, prevention, and research directions","title-short":"Adverse outcomes in group psychotherapy","volume":"9","author":[{"family":"Roback","given":"Howard B."}],"issued":{"date-parts":[["2000"]]}}}],"schema":"https://github.com/citation-style-language/schema/raw/master/csl-citation.json"} </w:instrText>
      </w:r>
      <w:r w:rsidR="00B44897" w:rsidRPr="00AF0241">
        <w:fldChar w:fldCharType="separate"/>
      </w:r>
      <w:r w:rsidR="00B44897" w:rsidRPr="00AF0241">
        <w:t>(Roback, 2000)</w:t>
      </w:r>
      <w:r w:rsidR="00B44897" w:rsidRPr="00AF0241">
        <w:fldChar w:fldCharType="end"/>
      </w:r>
      <w:bookmarkEnd w:id="42"/>
      <w:r w:rsidRPr="00AF0241">
        <w:t xml:space="preserve">. However, the research into adverse outcomes and or </w:t>
      </w:r>
      <w:r w:rsidRPr="00AF0241">
        <w:rPr>
          <w:i/>
          <w:iCs/>
        </w:rPr>
        <w:t xml:space="preserve">deterioration effects </w:t>
      </w:r>
      <w:r w:rsidRPr="00AF0241">
        <w:t>in individual psychotherapy are well-established and documented in several trials and systematic reviews. While we have argued that group and individual therapy are different types of treatment, they also share common characteristics. This makes the well-established knowledge about the pitfalls of individual-based therapy interesting from a group intervention perspective.    </w:t>
      </w:r>
    </w:p>
    <w:p w14:paraId="434E45B5" w14:textId="1CD8E403" w:rsidR="00633816" w:rsidRPr="00AF0241" w:rsidRDefault="00633816" w:rsidP="00633816">
      <w:pPr>
        <w:pStyle w:val="NormalWeb"/>
        <w:divId w:val="712923208"/>
      </w:pPr>
      <w:r w:rsidRPr="00AF0241">
        <w:t xml:space="preserve">Based on </w:t>
      </w:r>
      <w:bookmarkStart w:id="43" w:name="_Hlk213227476"/>
      <w:r w:rsidRPr="00AF0241">
        <w:t xml:space="preserve">Strupp, Hadley &amp; Gomes-Schwartz (1977), </w:t>
      </w:r>
      <w:bookmarkEnd w:id="43"/>
      <w:r w:rsidRPr="00AF0241">
        <w:t>the negative outcomes of individual psychotherapy that may occur during the course of treatment or following the end of treatment may include</w:t>
      </w:r>
      <w:r w:rsidR="00B44897" w:rsidRPr="00AF0241">
        <w:t>:</w:t>
      </w:r>
    </w:p>
    <w:p w14:paraId="2CD5160F" w14:textId="77777777" w:rsidR="00633816" w:rsidRPr="00AF0241" w:rsidRDefault="00633816" w:rsidP="00633816">
      <w:pPr>
        <w:numPr>
          <w:ilvl w:val="0"/>
          <w:numId w:val="8"/>
        </w:numPr>
        <w:spacing w:before="100" w:beforeAutospacing="1" w:after="100" w:afterAutospacing="1"/>
        <w:divId w:val="712923208"/>
      </w:pPr>
      <w:r w:rsidRPr="00AF0241">
        <w:t>Exacerbation of presenting symptoms, e.g., generalization of symptoms</w:t>
      </w:r>
    </w:p>
    <w:p w14:paraId="05BC071C" w14:textId="77777777" w:rsidR="00633816" w:rsidRPr="00AF0241" w:rsidRDefault="00633816" w:rsidP="00633816">
      <w:pPr>
        <w:numPr>
          <w:ilvl w:val="0"/>
          <w:numId w:val="8"/>
        </w:numPr>
        <w:spacing w:before="100" w:beforeAutospacing="1" w:after="100" w:afterAutospacing="1"/>
        <w:divId w:val="712923208"/>
      </w:pPr>
      <w:r w:rsidRPr="00AF0241">
        <w:t>Misuse/abuse of therapy, e.g., patient substituting intellectualized insights for other obsessional thoughts</w:t>
      </w:r>
    </w:p>
    <w:p w14:paraId="19695F7E" w14:textId="77777777" w:rsidR="00633816" w:rsidRPr="00AF0241" w:rsidRDefault="00633816" w:rsidP="00633816">
      <w:pPr>
        <w:numPr>
          <w:ilvl w:val="0"/>
          <w:numId w:val="8"/>
        </w:numPr>
        <w:spacing w:before="100" w:beforeAutospacing="1" w:after="100" w:afterAutospacing="1"/>
        <w:divId w:val="712923208"/>
      </w:pPr>
      <w:r w:rsidRPr="00AF0241">
        <w:t>Undertaking unrealistic goals or tasks, e.g., pursuing goals that one is ill equipped to achieve in an attempt to please the therapist</w:t>
      </w:r>
    </w:p>
    <w:p w14:paraId="7A811F97" w14:textId="77777777" w:rsidR="00633816" w:rsidRPr="00AF0241" w:rsidRDefault="00633816" w:rsidP="00633816">
      <w:pPr>
        <w:numPr>
          <w:ilvl w:val="0"/>
          <w:numId w:val="8"/>
        </w:numPr>
        <w:spacing w:before="100" w:beforeAutospacing="1" w:after="100" w:afterAutospacing="1"/>
        <w:divId w:val="712923208"/>
      </w:pPr>
      <w:r w:rsidRPr="00AF0241">
        <w:t>Loss of trust in therapy or the therapist, e.g., patient's disillusionment prevents him or her from seeking out necessary therapy in the future</w:t>
      </w:r>
    </w:p>
    <w:p w14:paraId="46A5D43F" w14:textId="1D347642" w:rsidR="00633816" w:rsidRPr="00AF0241" w:rsidRDefault="00633816" w:rsidP="00633816">
      <w:pPr>
        <w:numPr>
          <w:ilvl w:val="0"/>
          <w:numId w:val="8"/>
        </w:numPr>
        <w:spacing w:before="100" w:beforeAutospacing="1" w:after="100" w:afterAutospacing="1"/>
        <w:divId w:val="712923208"/>
      </w:pPr>
      <w:r w:rsidRPr="00AF0241">
        <w:t>Appearance of new symptoms (suicide would be an extreme example)</w:t>
      </w:r>
    </w:p>
    <w:p w14:paraId="00A9815F" w14:textId="732B9771" w:rsidR="00B44897" w:rsidRPr="00AF0241" w:rsidRDefault="00B44897" w:rsidP="00B44897">
      <w:pPr>
        <w:spacing w:before="100" w:beforeAutospacing="1" w:after="100" w:afterAutospacing="1"/>
        <w:ind w:left="720"/>
        <w:divId w:val="712923208"/>
      </w:pPr>
      <w:r w:rsidRPr="00AF0241">
        <w:fldChar w:fldCharType="begin"/>
      </w:r>
      <w:r w:rsidR="00F02D49">
        <w:instrText xml:space="preserve"> ADDIN ZOTERO_ITEM CSL_CITATION {"citationID":"VzbsWdn2","properties":{"formattedCitation":"(Strupp et al., 1977)","plainCitation":"(Strupp et al., 1977)","noteIndex":0},"citationItems":[{"id":"BOI7fhFW/tTuTPPEN","uris":["http://zotero.org/users/14817438/items/FNELMZJH"],"itemData":{"id":235,"type":"article-journal","container-title":"(No Title)","source":"Google Scholar","title":"Psychotherapy for better or worse: The problem of negative effects","title-short":"Psychotherapy for better or worse","URL":"https://cir.nii.ac.jp/crid/1130282271781477248","author":[{"family":"Strupp","given":"Hans H."},{"family":"Hadley","given":"Suzanne W."},{"family":"Gomes-Schwartz","given":"Beverly"}],"accessed":{"date-parts":[["2024",8,29]]},"issued":{"date-parts":[["1977"]]}}}],"schema":"https://github.com/citation-style-language/schema/raw/master/csl-citation.json"} </w:instrText>
      </w:r>
      <w:r w:rsidRPr="00AF0241">
        <w:fldChar w:fldCharType="separate"/>
      </w:r>
      <w:r w:rsidRPr="00AF0241">
        <w:t>(Strupp et al., 1977)</w:t>
      </w:r>
      <w:r w:rsidRPr="00AF0241">
        <w:fldChar w:fldCharType="end"/>
      </w:r>
    </w:p>
    <w:p w14:paraId="62CC6068" w14:textId="77777777" w:rsidR="00633816" w:rsidRPr="00AF0241" w:rsidRDefault="00633816" w:rsidP="00633816">
      <w:pPr>
        <w:pStyle w:val="NormalWeb"/>
        <w:divId w:val="712923208"/>
      </w:pPr>
      <w:r w:rsidRPr="00AF0241">
        <w:lastRenderedPageBreak/>
        <w:t>Regarding this last point, it should be noted, that it is often very difficult to determine if these negative outcomes were therapy-induced or merely occurred at the time when the patient was receiving an ineffective treatment (Roback, 2000).  In explaining these negative outcomes in individual psychotherapies, a number of studies document associations between characteristics of both therapist and patients and negative outcomes (eg. some therapists appear be unsuitable or ineffective for patients with certain characteristics such as specific diagnoses, personality traits or underlying undiagnosed conditions). These effects are likely to be similar for group interventions (eg. some patients and therapists are likely to be unfit for certain therapies when delivered in a group format). However, group interventions may also fail patients for reasons associated with the group. According to Roback (2000):  </w:t>
      </w:r>
    </w:p>
    <w:p w14:paraId="559B68B8" w14:textId="77777777" w:rsidR="00633816" w:rsidRPr="00AF0241" w:rsidRDefault="00633816" w:rsidP="00633816">
      <w:pPr>
        <w:pStyle w:val="NormalWeb"/>
        <w:divId w:val="712923208"/>
      </w:pPr>
      <w:r w:rsidRPr="00AF0241">
        <w:rPr>
          <w:i/>
          <w:iCs/>
        </w:rPr>
        <w:t>“ A group is often more than the sum of its parts. At times, however, it may be less than the sum of its parts. Ideally, therapeutic groups develop a work culture under the skillful direction of a leader knowledgeable not only in the areas of psychopathology and psychodiagnostics, but also in group dynamics and interpersonal communication. That is, characteristics of the group itself become critical in treatment outcomes. Dynamic properties of therapeutic groups include factors such as intragroup cohesion, group norms, group roles, group pressure, conformity, communication structure, social comparison, and self-disclosure.”</w:t>
      </w:r>
    </w:p>
    <w:p w14:paraId="460D4D1C" w14:textId="62223126" w:rsidR="00633816" w:rsidRPr="00AF0241" w:rsidRDefault="00633816" w:rsidP="00633816">
      <w:pPr>
        <w:pStyle w:val="NormalWeb"/>
        <w:divId w:val="712923208"/>
      </w:pPr>
      <w:r w:rsidRPr="00AF0241">
        <w:t xml:space="preserve">                                                                                                                                                                            </w:t>
      </w:r>
      <w:r w:rsidR="0082078E" w:rsidRPr="00AF0241">
        <w:t xml:space="preserve">                                                                                    </w:t>
      </w:r>
      <w:r w:rsidRPr="00AF0241">
        <w:t> (Roback 2000, p. 117)</w:t>
      </w:r>
    </w:p>
    <w:p w14:paraId="07540517" w14:textId="32B03A66" w:rsidR="00633816" w:rsidRPr="00AF0241" w:rsidRDefault="00633816" w:rsidP="00633816">
      <w:pPr>
        <w:pStyle w:val="NormalWeb"/>
        <w:divId w:val="712923208"/>
      </w:pPr>
      <w:r w:rsidRPr="00AF0241">
        <w:t>Theoretically, it is thus possible, that for some marginalized adults suffering from mental illness, group interventions may not bring about the expected positive change or they may even have negative effects</w:t>
      </w:r>
      <w:r w:rsidR="0082078E" w:rsidRPr="00AF0241">
        <w:rPr>
          <w:u w:val="single"/>
        </w:rPr>
        <w:t xml:space="preserve">. </w:t>
      </w:r>
      <w:r w:rsidRPr="00AF0241">
        <w:t>These potential negative effects may happen if the group lacks cohesion, if confidentiality is breached by participants in the group, or if participants feel rejected or invalidated by other participants during the intervention</w:t>
      </w:r>
      <w:r w:rsidR="00B44897" w:rsidRPr="00AF0241">
        <w:t xml:space="preserve"> </w:t>
      </w:r>
      <w:r w:rsidR="00B44897" w:rsidRPr="00AF0241">
        <w:fldChar w:fldCharType="begin"/>
      </w:r>
      <w:r w:rsidR="00F02D49">
        <w:instrText xml:space="preserve"> ADDIN ZOTERO_ITEM CSL_CITATION {"citationID":"x2OYlJCZ","properties":{"formattedCitation":"(Fehr, 2019)","plainCitation":"(Fehr, 2019)","noteIndex":0},"citationItems":[{"id":"BOI7fhFW/c4S3hikz","uris":["http://zotero.org/users/14817438/items/VFU9AJ5Z"],"itemData":{"id":168,"type":"book","abstract":"Provides a solid foundation for anyone interested in group therapy! Introduction to Group Therapy: A Practical Guide, Second Edition continues the clinically relevant and highly readable work of the original, demonstrating the therapeutic power group therapy has in conflict resolution and personality change. This unique book combines theory and practice in a reader-friendly format, presenting practical suggestions in areas rarely covered in academic settings. A proven resource for introductory and advanced coursework, the book promotes group therapy at the grassroots level-students-where it has the most opportunity to be put into effect. Introduction to Group Therapy: A Practical Guide, Second Edition expands on issues presented in the book's first edition and introduces new information on topics such as the historical beginnings of group therapy, theories, modalities, practical issues of how to set up an office for an effective group environment, surviving your training sites, problem clients, contemporary issues drawn from online discussion, and developing a group practice. The book also includes case studies, review questions, a glossary, appendices of relevant topics, and an extensive bibliography. Changes to Introduction to Group Therapy: A Practical Guide include:  the expansion of “A Case Study” into two chapters to include analysis from 17 senior clinicians  a new chapter on group therapy as a negative experience  a new chapter on group psychotherapy as a specialty  new material on self-protection  new material on the training site and the problematic client  and much more! Thorough, well organized, and based on first-hand accounts, this book is also a great resource for experienced clinicians who need proven and expert advice from colleagues in the field. Introduction to Group Therapy, Second Edition effectively combines theory and practical suggestions to help you offer improved therapy to clients.","edition":"2","event-place":"New York","ISBN":"978-1-315-80891-8","note":"DOI: 10.4324/9781315808918","number-of-pages":"358","publisher":"Routledge","publisher-place":"New York","title":"Introduction to Group Therapy: A Practical Guide, Second Edition","title-short":"Introduction to Group Therapy","author":[{"family":"Fehr","given":"Scott Simon"}],"issued":{"date-parts":[["2019",12,20]]}}}],"schema":"https://github.com/citation-style-language/schema/raw/master/csl-citation.json"} </w:instrText>
      </w:r>
      <w:r w:rsidR="00B44897" w:rsidRPr="00AF0241">
        <w:fldChar w:fldCharType="separate"/>
      </w:r>
      <w:r w:rsidR="00B44897" w:rsidRPr="00AF0241">
        <w:t>(Fehr, 2019)</w:t>
      </w:r>
      <w:r w:rsidR="00B44897" w:rsidRPr="00AF0241">
        <w:fldChar w:fldCharType="end"/>
      </w:r>
      <w:r w:rsidRPr="00AF0241">
        <w:t>. These negative characteristics or intra-group dynamics may increase rather than decrease the participants’ feeling of isolation, rejection and sense of self-worth (Fehr, 2019). Thus, it is also possible that group interventions may be less effective than individual treatment for some.</w:t>
      </w:r>
    </w:p>
    <w:p w14:paraId="7F9F347F" w14:textId="2D24ACF9" w:rsidR="00633816" w:rsidRPr="0044785D" w:rsidRDefault="00633816" w:rsidP="0044785D">
      <w:pPr>
        <w:divId w:val="712923208"/>
      </w:pPr>
      <w:r w:rsidRPr="00AF0241">
        <w:t>In summary, group-based interventions aimed at recovery and social reintegration of participants are proposed</w:t>
      </w:r>
      <w:r w:rsidR="0082078E" w:rsidRPr="00AF0241">
        <w:t xml:space="preserve"> to offer advantages to participants</w:t>
      </w:r>
      <w:r w:rsidRPr="00AF0241">
        <w:t xml:space="preserve"> when compared with both no treatment and with individual interventions in terms of psychosocial support, which is then proposed to lead to increased social and interpersonal functioning. The experience of social support and increased social and interpersonal functioning may subsequently constitute a prospective protective factor, and thus it is proposed that group-based treatment may lead to more sustainable treatment results. However, previous research also points to the potential negative effects of group therapeutic interventions. Theoretically, it is possible that participants with certain characteristics (such as specific diagnoses, co-morbidities or personality traits) will experience negative effects of group interventions and that for some participants individual interventions may be more effective.</w:t>
      </w:r>
      <w:r w:rsidR="0044785D">
        <w:br/>
      </w:r>
    </w:p>
    <w:p w14:paraId="41C677CF" w14:textId="6A5CA7D3" w:rsidR="003862F9" w:rsidRPr="00AF0241" w:rsidRDefault="00C37244" w:rsidP="00F97B01">
      <w:pPr>
        <w:pStyle w:val="Heading2"/>
        <w:divId w:val="712923208"/>
        <w:rPr>
          <w:rFonts w:eastAsia="Times New Roman"/>
        </w:rPr>
      </w:pPr>
      <w:r w:rsidRPr="00AF0241">
        <w:rPr>
          <w:rFonts w:eastAsia="Times New Roman"/>
        </w:rPr>
        <w:t xml:space="preserve">Why it is </w:t>
      </w:r>
      <w:r w:rsidRPr="00AF0241">
        <w:t>important</w:t>
      </w:r>
      <w:r w:rsidRPr="00AF0241">
        <w:rPr>
          <w:rFonts w:eastAsia="Times New Roman"/>
        </w:rPr>
        <w:t xml:space="preserve"> to do this review </w:t>
      </w:r>
    </w:p>
    <w:p w14:paraId="08AFFEB8" w14:textId="1E6B8585" w:rsidR="0082078E" w:rsidRPr="00AF0241" w:rsidRDefault="0082078E" w:rsidP="001F4B1C">
      <w:pPr>
        <w:pStyle w:val="NormalWeb"/>
        <w:ind w:firstLine="720"/>
        <w:divId w:val="794105506"/>
        <w:rPr>
          <w:rFonts w:eastAsia="Times New Roman"/>
        </w:rPr>
      </w:pPr>
      <w:bookmarkStart w:id="44" w:name="OBJECTIVES"/>
      <w:bookmarkEnd w:id="44"/>
      <w:r w:rsidRPr="00AF0241">
        <w:t>A large body of reviews explore the efficacy of psychiatric group interventions targeting specific mental health disorders such as group psychotherapy for anxiety or personality disorders</w:t>
      </w:r>
      <w:bookmarkStart w:id="45" w:name="_Hlk213227537"/>
      <w:r w:rsidR="00266276" w:rsidRPr="00AF0241">
        <w:fldChar w:fldCharType="begin"/>
      </w:r>
      <w:r w:rsidR="00F02D49">
        <w:instrText xml:space="preserve"> ADDIN ZOTERO_ITEM CSL_CITATION {"citationID":"dBO3uEbs","properties":{"formattedCitation":"(Barkowski et al., 2020; McLaughlin et al., 2019)","plainCitation":"(Barkowski et al., 2020; McLaughlin et al., 2019)","noteIndex":0},"citationItems":[{"id":"BOI7fhFW/uVj2ehMA","uris":["http://zotero.org/users/14817438/items/ZVF7X4C3"],"itemData":{"id":141,"type":"article-journal","container-title":"Psychotherapy Research","DOI":"10.1080/10503307.2020.1729440","ISSN":"1050-3307, 1468-4381","issue":"8","journalAbbreviation":"Psychotherapy Research","language":"en","page":"965-982","source":"DOI.org (Crossref)","title":"Efficacy of group psychotherapy for anxiety disorders: A systematic review and meta-analysis","title-short":"Efficacy of group psychotherapy for anxiety disorders","volume":"30","author":[{"family":"Barkowski","given":"Sarah"},{"family":"Schwartze","given":"Dominique"},{"family":"Strauss","given":"Bernhard"},{"family":"Burlingame","given":"Gary M."},{"family":"Rosendahl","given":"Jenny"}],"issued":{"date-parts":[["2020",11,16]]}},"label":"page"},{"id":"BOI7fhFW/is3Rj7W5","uris":["http://zotero.org/users/14817438/items/BSFQLJCK"],"itemData":{"id":202,"type":"article-journal","container-title":"Psychotherapy","issue":"2","note":"publisher: Educational Publishing Foundation","page":"260","source":"Google Scholar","title":"Group psychotherapy for borderline personality disorder: A meta-analysis of randomized-controlled trials.","title-short":"Group psychotherapy for borderline personality disorder","volume":"56","author":[{"family":"McLaughlin","given":"Stephanie PB"},{"family":"Barkowski","given":"Sarah"},{"family":"Burlingame","given":"Gary M."},{"family":"Strauss","given":"Bernard"},{"family":"Rosendahl","given":"Jenny"}],"issued":{"date-parts":[["2019"]]}},"label":"page"}],"schema":"https://github.com/citation-style-language/schema/raw/master/csl-citation.json"} </w:instrText>
      </w:r>
      <w:r w:rsidR="00266276" w:rsidRPr="00AF0241">
        <w:fldChar w:fldCharType="separate"/>
      </w:r>
      <w:bookmarkStart w:id="46" w:name="_Hlk213227524"/>
      <w:r w:rsidR="00266276" w:rsidRPr="00AF0241">
        <w:t>(</w:t>
      </w:r>
      <w:bookmarkEnd w:id="46"/>
      <w:r w:rsidR="00266276" w:rsidRPr="00AF0241">
        <w:t>Barkowski et al., 2020; McLaughlin et al., 2019)</w:t>
      </w:r>
      <w:r w:rsidR="00266276" w:rsidRPr="00AF0241">
        <w:fldChar w:fldCharType="end"/>
      </w:r>
      <w:r w:rsidR="00266276" w:rsidRPr="00AF0241">
        <w:t xml:space="preserve">. </w:t>
      </w:r>
      <w:bookmarkEnd w:id="45"/>
      <w:r w:rsidRPr="00AF0241">
        <w:t xml:space="preserve">However, most reviews focus on symptom reduction as the only outcome, and are thus not relevant to the present review, in which </w:t>
      </w:r>
      <w:r w:rsidRPr="00AF0241">
        <w:lastRenderedPageBreak/>
        <w:t xml:space="preserve">we aim to explore the efficacy on a more broad range of outcomes associated with social reintegration and not just symptom reduction e.g. experience of a meaningful and social life </w:t>
      </w:r>
      <w:r w:rsidRPr="00AF0241">
        <w:rPr>
          <w:i/>
          <w:iCs/>
        </w:rPr>
        <w:t>despite</w:t>
      </w:r>
      <w:r w:rsidRPr="00AF0241">
        <w:t xml:space="preserve"> the mental illness.</w:t>
      </w:r>
    </w:p>
    <w:p w14:paraId="62CB8D71" w14:textId="77777777" w:rsidR="0082078E" w:rsidRPr="00AF0241" w:rsidRDefault="0082078E" w:rsidP="001F4B1C">
      <w:pPr>
        <w:pStyle w:val="NormalWeb"/>
        <w:ind w:firstLine="720"/>
        <w:divId w:val="794105506"/>
      </w:pPr>
      <w:r w:rsidRPr="00AF0241">
        <w:t>For the purpose of this review, we have identified six existing reviews, which include outcomes other than symptom reduction. The first two reviews that we present focus on the effects of outpatient psychiatric group interventions for a specific mental health diagnosis (psychosis and post-traumatic stress disorder). In contrast, the remaining four reviews focuses on treatment for respectively illicit drug dependence, homelessness, substance abuse disorder and alcohol use disorder, which are examples of central comorbidities, which are often experienced by adults suffering from mental illness.</w:t>
      </w:r>
    </w:p>
    <w:p w14:paraId="35FE1586" w14:textId="6D2DE3EF" w:rsidR="0082078E" w:rsidRPr="00AF0241" w:rsidRDefault="0082078E" w:rsidP="001F4B1C">
      <w:pPr>
        <w:pStyle w:val="NormalWeb"/>
        <w:ind w:firstLine="720"/>
        <w:divId w:val="794105506"/>
      </w:pPr>
      <w:r w:rsidRPr="00AF0241">
        <w:t>In a review on the effects of group programs for recovery from psychosis,</w:t>
      </w:r>
      <w:bookmarkStart w:id="47" w:name="_Hlk213227564"/>
      <w:r w:rsidRPr="00AF0241">
        <w:t xml:space="preserve"> Segredou, Livaditis, Liolios, &amp; Skartsila (2008) </w:t>
      </w:r>
      <w:bookmarkEnd w:id="47"/>
      <w:r w:rsidRPr="00AF0241">
        <w:t>identified 20 studies, and concluded that findings suggest positive effects on participants’ social and vocational functioning in addition to symptom reduction. However, they also conclude, that findings are uncertain, as many studies lack appropriate control groups, follow-up and standardised measures of symptoms and diagnosis</w:t>
      </w:r>
      <w:r w:rsidR="00561ACB" w:rsidRPr="00AF0241">
        <w:t xml:space="preserve"> </w:t>
      </w:r>
      <w:r w:rsidR="00561ACB" w:rsidRPr="00AF0241">
        <w:fldChar w:fldCharType="begin"/>
      </w:r>
      <w:r w:rsidR="00F02D49">
        <w:instrText xml:space="preserve"> ADDIN ZOTERO_ITEM CSL_CITATION {"citationID":"ZCCK4RHs","properties":{"formattedCitation":"(Segredou et al., 2008)","plainCitation":"(Segredou et al., 2008)","noteIndex":0},"citationItems":[{"id":"BOI7fhFW/k8mxzjkj","uris":["http://zotero.org/users/14817438/items/77GQB3TC"],"itemData":{"id":229,"type":"article-journal","container-title":"Annals of General Psychiatry","DOI":"10.1186/1744-859X-7-S1-S130","ISSN":"1744-859X","issue":"S1","journalAbbreviation":"Ann Gen Psychiatry","language":"en","license":"http://creativecommons.org/licenses/by/2.0","page":"S130, 1744-859X-7-S1-S130","source":"DOI.org (Crossref)","title":"Group programmes for recovery from psychosis: a systematic review","title-short":"Group programmes for recovery from psychosis","volume":"7","author":[{"family":"Segredou","given":"Eirini"},{"family":"Livaditis","given":"Miltos"},{"family":"Liolios","given":"Konstantinos"},{"family":"Skartsila","given":"Grigoria"}],"issued":{"date-parts":[["2008",4]]}}}],"schema":"https://github.com/citation-style-language/schema/raw/master/csl-citation.json"} </w:instrText>
      </w:r>
      <w:r w:rsidR="00561ACB" w:rsidRPr="00AF0241">
        <w:fldChar w:fldCharType="separate"/>
      </w:r>
      <w:r w:rsidR="00561ACB" w:rsidRPr="00AF0241">
        <w:t>(Segredou et al., 2008)</w:t>
      </w:r>
      <w:r w:rsidR="00561ACB" w:rsidRPr="00AF0241">
        <w:fldChar w:fldCharType="end"/>
      </w:r>
      <w:r w:rsidRPr="00AF0241">
        <w:t>. The review which was presented as a conference poster provides a very limited description of the search process, no risk of bias assessment of included studies and they do not conduct a meta-analysis</w:t>
      </w:r>
      <w:r w:rsidR="00561ACB" w:rsidRPr="00AF0241">
        <w:t xml:space="preserve"> </w:t>
      </w:r>
    </w:p>
    <w:p w14:paraId="6F8C779D" w14:textId="3F7A6A7F" w:rsidR="0082078E" w:rsidRPr="00AF0241" w:rsidRDefault="0082078E" w:rsidP="001F4B1C">
      <w:pPr>
        <w:pStyle w:val="NormalWeb"/>
        <w:ind w:firstLine="720"/>
        <w:divId w:val="794105506"/>
      </w:pPr>
      <w:bookmarkStart w:id="48" w:name="_Hlk213227609"/>
      <w:r w:rsidRPr="00AF0241">
        <w:t xml:space="preserve">Bøg, Filges, Brännström, Jørgensen &amp; Fredriksson (2015) </w:t>
      </w:r>
      <w:bookmarkEnd w:id="48"/>
      <w:r w:rsidRPr="00AF0241">
        <w:t>conducted a systematic review and meta-analysis on the effectiveness of 12-step interventions for participants with illicit drug dependence based on 10 randomized controlled trials and quasi-experimental studies (N =1071). In addition to the primary outcome of drug use the review included outcomes such as criminal behavior, prostitution, psychiatric symptoms, social functioning, employment status and homelessness. The review concludes that there is no difference in the effectiveness of 12-step interventions compared to alternative psychosocial interventions in reducing drug use during treatment, post treatment, an</w:t>
      </w:r>
      <w:r w:rsidR="00561ACB" w:rsidRPr="00AF0241">
        <w:t xml:space="preserve">d at 6- and 12-month follow-ups </w:t>
      </w:r>
      <w:r w:rsidR="00561ACB" w:rsidRPr="00AF0241">
        <w:fldChar w:fldCharType="begin"/>
      </w:r>
      <w:r w:rsidR="00F02D49">
        <w:instrText xml:space="preserve"> ADDIN ZOTERO_ITEM CSL_CITATION {"citationID":"EVXP2ziy","properties":{"formattedCitation":"(B\\uc0\\u248{}g et al., 2017)","plainCitation":"(Bøg et al., 2017)","noteIndex":0},"citationItems":[{"id":"BOI7fhFW/ekbSZXzm","uris":["http://zotero.org/users/14817438/items/N6QS548C"],"itemData":{"id":150,"type":"article-journal","abstract":"This Campbell systematic review examines the effectiveness of 12‐step programs in reducing the use of illicit drugs. The review summarises findings from 10 studies, nine of which were conducted in the United States.\n              The main evidence presented in this review suggests that 12‐step programs for reducing illicit drug use are neither better nor worse than other interventions.\n              This conclusion should be read with caution given the weakness of the evidence from the studies.\n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Plain language summary\n              \n                12‐step programs for reducing illicit drug use are neither better nor worse than other interventions\n                Illicit drug abuse has serious and far‐reaching implications for the abuser, their family members, friends, and society as a whole. Preferred intervention programs are those that effectively reduce illicit drug use and its negative consequences, and are cost‐effective as well. Current evidence shows that overall, 12‐step programs are just as effective as alternative, psychosocial interventions. The costs of programs are, therefore, an important consideration. However, the strength of the studies is weak and further evidence regarding the effectiveness of 12‐step programs is needed.\n                \n                  \n                    \n                      What is the aim of this review?\n                      This Campbell systematic review examines the effectiveness of 12‐step programs in reducing the use of illicit drugs. The review summarises findings from 10 studies, nine of which were conducted in the United States.\n                    \n                  \n                \n              \n              \n                What did the review study?\n                Illicit drug abuse is a globally recognised problem leading to high human, social and economic costs.\n                The 12‐step program, modelled on the approach of Alcoholics Anonymous and adopted by Narcotics Anonymous and others, aims for complete abstinence. The 12‐step approach is used both by self‐help groups and for professional treatment called Twelve Step Facilitation (TSF).\n                This review examines the effectiveness of 12‐step programs in reducing the use of illicit drugs. Secondary outcomes considered are on criminal behaviour, prostitution, psychiatric symptoms, social functioning, employment status, homelessness, and treatment retention.\n              \n              \n                What studies are included?\n                Included studies assess 12‐step interventions for participants with illicit drug dependence using randomized controlled trials and quasi‐experimental studies. Study populations are participants who have used one or more types of illicit drugs, regardless of gender and ethnic background.\n                A total of 10 studies consisting of 1,071 participants are included in the final evaluation. Nine of the studies were conducted in the United States, and one in the United Kingdom. The studies compare the 12‐step program to alternative interventions. Nine studies were included in meta‐analysis.\n              \n              \n                What are the main results in this review?\n                There is no difference in the effectiveness of 12‐step interventions compared to alternative psychosocial interventions in reducing drug use during treatment, post treatment, and at 6‐ and 12‐month follow‐ups. 12‐step programs combined with additional treatment did have a significant effect at 6‐month follow‐up, but this finding is based on few studies and is not found at 12‐month follow‐up.\n                There is some evidence that 12‐step programs retain fewer of their participants than other programs, but the evidence has shortcomings. No effect was found on other secondary outcomes.\n              \n              \n                What do the findings in this review mean?\n                The main evidence presented in this review suggests that 12‐step programs for reducing illicit drug use are neither better nor worse than other interventions.\n                This conclusion should be read with caution given the weakness of the evidence from the studies. The power to detect a difference between the 12‐step interventions and alternative psychosocial interventions was low and the estimated effect sizes were small. Many studies failed to adjust for the fact that the intervention is administered to groups, and so may overestimate effects. Given all these shortcomings, further evidence regarding the effectiveness of this type of intervention, especially in self‐help groups, is needed.\n              \n              \n                How up to date is this review?\n                The review authors searched for studies published until September 2016. This Campbell Systematic Review was published in February 2017.\n              \n              \n                What is the Campbell Collaboration?\n                The Campbell Collaboration is an international, voluntary, non‐profit research network that publishes systematic reviews. We summarise and evaluate the quality of evidence for social and economic policy, programs and practice. Our aim is to help people make better choices and better policy decisions.\n              \n            \n            \n              Executive summary\n              \n                Background\n                The effects of substance dependence have serious implications for the individual, the family and friends of the substance dependent individual, and society at large. Practitioners and public health policy makers have an interest in finding effective treatments that are also cost‐effective. This review examined the effectiveness of 12‐step programs aimed at illicit drug dependent participants compared to no intervention, treatment as usual, and other interventions.\n              \n              \n                Objectives\n                The main objective of this review was to systematically evaluate and synthesise effects of 12‐step interventions for participants with illicit drugdependence against no intervention, treatment as usual, and alternative interventions. The primary outcome of interest was drug use. Secondary outcomes of interest comprised criminal behaviour, prostitution, psychiatric symptoms, social functioning, employment status, homelessness and treatment retention.\n              \n              \n                Search methods\n                An extensive search strategy was used to identify studies meeting inclusion criteria. We searched electronic bibliographic databases in January 2010, October 2011, July 2013, August 2015, and September 2016. Searches for this review were performed on multiple international and Nordic databases. In total 11 databases were searched including PsycInfo, SocIndex, and Medline. A substantial range of grey literature sources were searched including governmental repositories, targeted web sites and trial registers. We checked the reference lists of primary studies, hand‐searched relevant key journals, and searched the Internet using Google and Google Scholar. We also contacted researchers who had published in the area of 12‐step interventions. Neither language nor date restrictions were applied to the searches. The conclusions of this review are based on the most recent searches performed September 2016.\n              \n              \n                Selection criteria\n                \n                  Studies had to meet the following criteria in order to qualify for inclusion in the review:\n                  \n                    \n                      Intervention ‐ only studies that considered 12‐step interventions were eligible for inclusion.\n                    \n                    \n                      Study Design ‐ only studies using a RCT/QRCT design or a QES with a well‐defined control group were eligible for inclusion.\n                    \n                    \n                      Comparison ‐ studies that compared 12‐step to either no intervention or to other interventions were eligible for inclusion.\n                    \n                    \n                      Participants ‐ only studies where the drug of choice of participants was an illicit drug (established either by self‐report or via clinician) were eligible for inclusion. Where only a subset of study participants were illicit drug users, a study was only eligible if it reported outcomes separately for the subgroup of illicit drug users.\n                    \n                  \n                \n              \n              \n                Data collection and analysis\n                Descriptive and numerical characteristics of included studies were coded by one review author. A second review author independently checked coding, and any disagreements were resolved by consensus. We used an extended version of the Cochrane Risk of Bias tool to assess risk of bias of included studies. One review author evaluated the risk of bias of all included studies. A second review author independently checked the assessment and disagreements were resolved by consensus. Random‐effects meta‐analysis was used to synthesise effect sizes. We compared 12‐step to other interventions, and 12‐step with add‐on to other interventions with the same add‐on. For each comparison we conducted separate meta‐analyses by time: during treatment, at treatment end, and at 6‐and 12‐month follow‐up. Sensitivity of the results to risk of bias was assessed. Publication bias was assessed by the use of funnel plots.\n              \n              \n                Main results\n                The total number of potentially relevant records was 21,974(database search: 17,416, grey literature search: 2,639, hand search and others: 1,919), of these 428 records were screened in full text. Thirteen reports met the inclusion criteria, with six reports contributing data on three independent studies. In total 10 studies were included in the review.\n                Seven of the included studies used a RCT design, two studies used a QRCT design, and one study used a QES design. One study, assessed as high risk of bias, was excluded from data synthesis. Thus, nine studies with a total of 1,071 participants contributed data to the analyses. These nine studies all considered outpatient settings where interventions were manual‐based and delivered by trained therapists. In seven studies, treatment was partially or fully delivered in group therapy sessions. The reported statistical analyses were not corrected for this design element.\n                Seven studies contributed data to the comparison of 12‐step intervention to alternative psychosocial interventions during treatment, at treatment end, and at 6‐and 12‐month follow‐up. The seven studies did not all contribute data to all time points. Analyses did not reveal any statistically significant differences, for the primary outcome of drug use, between 12‐step and the alternative set of interventions.\n                \n                  Three studies contributed data to the comparison of 12‐step intervention with an add‐on to alternative psychosocial interventions with an add‐on. Drug use was assessed during treatment, post treatment, and at 6‐ and 12‐months follow‐up. All studies did not contribute data to all time points. We found no statistically significant effect size estimates during and post treatment. We found statistically significant effect size estimates at 6‐month follow‐up favouring 12‐step with an add‐on compared to alternative interventions with add‐on (Hedges’\n                  g\n                  =0.48, 95% CI: 0.06 to 0.90, and\n                  g\n                  =0.45, 95% CI: 0.03 to 0.88). No statistically significant effect size estimates were found at 12‐months follow‐up.\n                \n                \n                  There was no strong indication of heterogeneity between studies (I\n                  2\n                  did not exceed 75%). Results were robust to sensitivity analysis, and there was no observed evidence of publication bias.\n                \n              \n              \n                Authors’ conclusions\n                The results of this review suggest that 12‐step interventions to support illicit drug users are as effective as alternative psychosocial interventions in reducing drug use.\n                This conclusion should be seen against the weight of evidence. A total of seven studies contributed data to analyses comparing 12‐step interventions and alternative psychosocial interventions. The power to detect differences was low, and estimated effect sizes were small. In addition most studies delivered treatment as group therapy, but did not correct the analysis for the dependence between participants assigned to the same group.\n                Only one study reported results of the effects of self‐help group attendance on drug use. This study was excluded from synthesis following the risk of bias assessment. Given the preponderance with which self‐help 12‐step interventions are delivered in practice, further evidence regarding the effectiveness of this type of intervention is needed.","container-title":"Campbell Systematic Reviews","DOI":"10.4073/csr.2017.2","ISSN":"1891-1803, 1891-1803","issue":"1","journalAbbreviation":"Campbell Systematic Reviews","language":"en","license":"http://creativecommons.org/licenses/by/3.0/","page":"1-149","source":"DOI.org (Crossref)","title":"12‐step programs for reducing illicit drug use","volume":"13","author":[{"family":"Bøg","given":"Martin"},{"family":"Filges","given":"Trine"},{"family":"Brännström","given":"Lars"},{"family":"Jørgensen","given":"Anne‐Marie Klint"},{"family":"Fredrikksson","given":"Maja Karrman"}],"issued":{"date-parts":[["2017",1]]}}}],"schema":"https://github.com/citation-style-language/schema/raw/master/csl-citation.json"} </w:instrText>
      </w:r>
      <w:r w:rsidR="00561ACB" w:rsidRPr="00AF0241">
        <w:fldChar w:fldCharType="separate"/>
      </w:r>
      <w:r w:rsidR="00561ACB" w:rsidRPr="00AF0241">
        <w:t>(Bøg et al., 2017)</w:t>
      </w:r>
      <w:r w:rsidR="00561ACB" w:rsidRPr="00AF0241">
        <w:fldChar w:fldCharType="end"/>
      </w:r>
      <w:r w:rsidR="00561ACB" w:rsidRPr="00AF0241">
        <w:t>. F</w:t>
      </w:r>
      <w:r w:rsidRPr="00AF0241">
        <w:t>urthermore</w:t>
      </w:r>
      <w:r w:rsidR="00561ACB" w:rsidRPr="00AF0241">
        <w:t>,</w:t>
      </w:r>
      <w:r w:rsidRPr="00AF0241">
        <w:t xml:space="preserve"> the review found no statistically significant differences between 12‐step and another psychosocial interventions post‐treatment on measures of psychiatric symptoms, social functioning, and employment.</w:t>
      </w:r>
    </w:p>
    <w:p w14:paraId="7AD5BC3D" w14:textId="38E6E2B7" w:rsidR="0082078E" w:rsidRPr="00AF0241" w:rsidRDefault="0082078E" w:rsidP="001F4B1C">
      <w:pPr>
        <w:pStyle w:val="NormalWeb"/>
        <w:ind w:firstLine="720"/>
        <w:divId w:val="794105506"/>
      </w:pPr>
      <w:bookmarkStart w:id="49" w:name="_Hlk213227626"/>
      <w:r w:rsidRPr="00AF0241">
        <w:t xml:space="preserve">Munthe-Kaas, Berg &amp; Blaasvær (2018) </w:t>
      </w:r>
      <w:bookmarkEnd w:id="49"/>
      <w:r w:rsidRPr="00AF0241">
        <w:t>conducted a systematic review and meta-analysis on the effectiveness of interventions to reduce homelessness based on 43 samples. The review concludes that the included interventions; High intensity case management, Housing First, Critical Time Intervention (CTI), Abstinence‐contingent housing, Non‐abstinence‐contingent housing with high intensity case management, Housing vouchers and Residential treatment perform better than the usual services at reducing homelessness or improving housing stability in all comparisons. Furthermore it was concluded that group living arrangements may be better than individual apartme</w:t>
      </w:r>
      <w:r w:rsidR="00561ACB" w:rsidRPr="00AF0241">
        <w:t xml:space="preserve">nts at reducing homelessness </w:t>
      </w:r>
      <w:r w:rsidR="00561ACB" w:rsidRPr="00AF0241">
        <w:fldChar w:fldCharType="begin"/>
      </w:r>
      <w:r w:rsidR="00F02D49">
        <w:instrText xml:space="preserve"> ADDIN ZOTERO_ITEM CSL_CITATION {"citationID":"5VTt4Uoe","properties":{"formattedCitation":"(Munthe\\uc0\\u8208{}Kaas et al., 2018)","plainCitation":"(Munthe‐Kaas et al., 2018)","noteIndex":0},"citationItems":[{"id":"BOI7fhFW/0eqhpUI3","uris":["http://zotero.org/users/14817438/items/3R2UTT9K"],"itemData":{"id":206,"type":"article-journal","abstract":"This Campbell systematic review examines the effectiveness of interventions to reduce homelessness and increase residential stability for individuals who are homeless, or at risk of becoming homeless. Forty‐three studies were included in the review, 37 of which are from the USA.\n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Plain Language Summary\n              \n                Interventions to reduce homelessness and improve housing stability are effective\n                There are large numbers of homeless people around the world. Interventions to address homelessness seem to be effective, though better quality evidence is required.\n              \n              \n                What is this review about?\n                There are large numbers of homeless people around the world. Recent estimates are over 500,000 people in the USA, 100,000 in Australia and 30,000 in Sweden. Efforts to combat homelessness have been made on national levels as well as at local government levels.\n                This review assesses the effectiveness of interventions combining housing and case management as a means to reduce homelessness and increase residential stability for individuals who are homeless, or at risk of becoming homeless.\n                \n                  \n                    \n                      What is the aim of this review?\n                      This Campbell systematic review examines the effectiveness of interventions to reduce homelessness and increase residential stability for individuals who are homeless, or at risk of becoming homeless. Forty‐three studies were included in the review, 37 of which are from the USA.\n                    \n                  \n                \n              \n              \n                What studies are included?\n                Included studies were randomized controlled trials of interventions for individuals who were already, or at‐risk of becoming, homeless, and which measured impact on homelessness or housing stability with follow‐up of at least one year.\n                A total of 43 studies were included. The majority of the studies (37) were conducted in the United States, with three from the United Kingdom and one each from Australia, Canada, and Denmark.\n              \n              \n                What are the main findings of this review?\n                \n                  Included interventions perform better than the usual services at reducing homelessness or improving housing stability in all comparisons. These interventions are:\n                  \n                    \n                      High intensity case management\n                    \n                    \n                      Housing First\n                    \n                    \n                      Critical time intervention\n                    \n                    \n                      Abstinence‐contingent housing\n                    \n                    \n                      Non‐abstinence‐contingent housing with high intensity case management\n                    \n                    \n                      Housing vouchers\n                    \n                    \n                      Residential treatment\n                    \n                  \n                \n                These interventions seem to have similar beneficial effects, so it is unclear which of these is best with respect to reducing homelessness and increasing housing stability.\n              \n              \n                What do the findings of this review mean?\n                A range of housing programs and case management interventions appear to reduce homelessness and improve housing stability, compared to usual services.\n                However, there is uncertainty in this finding as most the studies have risk of bias due to poor reporting, lack of blinding, or poor randomization or allocation concealment of participants. In addition to the general need for better conducted and reported studies, there are specific gaps in the research with respect to: 1) disadvantaged youth; 2) abstinence‐contingent housing with case management or day treatment; 3) non‐abstinence contingent housing comparing group vs independent living; 4) Housing First compared to interventions other than usual services, and; 5) studies outside of the USA.\n              \n              \n                How up‐to‐date is this review?\n                The review authors searched for studies published up to January 2016. This Campbell systematic review was published in February 2018.\n              \n            \n            \n              Executive summary\n              \n                Background\n                The United Nations Universal Declaration of Human Rights (Article 25) states that everyone has a right to housing. However, this right is far from being realized for many people worldwide. According to the United Nations High Commissioner for Refugees (UNHCR), there are approximately 100 million homeless people worldwide. The aim of this report is to contribute evidence to inform future decision making and practice for preventing and reducing homelessness.\n              \n              \n                Objectives\n                To identify, appraise and summarize the evidence on the effectiveness of housing programs and case management to improve housing stability and reduce homelessness among people who are homeless or at‐risk of becoming homeless.\n              \n              \n                Search methods\n                We conducted a systematic review in accordance with the Norwegian Knowledge Centre's handbook. We systematically searched for literature in relevant databases and conducted a grey literature search which was last updated in January 2016.\n              \n              \n                Selection criteria\n                Randomized controlled trials that included individuals who were already, or at‐risk of becoming, homeless were included if they examined the effectiveness of relevant interventions on homelessness or housing stability. There were no limitations regarding language, country or length of homelessness. Two reviewers screened 2,918 abstracts and titles for inclusion. They read potentially relevant references in full, and included relevant studies in the review.\n              \n              \n                Data collection and analysis\n                We pooled the results and conducted meta‐analyses when possible. Our certainty in the primary outcomes was assessed using the Grading of Recommendations Assessment, Development, and Evaluation for effectiveness approach (GRADE).\n              \n              \n                Results\n                We included 43 relevant studies (described in 78 publications) that examined the effectiveness of housing programs and/or case management services on homelessness and/or housing stability. The results are summarized below. Briefly, we found that the included interventions performed better than the usual services in all comparisons. However, certainty in the findings varied from very low to moderate. Most of the studies were assessed as having high risk of bias due to poor reporting, lack of blinding, or poor randomization and/or allocation concealment of participants.\n                \n                  Case management\n                  Case management is a process where clients are assigned case managers who assess, plan and facilitate access to health and social services necessary for the client's recovery. The intensity of these services can vary. One specific model is Critical time intervention, which is based on the same principles, but offered in three three‐month periods that decrease in intensity.\n                  High intensity case management compared to usual services has generally more positive effects: It probably reduces the number of individuals who are homeless after 12‐18 months by almost half (RR=0.59, 95%CI=0.41 to 0.87)(moderate certainty evidence); It may increase the number of people living in stable housing after 12‐18 months and reduce the number of days an individual spends homeless (low certainty evidence), however; it may have no effect on the number of individuals who experience some homelessness during a two year period (low certainty evidence). When compared to low intensity case management, it may have little or no effect on time spent in stable housing (low certainty evidence).\n                  Critical time intervention compared to usual services may 1) have no effect on the number of people who experience homelessness, 2) lead to fewer days spent homeless, 3) lead to more days spent not homeless and, 4) reduce the amount of time it takes to move from shelter to independent housing (low certainty evidence).\n                \n                \n                  Abstinence‐contingent housing programs\n                  Abstinence‐contingent housing is housing provided with the expectation that residents will remain sober. The results showed that abstinence‐contingent housing may lead to fewer days spent homeless, compared with usual services (low certainty evidence).\n                \n                \n                  Non‐abstinence‐contingent housing programs\n                  Non‐abstinence‐contingent housing is housing provided with no expectations regarding sobriety of residents. Housing First is the name of one specific non‐abstinence‐contingent housing program. When compared to usual services Housing First probably reduces the number of days spent homeless (MD=‐62.5, 95%CI=‐86.86 to ‐38.14) and increases the number of days in stable housing (MD=110.1, 95%CI=93.05 to 127.15) (moderate certainty evidence). In addition, it may increase the number of people placed in permanent housing after 20 months (low certainty evidence).\n                  Non‐abstinence‐contingent housing programs (not specified as Housing First) in combination with high intensity case management may reduce homelessness, compared to usual services (low certainty evidence). Group living arrangements may be better than individual apartments at reducing homelessness (low certainty evidence).\n                \n                \n                  Housing vouchers with case management\n                  Housing vouchers is a housing allowance given to certain groups of people who qualify. The results showed that it mayreduce homelessness and improve housing stability, compared with usual services or case management (low certainty evidence).\n                \n                \n                  Residential treatment with case management\n                  Residential treatment is a type of housing offered to clients who also need treatment for mental illness or substance abuse. We found that it mayreduce homelessness and improve housing stability, compared with usual services (low certainty evidence).\n                \n              \n              \n                Authors’ conclusions\n                We found that a range of housing programs and case management interventions appear to reduce homelessness and improve housing stability, compared to usual services. The findings showed no indication of housing programs or case management resulting in poorer outcomes for homeless or at‐risk individuals than usual services.\n                Aside from a general need for better conducted and reported studies, there are specific gaps in the research. We identified research gaps concerning: 1)Disadvantaged youth; 2) Abstinence‐contingent housing with case management or day treatment; 3) Non‐abstinence contingent housing, specifically different living arrangements (group vs independent living); 4) Housing First compared to interventions other than usual services, and; 5) All interventions from contexts other than the USA.","container-title":"Campbell Systematic Reviews","DOI":"10.4073/csr.2018.3","ISSN":"1891-1803, 1891-1803","issue":"1","journalAbbreviation":"Campbell Systematic Reviews","language":"en","license":"http://creativecommons.org/licenses/by/3.0/","page":"1-281","source":"DOI.org (Crossref)","title":"Effectiveness of interventions to reduce homelessness: a systematic review and meta‐analysis","title-short":"Effectiveness of interventions to reduce homelessness","volume":"14","author":[{"family":"Munthe‐Kaas","given":"Heather Menzies"},{"family":"Berg","given":"Rigmor C"},{"family":"Blaasvær","given":"Nora"}],"issued":{"date-parts":[["2018",1]]}}}],"schema":"https://github.com/citation-style-language/schema/raw/master/csl-citation.json"} </w:instrText>
      </w:r>
      <w:r w:rsidR="00561ACB" w:rsidRPr="00AF0241">
        <w:fldChar w:fldCharType="separate"/>
      </w:r>
      <w:r w:rsidR="00561ACB" w:rsidRPr="00AF0241">
        <w:t>(Munthe‐Kaas et al., 2018)</w:t>
      </w:r>
      <w:r w:rsidR="00561ACB" w:rsidRPr="00AF0241">
        <w:fldChar w:fldCharType="end"/>
      </w:r>
      <w:r w:rsidRPr="00AF0241">
        <w:t>.</w:t>
      </w:r>
    </w:p>
    <w:p w14:paraId="74A37A40" w14:textId="1635B50D" w:rsidR="0082078E" w:rsidRPr="00AF0241" w:rsidRDefault="0082078E" w:rsidP="001F4B1C">
      <w:pPr>
        <w:pStyle w:val="NormalWeb"/>
        <w:ind w:firstLine="720"/>
        <w:divId w:val="794105506"/>
      </w:pPr>
      <w:bookmarkStart w:id="50" w:name="_Hlk213227641"/>
      <w:r w:rsidRPr="00AF0241">
        <w:t xml:space="preserve">Mahoney, Karatzias, &amp; Hutton (2019) </w:t>
      </w:r>
      <w:bookmarkEnd w:id="50"/>
      <w:r w:rsidRPr="00AF0241">
        <w:t>conducted a systematic review and meta-analysis on the effects of group treatments for adults with symptoms associated with complex post-traumatic stress disorder based on 36 randomized controlled trials. Outcomes included four types of symptoms and substance misuse. Medium to large significant effect sizes favouring group-based trauma interventions were found for four of the outcome domains with only substance misuse resulting in a small non-significant effect size</w:t>
      </w:r>
      <w:r w:rsidR="00561ACB" w:rsidRPr="00AF0241">
        <w:t xml:space="preserve"> </w:t>
      </w:r>
      <w:r w:rsidR="00561ACB" w:rsidRPr="00AF0241">
        <w:fldChar w:fldCharType="begin"/>
      </w:r>
      <w:r w:rsidR="00F02D49">
        <w:instrText xml:space="preserve"> ADDIN ZOTERO_ITEM CSL_CITATION {"citationID":"Ydq8TYht","properties":{"formattedCitation":"(Mahoney et al., 2019)","plainCitation":"(Mahoney et al., 2019)","noteIndex":0},"citationItems":[{"id":"BOI7fhFW/PM5KoVlc","uris":["http://zotero.org/users/14817438/items/PNSF2H48"],"itemData":{"id":197,"type":"article-journal","container-title":"Journal of affective disorders","note":"publisher: Elsevier","page":"305–321","source":"Google Scholar","title":"A systematic review and meta-analysis of group treatments for adults with symptoms associated with complex post-traumatic stress disorder","volume":"243","author":[{"family":"Mahoney","given":"Adam"},{"family":"Karatzias","given":"Thanos"},{"family":"Hutton","given":"Paul"}],"issued":{"date-parts":[["2019"]]}}}],"schema":"https://github.com/citation-style-language/schema/raw/master/csl-citation.json"} </w:instrText>
      </w:r>
      <w:r w:rsidR="00561ACB" w:rsidRPr="00AF0241">
        <w:fldChar w:fldCharType="separate"/>
      </w:r>
      <w:r w:rsidR="00561ACB" w:rsidRPr="00AF0241">
        <w:t>(Mahoney et al., 2019)</w:t>
      </w:r>
      <w:r w:rsidR="00561ACB" w:rsidRPr="00AF0241">
        <w:fldChar w:fldCharType="end"/>
      </w:r>
      <w:r w:rsidRPr="00AF0241">
        <w:t>.</w:t>
      </w:r>
    </w:p>
    <w:p w14:paraId="3E95E076" w14:textId="25730725" w:rsidR="0082078E" w:rsidRPr="00AF0241" w:rsidRDefault="0082078E" w:rsidP="001F4B1C">
      <w:pPr>
        <w:pStyle w:val="NormalWeb"/>
        <w:ind w:firstLine="720"/>
        <w:divId w:val="794105506"/>
      </w:pPr>
      <w:r w:rsidRPr="00AF0241">
        <w:lastRenderedPageBreak/>
        <w:t xml:space="preserve">In a systematic review and meta-analysis on the effectiveness of group treatment for substance use disorder in adults based on 33 randomized clinical trials (N= 3951), Lo Coco et al. (2019) compared group </w:t>
      </w:r>
      <w:hyperlink r:id="rId12" w:history="1">
        <w:r w:rsidRPr="00AF0241">
          <w:rPr>
            <w:rStyle w:val="Hyperlink"/>
            <w:color w:val="auto"/>
            <w:u w:val="none"/>
          </w:rPr>
          <w:t>psychotherapy</w:t>
        </w:r>
      </w:hyperlink>
      <w:r w:rsidRPr="00AF0241">
        <w:t xml:space="preserve">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w:t>
      </w:r>
      <w:hyperlink r:id="rId13" w:history="1">
        <w:r w:rsidRPr="00AF0241">
          <w:rPr>
            <w:rStyle w:val="Hyperlink"/>
            <w:color w:val="auto"/>
            <w:u w:val="none"/>
          </w:rPr>
          <w:t>psychopathology</w:t>
        </w:r>
      </w:hyperlink>
      <w:r w:rsidRPr="00AF0241">
        <w:t>, and attrition. Significant small effects of group therapy were found on abstinence compared to no treatment, individual therapy, and other treatments. Effects on substance use frequency and symptoms of substance use disorder were not significant, but significant moderately sized effects emerged for mental state when group therapy was compared to no treatment. There were no differences in abstinence rates between group therapy and control groups</w:t>
      </w:r>
      <w:r w:rsidR="00561ACB" w:rsidRPr="00AF0241">
        <w:t xml:space="preserve"> </w:t>
      </w:r>
      <w:bookmarkStart w:id="51" w:name="_Hlk213227658"/>
      <w:r w:rsidR="00561ACB" w:rsidRPr="00AF0241">
        <w:fldChar w:fldCharType="begin"/>
      </w:r>
      <w:r w:rsidR="00F02D49">
        <w:instrText xml:space="preserve"> ADDIN ZOTERO_ITEM CSL_CITATION {"citationID":"ytry7PLC","properties":{"formattedCitation":"(Lo Coco et al., 2019)","plainCitation":"(Lo Coco et al., 2019)","noteIndex":0},"citationItems":[{"id":"BOI7fhFW/6VHOa5Zr","uris":["http://zotero.org/users/14817438/items/UWDQTZBV"],"itemData":{"id":265,"type":"article-journal","abstract":"Background and aims\nFrom residential programs to outpatient services, group therapy permeates the clinical field of substance misuse. While several group interventions for substance use disorders (SUDs) have demonstrated effectiveness, the existing evidence on group therapy has not been systematically reviewed. The current meta-analysis aims to provide estimates of the efficacy of group therapy for SUDs in adults using rigorous methods.\nMethods\nWe included studies comparing group psychotherapy to no treatment control groups, individual psychotherapy, medication, self-help groups, and other active treatments applying no specific psychotherapeutic techniques for patients with substance use disorder. The primary outcome was abstinence, and the secondary outcomes were frequency of substance use and symptoms of substance use disorder, anxiety, depression, general psychopathology, and attrition. A comprehensive search was conducted in Medline, Web of Science, CENTRAL, and PsycINFO, complemented by a manual search. Random-effects meta-analyses were run separately for different types of control groups.\nResults\nThirty-three studies were included. Significant small effects of group therapy were found on abstinence compared to no treatment, individual therapy, and other treatments. Effects on substance use frequency and SUD symptoms were not significant, but significant moderately sized effects emerged for mental state when group therapy was compared to no treatment. There were no differences in abstinence rates between group therapy and control groups. These results were robust in sensitivity analyses and there was no indication of publication bias.\nConclusions\nThe current findings represent the best available summary analysis of group therapy for SUDs in adults, however cautious interpretation is warranted given the limitations of the available data.","container-title":"Journal of Substance Abuse Treatment","DOI":"10.1016/j.jsat.2019.01.016","ISSN":"0740-5472","journalAbbreviation":"Journal of Substance Abuse Treatment","page":"104-116","source":"ScienceDirect","title":"Group treatment for substance use disorder in adults: A systematic review and meta-analysis of randomized-controlled trials","title-short":"Group treatment for substance use disorder in adults","volume":"99","author":[{"family":"Lo Coco","given":"Gianluca"},{"family":"Melchiori","given":"Francesco"},{"family":"Oieni","given":"Veronica"},{"family":"Infurna","given":"Maria Rita"},{"family":"Strauss","given":"Bernhard"},{"family":"Schwartze","given":"Dominique"},{"family":"Rosendahl","given":"Jenny"},{"family":"Gullo","given":"Salvatore"}],"issued":{"date-parts":[["2019",4,1]]}}}],"schema":"https://github.com/citation-style-language/schema/raw/master/csl-citation.json"} </w:instrText>
      </w:r>
      <w:r w:rsidR="00561ACB" w:rsidRPr="00AF0241">
        <w:fldChar w:fldCharType="separate"/>
      </w:r>
      <w:r w:rsidR="00561ACB" w:rsidRPr="00AF0241">
        <w:t>(Lo Coco et al., 2019)</w:t>
      </w:r>
      <w:r w:rsidR="00561ACB" w:rsidRPr="00AF0241">
        <w:fldChar w:fldCharType="end"/>
      </w:r>
      <w:r w:rsidRPr="00AF0241">
        <w:t>.</w:t>
      </w:r>
      <w:bookmarkEnd w:id="51"/>
    </w:p>
    <w:p w14:paraId="16D0E869" w14:textId="0DBD718F" w:rsidR="0082078E" w:rsidRPr="00AF0241" w:rsidRDefault="0082078E" w:rsidP="001F4B1C">
      <w:pPr>
        <w:pStyle w:val="NormalWeb"/>
        <w:ind w:firstLine="720"/>
        <w:divId w:val="794105506"/>
      </w:pPr>
      <w:r w:rsidRPr="00AF0241">
        <w:t>Group-based interventions targeting comorbidities relevant for our population of interest have proven to be effective in general populations. A noticeable and recent example is a Cochrane review (Kelly et al. 2020) on the effect of Alcohol Anonymous (AA) and other 12-step programs against alcohol use disorder (AUD). In its original form, AA works through a social fellowship (meetings with peers) and a 12-step program. Hence, AA is considered group intervention/therapy. Kelly et al. (2020) review 27 studies (N= 10 565) and compare AA with motivational enhancement therapy (MET), cognitive behavioral therapy (CBT), variants of 12-step programs and no treatment. Outcomes consists of a range of drinking related outcomes (abstinence, intensity, consequences and addiction severity) and healthcare cost offsets. Kelly et al. (2020) report evidence that AA results in longer periods of abstinence and AA perform as good as other treatments with respect to intensity, consequences and addiction severity. In addition, Kelly et al. (2020) report that 4 out of 5 studies found cost saving benefits, which in turn probably leads to reduced healthcare costs</w:t>
      </w:r>
      <w:r w:rsidR="00561ACB" w:rsidRPr="00AF0241">
        <w:t xml:space="preserve"> </w:t>
      </w:r>
      <w:bookmarkStart w:id="52" w:name="_Hlk213227675"/>
      <w:r w:rsidR="00561ACB" w:rsidRPr="00AF0241">
        <w:fldChar w:fldCharType="begin"/>
      </w:r>
      <w:r w:rsidR="00F02D49">
        <w:instrText xml:space="preserve"> ADDIN ZOTERO_ITEM CSL_CITATION {"citationID":"ujJIJfEi","properties":{"formattedCitation":"(Kelly et al., 2020)","plainCitation":"(Kelly et al., 2020)","noteIndex":0},"citationItems":[{"id":"BOI7fhFW/EUkQYTVc","uris":["http://zotero.org/users/14817438/items/MMYZBF3L"],"itemData":{"id":195,"type":"article-journal","container-title":"Cochrane database of systematic reviews","issue":"3","note":"publisher: John Wiley &amp; Sons, Ltd","source":"Google Scholar","title":"Alcoholics Anonymous and other 12-step programs for alcohol use disorder","URL":"https://www.cochranelibrary.com/cdsr/doi/10.1002/14651858.CD012880.pub2/abstract","author":[{"family":"Kelly","given":"John F."},{"family":"Humphreys","given":"Keith"},{"family":"Ferri","given":"Marica"}],"accessed":{"date-parts":[["2024",8,29]]},"issued":{"date-parts":[["2020"]]}}}],"schema":"https://github.com/citation-style-language/schema/raw/master/csl-citation.json"} </w:instrText>
      </w:r>
      <w:r w:rsidR="00561ACB" w:rsidRPr="00AF0241">
        <w:fldChar w:fldCharType="separate"/>
      </w:r>
      <w:r w:rsidR="00561ACB" w:rsidRPr="00AF0241">
        <w:t>(Kelly et al., 2020)</w:t>
      </w:r>
      <w:r w:rsidR="00561ACB" w:rsidRPr="00AF0241">
        <w:fldChar w:fldCharType="end"/>
      </w:r>
      <w:r w:rsidRPr="00AF0241">
        <w:t>.</w:t>
      </w:r>
      <w:bookmarkEnd w:id="52"/>
    </w:p>
    <w:p w14:paraId="6770B9F1" w14:textId="77777777" w:rsidR="0082078E" w:rsidRPr="00AF0241" w:rsidRDefault="0082078E" w:rsidP="001F4B1C">
      <w:pPr>
        <w:pStyle w:val="NormalWeb"/>
        <w:ind w:firstLine="720"/>
        <w:divId w:val="794105506"/>
      </w:pPr>
      <w:r w:rsidRPr="00AF0241">
        <w:t>Our review adds to the existing body of reviews by exploring the efficacy of group interventions on a more broad range of outcomes, than what is seen in the existing reviews. Secondly, we will review interventions targeting a larger population (e.g. adults suffering from any kind of mental illness) and we will in include both community-based and outpatient psychiatric interventions. Finally, we will provide a thorough risk of bias assessment of the included studies and if possible conduct meta-analyses on outcomes, which are not included in the existing reviews</w:t>
      </w:r>
    </w:p>
    <w:p w14:paraId="6A9A3C6C" w14:textId="24A79C8C" w:rsidR="0082078E" w:rsidRPr="00AF0241" w:rsidRDefault="0082078E" w:rsidP="001F4B1C">
      <w:pPr>
        <w:pStyle w:val="NormalWeb"/>
        <w:ind w:firstLine="720"/>
        <w:divId w:val="794105506"/>
      </w:pPr>
      <w:r w:rsidRPr="00AF0241">
        <w:t>The number of people with mental illness is growing in the Western world and both direct and indirect costs are expected to rise (Bloom et al., 2011). This growth force policymakers to reconsider how they can meet the increasing demand. Especially local governments, since psychiatric institutional care (hospital beds), is increasingly being replaced by out-pati</w:t>
      </w:r>
      <w:r w:rsidR="00561ACB" w:rsidRPr="00AF0241">
        <w:t xml:space="preserve">ent care ( </w:t>
      </w:r>
      <w:r w:rsidR="00561ACB" w:rsidRPr="00AF0241">
        <w:fldChar w:fldCharType="begin"/>
      </w:r>
      <w:r w:rsidR="00F02D49">
        <w:instrText xml:space="preserve"> ADDIN ZOTERO_ITEM CSL_CITATION {"citationID":"HWFV5P0q","properties":{"formattedCitation":"(Wahlbeck et al., 2011)","plainCitation":"(Wahlbeck et al., 2011)","noteIndex":0},"citationItems":[{"id":"BOI7fhFW/c3Q3VXKD","uris":["http://zotero.org/users/14817438/items/62BW6Y9X"],"itemData":{"id":247,"type":"article-journal","container-title":"The British Journal of Psychiatry","issue":"6","note":"publisher: Cambridge University Press","page":"453–458","source":"Google Scholar","title":"Outcomes of Nordic mental health systems: life expectancy of patients with mental disorders","title-short":"Outcomes of Nordic mental health systems","volume":"199","author":[{"family":"Wahlbeck","given":"Kristian"},{"family":"Westman","given":"Jeanette"},{"family":"Nordentoft","given":"Merete"},{"family":"Gissler","given":"Mika"},{"family":"Laursen","given":"Thomas Munk"}],"issued":{"date-parts":[["2011"]]}}}],"schema":"https://github.com/citation-style-language/schema/raw/master/csl-citation.json"} </w:instrText>
      </w:r>
      <w:r w:rsidR="00561ACB" w:rsidRPr="00AF0241">
        <w:fldChar w:fldCharType="separate"/>
      </w:r>
      <w:r w:rsidR="00561ACB" w:rsidRPr="00AF0241">
        <w:t>(Wahlbeck et al., 2011)</w:t>
      </w:r>
      <w:r w:rsidR="00561ACB" w:rsidRPr="00AF0241">
        <w:fldChar w:fldCharType="end"/>
      </w:r>
      <w:r w:rsidRPr="00AF0241">
        <w:t>.</w:t>
      </w:r>
    </w:p>
    <w:p w14:paraId="3A0CEE53" w14:textId="249ABEEB" w:rsidR="0082078E" w:rsidRPr="00AF0241" w:rsidRDefault="0082078E" w:rsidP="001F4B1C">
      <w:pPr>
        <w:pStyle w:val="NormalWeb"/>
        <w:ind w:firstLine="720"/>
        <w:divId w:val="794105506"/>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 intervention</w:t>
      </w:r>
      <w:r w:rsidR="00C11FC1" w:rsidRPr="00AF0241">
        <w:t xml:space="preserve">s on a broader range of outcomes. The present review </w:t>
      </w:r>
      <w:r w:rsidRPr="00AF0241">
        <w:t>contribute</w:t>
      </w:r>
      <w:r w:rsidR="00C11FC1" w:rsidRPr="00AF0241">
        <w:t>s</w:t>
      </w:r>
      <w:r w:rsidRPr="00AF0241">
        <w:t xml:space="preserve"> to the knowledge base by including </w:t>
      </w:r>
      <w:r w:rsidR="0008704F" w:rsidRPr="00AF0241">
        <w:t>a broader range of outcomes.</w:t>
      </w:r>
      <w:r w:rsidRPr="00AF0241">
        <w:t xml:space="preserve"> </w:t>
      </w:r>
    </w:p>
    <w:p w14:paraId="1D1FBFFE" w14:textId="27CA2D77" w:rsidR="0082078E" w:rsidRPr="00AF0241" w:rsidRDefault="0082078E" w:rsidP="001F4B1C">
      <w:pPr>
        <w:pStyle w:val="NormalWeb"/>
        <w:ind w:firstLine="720"/>
        <w:divId w:val="794105506"/>
      </w:pPr>
      <w:r w:rsidRPr="00AF0241">
        <w:t>As pointed out by </w:t>
      </w:r>
      <w:r w:rsidR="00C11FC1" w:rsidRPr="00AF0241">
        <w:t xml:space="preserve"> </w:t>
      </w:r>
      <w:bookmarkStart w:id="53" w:name="_Hlk213227689"/>
      <w:r w:rsidR="00C11FC1" w:rsidRPr="00AF0241">
        <w:t>McDaid et al (2015)</w:t>
      </w:r>
      <w:r w:rsidRPr="00AF0241">
        <w:t> </w:t>
      </w:r>
      <w:bookmarkEnd w:id="53"/>
      <w:r w:rsidRPr="00AF0241">
        <w:t xml:space="preserve">the economic cost of comorbidities have been remarkably neglected by health economists in health in general but also across mental and </w:t>
      </w:r>
      <w:r w:rsidRPr="00AF0241">
        <w:lastRenderedPageBreak/>
        <w:t>physical health. The relative increase in costs for comorbid diabetes is for example in the range of 1.8-2.0 for patients diagnosed with schizophrenia or depression. In addition, </w:t>
      </w:r>
      <w:r w:rsidR="00561ACB" w:rsidRPr="00AF0241">
        <w:t>McDaid and Park</w:t>
      </w:r>
      <w:r w:rsidR="00C11FC1" w:rsidRPr="00AF0241">
        <w:t xml:space="preserve"> (2015) </w:t>
      </w:r>
      <w:r w:rsidRPr="00AF0241">
        <w:t>point out that the costs of non-health related comorbid conditions have been even more neglected despite clear evidence of much higher prevalence of non-health related comorbidities among physical and mental health patients. As example, </w:t>
      </w:r>
      <w:r w:rsidR="00561ACB" w:rsidRPr="00AF0241">
        <w:t>McDaid and Park</w:t>
      </w:r>
      <w:r w:rsidR="00C11FC1" w:rsidRPr="00AF0241">
        <w:t xml:space="preserve"> (2015) </w:t>
      </w:r>
      <w:r w:rsidRPr="00AF0241">
        <w:t>points out that patients with major depressive disorder in Australian data have been found to have higher adjusted odds of 4.0 in difficulty of day to day work and higher adjusted odds of 1.7 in number of days unable to work. This underline the importance of considering a broader range of outcomes when assessing costs of mental health d</w:t>
      </w:r>
      <w:r w:rsidR="00561ACB" w:rsidRPr="00AF0241">
        <w:t xml:space="preserve">isorders </w:t>
      </w:r>
      <w:r w:rsidR="00561ACB" w:rsidRPr="00AF0241">
        <w:fldChar w:fldCharType="begin"/>
      </w:r>
      <w:r w:rsidR="00F02D49">
        <w:instrText xml:space="preserve"> ADDIN ZOTERO_ITEM CSL_CITATION {"citationID":"9CcHhiRy","properties":{"formattedCitation":"(McDaid &amp; Park, 2015)","plainCitation":"(McDaid &amp; Park, 2015)","noteIndex":0},"citationItems":[{"id":"BOI7fhFW/NLyALNmC","uris":["http://zotero.org/users/14817438/items/HRZZID3Y"],"itemData":{"id":199,"type":"chapter","container-title":"Comorbidity of mental and physical disorders","page":"23–32","publisher":"Karger Publishers","source":"Google Scholar","title":"Counting all the costs: the economic impact of comorbidity","title-short":"Counting all the costs","URL":"https://karger.com/Article/FullText/365941","volume":"179","author":[{"family":"McDaid","given":"David"},{"family":"Park","given":"A.-La"}],"accessed":{"date-parts":[["2024",8,29]]},"issued":{"date-parts":[["2015"]]}}}],"schema":"https://github.com/citation-style-language/schema/raw/master/csl-citation.json"} </w:instrText>
      </w:r>
      <w:r w:rsidR="00561ACB" w:rsidRPr="00AF0241">
        <w:fldChar w:fldCharType="separate"/>
      </w:r>
      <w:r w:rsidR="00561ACB" w:rsidRPr="00AF0241">
        <w:t>(McDaid &amp; Park, 2015)</w:t>
      </w:r>
      <w:r w:rsidR="00561ACB" w:rsidRPr="00AF0241">
        <w:fldChar w:fldCharType="end"/>
      </w:r>
      <w:r w:rsidRPr="00AF0241">
        <w:t>. A further underlining of this, is the finding by</w:t>
      </w:r>
      <w:r w:rsidR="00C11FC1" w:rsidRPr="00AF0241">
        <w:t xml:space="preserve"> Stant et al (2007)</w:t>
      </w:r>
      <w:r w:rsidRPr="00AF0241">
        <w:t> where group differences in the treatment of schizophrenia only revealed itself when using multiple health outcomes including the preference-based QAL</w:t>
      </w:r>
      <w:r w:rsidR="00561ACB" w:rsidRPr="00AF0241">
        <w:t>Y (Quality-Adjusted Life Years). This led</w:t>
      </w:r>
      <w:r w:rsidRPr="00AF0241">
        <w:t xml:space="preserve"> the authors to issue a caution when assessing the results of economic studies only using a single and specific outcome</w:t>
      </w:r>
      <w:bookmarkStart w:id="54" w:name="_Hlk213227739"/>
      <w:r w:rsidR="00561ACB" w:rsidRPr="00AF0241">
        <w:fldChar w:fldCharType="begin"/>
      </w:r>
      <w:r w:rsidR="00F02D49">
        <w:instrText xml:space="preserve"> ADDIN ZOTERO_ITEM CSL_CITATION {"citationID":"Qdm6H8K9","properties":{"formattedCitation":"(Stant et al., 2007)","plainCitation":"(Stant et al., 2007)","noteIndex":0},"citationItems":[{"id":"BOI7fhFW/enXvqUBE","uris":["http://zotero.org/users/14817438/items/KPCQ8U7N"],"itemData":{"id":233,"type":"article-journal","container-title":"Journal of Mental Health Policy and Economics","issue":"2","note":"publisher: INT CTR MENTAL HEALTH POLICY &amp; ECONOMICS-ICMPE","page":"101–108","source":"Google Scholar","title":"Cost-effectiveness analysis in severe mental illness: Outcome measures selection","title-short":"Cost-effectiveness analysis in severe mental illness","volume":"10","author":[{"family":"Stant","given":"A. Dennis"},{"family":"Buskens","given":"Erik"},{"family":"Jenner","given":"Jack A."},{"family":"Wiersma","given":"Durk"},{"family":"TenVergert","given":"Elisabeth M."}],"issued":{"date-parts":[["2007"]]}}}],"schema":"https://github.com/citation-style-language/schema/raw/master/csl-citation.json"} </w:instrText>
      </w:r>
      <w:r w:rsidR="00561ACB" w:rsidRPr="00AF0241">
        <w:fldChar w:fldCharType="separate"/>
      </w:r>
      <w:r w:rsidR="00561ACB" w:rsidRPr="00AF0241">
        <w:t>(Stant et al., 2007)</w:t>
      </w:r>
      <w:r w:rsidR="00561ACB" w:rsidRPr="00AF0241">
        <w:fldChar w:fldCharType="end"/>
      </w:r>
      <w:r w:rsidRPr="00AF0241">
        <w:t>.</w:t>
      </w:r>
      <w:bookmarkEnd w:id="54"/>
    </w:p>
    <w:p w14:paraId="661544F1" w14:textId="2B853FD2" w:rsidR="0082078E" w:rsidRPr="00AF0241" w:rsidRDefault="00583843" w:rsidP="001F4B1C">
      <w:pPr>
        <w:pStyle w:val="NormalWeb"/>
        <w:ind w:firstLine="720"/>
        <w:divId w:val="794105506"/>
      </w:pPr>
      <w:r>
        <w:t>T</w:t>
      </w:r>
      <w:r w:rsidR="0082078E" w:rsidRPr="00AF0241">
        <w:t>he cost of group-based interventions can be less than half the cost of individual therapy</w:t>
      </w:r>
      <w:r w:rsidR="0008704F" w:rsidRPr="00AF0241">
        <w:t xml:space="preserve">  </w:t>
      </w:r>
      <w:r w:rsidR="0008704F" w:rsidRPr="00AF0241">
        <w:fldChar w:fldCharType="begin"/>
      </w:r>
      <w:r w:rsidR="00F02D49">
        <w:instrText xml:space="preserve"> ADDIN ZOTERO_ITEM CSL_CITATION {"citationID":"t3vbptfw","properties":{"formattedCitation":"(Ruesch et al., 2015)","plainCitation":"(Ruesch et al., 2015)","noteIndex":0},"citationItems":[{"id":"BOI7fhFW/b4kTYBB7","uris":["http://zotero.org/users/14817438/items/PZC5S463"],"itemData":{"id":267,"type":"article-journal","abstract":"One in three people with a chronic somatic disease suffer from a comorbid mental disorder. Most common comorbidities are depressive, anxiety and adjustment disorders. These lead to an increase in morbidity and mortality, and a deterioration of quality of life and healthcare costs. Treatment of mental disorders is of great importance, but the waiting time for outpatient individual psychotherapy can be up to six months in Germany. Group therapy has comparable treatment effects and is considerably more economic than individual therapy; however, it is still almost unused in the outpatient care system. The introduction of a stepped care approach, such as attending a group program before individual therapy, could improve this issue. For this purpose we developed a group program (STEpS), and its efficacy will be evaluated in this study.","container-title":"Trials","DOI":"10.1186/s13063-015-0801-3","ISSN":"1745-6215","issue":"1","journalAbbreviation":"Trials","page":"287","source":"BioMed Central","title":"Immediate help through group therapy for patients with somatic diseases and depressive or adjustment disorders in outpatient care: study protocol for a randomized controlled trial","title-short":"Immediate help through group therapy for patients with somatic diseases and depressive or adjustment disorders in outpatient care","volume":"16","author":[{"family":"Ruesch","given":"Miriam"},{"family":"Helmes","given":"Almut Wiebke"},{"family":"Bengel","given":"Juergen"}],"issued":{"date-parts":[["2015",6,27]]}}}],"schema":"https://github.com/citation-style-language/schema/raw/master/csl-citation.json"} </w:instrText>
      </w:r>
      <w:r w:rsidR="0008704F" w:rsidRPr="00AF0241">
        <w:fldChar w:fldCharType="separate"/>
      </w:r>
      <w:r w:rsidR="0008704F" w:rsidRPr="00AF0241">
        <w:t>(Ruesch et al., 2015)</w:t>
      </w:r>
      <w:r w:rsidR="0008704F" w:rsidRPr="00AF0241">
        <w:fldChar w:fldCharType="end"/>
      </w:r>
      <w:r w:rsidR="0008704F" w:rsidRPr="00AF0241">
        <w:t xml:space="preserve">. </w:t>
      </w:r>
      <w:r w:rsidR="0082078E" w:rsidRPr="00AF0241">
        <w:t>Yet, when policymakers choose group-based community interventions they do so without having a solid knowledge base. Knowledge about the efficacy of group-based community interventions in general, and when compared to individually delivered interventions, is thus crucial for policy makers in charge of deciding which interventions to fund.</w:t>
      </w:r>
    </w:p>
    <w:p w14:paraId="08111091" w14:textId="77777777" w:rsidR="003862F9" w:rsidRPr="00AF0241" w:rsidRDefault="00C37244" w:rsidP="00B853CA">
      <w:pPr>
        <w:pStyle w:val="Heading1"/>
        <w:divId w:val="794105506"/>
        <w:rPr>
          <w:rFonts w:eastAsia="Times New Roman"/>
        </w:rPr>
      </w:pPr>
      <w:r w:rsidRPr="00AF0241">
        <w:t>Objectives</w:t>
      </w:r>
      <w:r w:rsidRPr="00AF0241">
        <w:rPr>
          <w:rFonts w:eastAsia="Times New Roman"/>
        </w:rPr>
        <w:t xml:space="preserve"> </w:t>
      </w:r>
    </w:p>
    <w:p w14:paraId="1E188D0B" w14:textId="416C680E" w:rsidR="00C11FC1" w:rsidRPr="00AF0241" w:rsidRDefault="00C11FC1" w:rsidP="001F4B1C">
      <w:pPr>
        <w:spacing w:before="100" w:beforeAutospacing="1" w:after="100" w:afterAutospacing="1"/>
        <w:ind w:firstLine="720"/>
        <w:divId w:val="1426222456"/>
        <w:rPr>
          <w:rFonts w:eastAsia="Times New Roman"/>
          <w:lang w:val="en-US" w:eastAsia="da-DK"/>
        </w:rPr>
      </w:pPr>
      <w:bookmarkStart w:id="55" w:name="METHODS"/>
      <w:bookmarkEnd w:id="55"/>
      <w:r w:rsidRPr="00AF0241">
        <w:rPr>
          <w:rFonts w:eastAsia="Times New Roman"/>
          <w:lang w:val="en-US" w:eastAsia="da-DK"/>
        </w:rPr>
        <w:t xml:space="preserve">The main objective is to explore the general efficacy of group-based community interventions aimed at supporting adults with mental illness and related </w:t>
      </w:r>
      <w:r w:rsidR="00583843">
        <w:rPr>
          <w:rFonts w:eastAsia="Times New Roman"/>
          <w:lang w:val="en-US" w:eastAsia="da-DK"/>
        </w:rPr>
        <w:t xml:space="preserve">personal and social </w:t>
      </w:r>
      <w:r w:rsidRPr="00AF0241">
        <w:rPr>
          <w:rFonts w:eastAsia="Times New Roman"/>
          <w:lang w:val="en-US" w:eastAsia="da-DK"/>
        </w:rPr>
        <w:t xml:space="preserve">problems on outcomes such </w:t>
      </w:r>
      <w:r w:rsidRPr="005058F6">
        <w:rPr>
          <w:rFonts w:eastAsia="Times New Roman"/>
          <w:lang w:val="en-US" w:eastAsia="da-DK"/>
        </w:rPr>
        <w:t xml:space="preserve">as </w:t>
      </w:r>
      <w:r w:rsidR="005058F6">
        <w:rPr>
          <w:rFonts w:eastAsia="Times New Roman"/>
          <w:lang w:val="en-US" w:eastAsia="da-DK"/>
        </w:rPr>
        <w:t>problem behavio</w:t>
      </w:r>
      <w:r w:rsidRPr="005058F6">
        <w:rPr>
          <w:rFonts w:eastAsia="Times New Roman"/>
          <w:lang w:val="en-US" w:eastAsia="da-DK"/>
        </w:rPr>
        <w:t>r, subjective well-being, homelessness, poverty and employment.</w:t>
      </w:r>
    </w:p>
    <w:p w14:paraId="4A42B0A0" w14:textId="70B95053" w:rsidR="00C11FC1" w:rsidRPr="00AF0241" w:rsidRDefault="00C11FC1" w:rsidP="001F4B1C">
      <w:pPr>
        <w:spacing w:before="100" w:beforeAutospacing="1" w:after="100" w:afterAutospacing="1"/>
        <w:ind w:firstLine="720"/>
        <w:divId w:val="1426222456"/>
        <w:rPr>
          <w:rFonts w:eastAsia="Times New Roman"/>
          <w:lang w:val="en-US" w:eastAsia="da-DK"/>
        </w:rPr>
      </w:pPr>
      <w:r w:rsidRPr="00AF0241">
        <w:rPr>
          <w:rFonts w:eastAsia="Times New Roman"/>
          <w:lang w:val="en-US" w:eastAsia="da-DK"/>
        </w:rPr>
        <w:t>Furthermore, the objective is to explore the potential advantages/disadvantages of using a group-based versus an individual intervention when targeting specific problems or when using specific types of interventions.</w:t>
      </w:r>
    </w:p>
    <w:p w14:paraId="3E2F10C1" w14:textId="2509F678" w:rsidR="003862F9" w:rsidRPr="00AF0241" w:rsidRDefault="00C37244">
      <w:pPr>
        <w:pStyle w:val="Heading1"/>
        <w:divId w:val="1426222456"/>
        <w:rPr>
          <w:rFonts w:eastAsia="Times New Roman"/>
        </w:rPr>
      </w:pPr>
      <w:r w:rsidRPr="00AF0241">
        <w:rPr>
          <w:rFonts w:eastAsia="Times New Roman"/>
        </w:rPr>
        <w:t xml:space="preserve">Methods </w:t>
      </w:r>
    </w:p>
    <w:p w14:paraId="20A83D79" w14:textId="67733499" w:rsidR="00645E89" w:rsidRDefault="00B2150D" w:rsidP="00C944CE">
      <w:pPr>
        <w:pStyle w:val="Heading1"/>
        <w:jc w:val="both"/>
        <w:divId w:val="1426222456"/>
      </w:pPr>
      <w:r>
        <w:rPr>
          <w:rFonts w:eastAsia="Times New Roman"/>
          <w:b w:val="0"/>
          <w:color w:val="000000" w:themeColor="text1"/>
          <w:sz w:val="24"/>
          <w:szCs w:val="24"/>
        </w:rPr>
        <w:t>We followed the modernized Campbell’s Methodologic Expectations for Campbell Collaboration Intervention Reviews (MECCIR; Aloe et al., 2024) reporting guideline</w:t>
      </w:r>
      <w:r w:rsidR="0079737E">
        <w:rPr>
          <w:rFonts w:eastAsia="Times New Roman"/>
          <w:b w:val="0"/>
          <w:color w:val="000000" w:themeColor="text1"/>
          <w:sz w:val="24"/>
          <w:szCs w:val="24"/>
        </w:rPr>
        <w:t>s</w:t>
      </w:r>
      <w:bookmarkStart w:id="56" w:name="SELECTION_CRITERIA"/>
      <w:bookmarkEnd w:id="56"/>
      <w:r w:rsidR="0079737E">
        <w:t xml:space="preserve"> </w:t>
      </w:r>
      <w:r w:rsidR="0079737E" w:rsidRPr="0079737E">
        <w:rPr>
          <w:b w:val="0"/>
          <w:sz w:val="24"/>
          <w:szCs w:val="24"/>
        </w:rPr>
        <w:t>and conducted our analyses in accordance with our pre-registered protocol (Dalgaard et al., 2022) to the greatest extent possible.</w:t>
      </w:r>
      <w:r w:rsidR="00512F5A">
        <w:rPr>
          <w:rFonts w:eastAsia="Times New Roman"/>
          <w:b w:val="0"/>
          <w:color w:val="000000" w:themeColor="text1"/>
          <w:sz w:val="24"/>
          <w:szCs w:val="24"/>
        </w:rPr>
        <w:t xml:space="preserve"> In the methods section, one will find sections with (#) in their titles. </w:t>
      </w:r>
      <w:r w:rsidR="00C944CE" w:rsidRPr="00C944CE">
        <w:rPr>
          <w:rFonts w:eastAsia="Times New Roman"/>
          <w:b w:val="0"/>
          <w:color w:val="000000" w:themeColor="text1"/>
          <w:sz w:val="24"/>
          <w:szCs w:val="24"/>
        </w:rPr>
        <w:t>This indicates that the section revolves around technical issues that can be skipped without any loss of readability.</w:t>
      </w:r>
    </w:p>
    <w:p w14:paraId="0111EC67" w14:textId="1EE2C54A" w:rsidR="00B2150D" w:rsidRPr="00AF0241" w:rsidRDefault="00B2150D" w:rsidP="00B2150D">
      <w:pPr>
        <w:pStyle w:val="Heading3"/>
        <w:divId w:val="1426222456"/>
        <w:rPr>
          <w:rFonts w:eastAsia="Times New Roman"/>
        </w:rPr>
      </w:pPr>
      <w:r>
        <w:rPr>
          <w:rFonts w:eastAsia="Times New Roman"/>
        </w:rPr>
        <w:t>Transparency and openness</w:t>
      </w:r>
    </w:p>
    <w:p w14:paraId="54A68975" w14:textId="18DDC1E0" w:rsidR="00B2150D" w:rsidRDefault="00B2150D" w:rsidP="0079737E">
      <w:pPr>
        <w:jc w:val="both"/>
        <w:divId w:val="1426222456"/>
      </w:pPr>
      <w:r>
        <w:t xml:space="preserve">To ensure the transparency and openness of the review, we have shared all parts for review, including all risk of bias (RoB) assessments, effect size calculation, data extraction schemes, as well as the final meta-analysis code and data. </w:t>
      </w:r>
      <w:r w:rsidR="0079737E">
        <w:t xml:space="preserve">The RoB assessments, effect size calculations, and meta-analysis code are available at </w:t>
      </w:r>
      <w:hyperlink r:id="rId14" w:history="1">
        <w:r w:rsidR="0041210A" w:rsidRPr="003671E7">
          <w:rPr>
            <w:rStyle w:val="Hyperlink"/>
          </w:rPr>
          <w:t>https://osf.io/s2j9a/files/osfstorage</w:t>
        </w:r>
      </w:hyperlink>
      <w:r>
        <w:t xml:space="preserve">, whereas the data extraction schemes and the final meta-analysis data are </w:t>
      </w:r>
      <w:r w:rsidR="0079737E">
        <w:t>provided alongside the publication of the review</w:t>
      </w:r>
      <w:r>
        <w:t xml:space="preserve">. </w:t>
      </w:r>
      <w:r w:rsidR="0041210A">
        <w:t xml:space="preserve">We </w:t>
      </w:r>
      <w:r w:rsidR="0041210A">
        <w:lastRenderedPageBreak/>
        <w:t xml:space="preserve">have followed the FAIR data sharing principle </w:t>
      </w:r>
      <w:r w:rsidR="0079737E">
        <w:t>(</w:t>
      </w:r>
      <w:r w:rsidR="0041210A">
        <w:t xml:space="preserve">Findable, Accessible, Interoperable, and Reusable; Logan et al., 2021; Wilkinson et al., 2016)  to maximize the use of the open-sourced data. </w:t>
      </w:r>
    </w:p>
    <w:p w14:paraId="1B50AD38" w14:textId="77777777" w:rsidR="00B2150D" w:rsidRDefault="00B2150D" w:rsidP="0044785D">
      <w:pPr>
        <w:divId w:val="1426222456"/>
      </w:pPr>
    </w:p>
    <w:p w14:paraId="430F82D9" w14:textId="77777777" w:rsidR="00BC1CB3" w:rsidRDefault="00BC1CB3" w:rsidP="00BC1CB3">
      <w:pPr>
        <w:pStyle w:val="Heading2"/>
        <w:divId w:val="1426222456"/>
      </w:pPr>
      <w:r>
        <w:t xml:space="preserve">Criteria for considering studies for this review </w:t>
      </w:r>
    </w:p>
    <w:p w14:paraId="46E4264F" w14:textId="77777777" w:rsidR="00B2150D" w:rsidRPr="00AF0241" w:rsidRDefault="00B2150D" w:rsidP="0044785D">
      <w:pPr>
        <w:divId w:val="1426222456"/>
      </w:pPr>
    </w:p>
    <w:p w14:paraId="2EC6FEA8" w14:textId="77777777" w:rsidR="003862F9" w:rsidRPr="00AF0241" w:rsidRDefault="00C37244" w:rsidP="00F97B01">
      <w:pPr>
        <w:pStyle w:val="Heading3"/>
        <w:divId w:val="112793774"/>
        <w:rPr>
          <w:rFonts w:eastAsia="Times New Roman"/>
        </w:rPr>
      </w:pPr>
      <w:bookmarkStart w:id="57" w:name="CRIT_STUDIES"/>
      <w:bookmarkEnd w:id="57"/>
      <w:r w:rsidRPr="00AF0241">
        <w:rPr>
          <w:rFonts w:eastAsia="Times New Roman"/>
        </w:rPr>
        <w:t xml:space="preserve">Types of studies </w:t>
      </w:r>
    </w:p>
    <w:p w14:paraId="41CA0C77" w14:textId="0C29963E" w:rsidR="00645E89" w:rsidRPr="00AF0241" w:rsidRDefault="00645E89" w:rsidP="009B2378">
      <w:pPr>
        <w:spacing w:before="100" w:beforeAutospacing="1" w:after="100" w:afterAutospacing="1"/>
        <w:ind w:firstLine="720"/>
        <w:divId w:val="247664649"/>
        <w:rPr>
          <w:rFonts w:eastAsia="Times New Roman"/>
          <w:lang w:val="en-US" w:eastAsia="da-DK"/>
        </w:rPr>
      </w:pPr>
      <w:bookmarkStart w:id="58" w:name="CRIT_PARTICIPANTS"/>
      <w:bookmarkEnd w:id="58"/>
      <w:r w:rsidRPr="00AF0241">
        <w:rPr>
          <w:rFonts w:eastAsia="Times New Roman"/>
          <w:lang w:val="en-US" w:eastAsia="da-DK"/>
        </w:rPr>
        <w:t>The review includes r</w:t>
      </w:r>
      <w:r w:rsidR="00F2551E" w:rsidRPr="00AF0241">
        <w:rPr>
          <w:rFonts w:eastAsia="Times New Roman"/>
          <w:lang w:val="en-US" w:eastAsia="da-DK"/>
        </w:rPr>
        <w:t>andomized controlled trials</w:t>
      </w:r>
      <w:r w:rsidRPr="00AF0241">
        <w:rPr>
          <w:rFonts w:eastAsia="Times New Roman"/>
          <w:lang w:val="en-US" w:eastAsia="da-DK"/>
        </w:rPr>
        <w:t xml:space="preserve">. In order to </w:t>
      </w:r>
      <w:r w:rsidR="0008704F" w:rsidRPr="00AF0241">
        <w:rPr>
          <w:rFonts w:eastAsia="Times New Roman"/>
          <w:lang w:val="en-US" w:eastAsia="da-DK"/>
        </w:rPr>
        <w:t>summarize</w:t>
      </w:r>
      <w:r w:rsidRPr="00AF0241">
        <w:rPr>
          <w:rFonts w:eastAsia="Times New Roman"/>
          <w:lang w:val="en-US" w:eastAsia="da-DK"/>
        </w:rPr>
        <w:t xml:space="preserve"> what is known about the possible causal effects of group-based c</w:t>
      </w:r>
      <w:r w:rsidR="00F2551E" w:rsidRPr="00AF0241">
        <w:rPr>
          <w:rFonts w:eastAsia="Times New Roman"/>
          <w:lang w:val="en-US" w:eastAsia="da-DK"/>
        </w:rPr>
        <w:t xml:space="preserve">ommunity interventions, we also </w:t>
      </w:r>
      <w:r w:rsidRPr="00AF0241">
        <w:rPr>
          <w:rFonts w:eastAsia="Times New Roman"/>
          <w:lang w:val="en-US" w:eastAsia="da-DK"/>
        </w:rPr>
        <w:t>include</w:t>
      </w:r>
      <w:r w:rsidR="00F2551E" w:rsidRPr="00AF0241">
        <w:rPr>
          <w:rFonts w:eastAsia="Times New Roman"/>
          <w:lang w:val="en-US" w:eastAsia="da-DK"/>
        </w:rPr>
        <w:t>d</w:t>
      </w:r>
      <w:r w:rsidR="0079737E">
        <w:rPr>
          <w:rFonts w:eastAsia="Times New Roman"/>
          <w:lang w:val="en-US" w:eastAsia="da-DK"/>
        </w:rPr>
        <w:t xml:space="preserve"> </w:t>
      </w:r>
      <w:r w:rsidRPr="00AF0241">
        <w:rPr>
          <w:rFonts w:eastAsia="Times New Roman"/>
          <w:lang w:val="en-US" w:eastAsia="da-DK"/>
        </w:rPr>
        <w:t>study designs that use</w:t>
      </w:r>
      <w:r w:rsidR="0079737E">
        <w:rPr>
          <w:rFonts w:eastAsia="Times New Roman"/>
          <w:lang w:val="en-US" w:eastAsia="da-DK"/>
        </w:rPr>
        <w:t>d</w:t>
      </w:r>
      <w:r w:rsidRPr="00AF0241">
        <w:rPr>
          <w:rFonts w:eastAsia="Times New Roman"/>
          <w:lang w:val="en-US" w:eastAsia="da-DK"/>
        </w:rPr>
        <w:t xml:space="preserve"> a well-defined control group</w:t>
      </w:r>
      <w:r w:rsidR="0079737E">
        <w:rPr>
          <w:rFonts w:eastAsia="Times New Roman"/>
          <w:lang w:val="en-US" w:eastAsia="da-DK"/>
        </w:rPr>
        <w:t xml:space="preserve"> and aimed to control for important confounding factors</w:t>
      </w:r>
      <w:r w:rsidRPr="00AF0241">
        <w:rPr>
          <w:rFonts w:eastAsia="Times New Roman"/>
          <w:lang w:val="en-US" w:eastAsia="da-DK"/>
        </w:rPr>
        <w:t xml:space="preserve">. </w:t>
      </w:r>
      <w:r w:rsidR="0079737E">
        <w:rPr>
          <w:rFonts w:eastAsia="Times New Roman"/>
          <w:lang w:val="en-US" w:eastAsia="da-DK"/>
        </w:rPr>
        <w:t>To be included, n</w:t>
      </w:r>
      <w:r w:rsidRPr="00AF0241">
        <w:rPr>
          <w:rFonts w:eastAsia="Times New Roman"/>
          <w:lang w:val="en-US" w:eastAsia="da-DK"/>
        </w:rPr>
        <w:t xml:space="preserve">on-randomized studies, where participants are assigned to conditions outside the researcher’s control, </w:t>
      </w:r>
      <w:r w:rsidR="0079737E">
        <w:rPr>
          <w:rFonts w:eastAsia="Times New Roman"/>
          <w:lang w:val="en-US" w:eastAsia="da-DK"/>
        </w:rPr>
        <w:t>had to</w:t>
      </w:r>
      <w:r w:rsidRPr="00AF0241">
        <w:rPr>
          <w:rFonts w:eastAsia="Times New Roman"/>
          <w:lang w:val="en-US" w:eastAsia="da-DK"/>
        </w:rPr>
        <w:t xml:space="preserve"> demonstrate pre-treatment group equivalence</w:t>
      </w:r>
      <w:r w:rsidR="0079737E">
        <w:rPr>
          <w:rFonts w:eastAsia="Times New Roman"/>
          <w:lang w:val="en-US" w:eastAsia="da-DK"/>
        </w:rPr>
        <w:t>, for example, via</w:t>
      </w:r>
      <w:r w:rsidRPr="00AF0241">
        <w:rPr>
          <w:rFonts w:eastAsia="Times New Roman"/>
          <w:lang w:val="en-US" w:eastAsia="da-DK"/>
        </w:rPr>
        <w:t xml:space="preserve"> matching, statistical controls, or evidence of equivalence on key risk variables and participant cha</w:t>
      </w:r>
      <w:r w:rsidR="003563E1">
        <w:rPr>
          <w:rFonts w:eastAsia="Times New Roman"/>
          <w:lang w:val="en-US" w:eastAsia="da-DK"/>
        </w:rPr>
        <w:t xml:space="preserve">racteristics. These factors are </w:t>
      </w:r>
      <w:r w:rsidRPr="00AF0241">
        <w:rPr>
          <w:rFonts w:eastAsia="Times New Roman"/>
          <w:lang w:val="en-US" w:eastAsia="da-DK"/>
        </w:rPr>
        <w:t>outlined</w:t>
      </w:r>
      <w:r w:rsidR="0079737E">
        <w:rPr>
          <w:rFonts w:eastAsia="Times New Roman"/>
          <w:lang w:val="en-US" w:eastAsia="da-DK"/>
        </w:rPr>
        <w:t xml:space="preserve"> later on</w:t>
      </w:r>
      <w:r w:rsidRPr="00AF0241">
        <w:rPr>
          <w:rFonts w:eastAsia="Times New Roman"/>
          <w:lang w:val="en-US" w:eastAsia="da-DK"/>
        </w:rPr>
        <w:t xml:space="preserve"> in th</w:t>
      </w:r>
      <w:r w:rsidR="0079737E">
        <w:rPr>
          <w:rFonts w:eastAsia="Times New Roman"/>
          <w:lang w:val="en-US" w:eastAsia="da-DK"/>
        </w:rPr>
        <w:t xml:space="preserve">is </w:t>
      </w:r>
      <w:r w:rsidRPr="00AF0241">
        <w:rPr>
          <w:rFonts w:eastAsia="Times New Roman"/>
          <w:lang w:val="en-US" w:eastAsia="da-DK"/>
        </w:rPr>
        <w:t>section</w:t>
      </w:r>
      <w:r w:rsidR="00DD4A20">
        <w:rPr>
          <w:rFonts w:eastAsia="Times New Roman"/>
          <w:lang w:val="en-US" w:eastAsia="da-DK"/>
        </w:rPr>
        <w:t>. The final assessment of the studies</w:t>
      </w:r>
      <w:r w:rsidR="00DD4A20" w:rsidRPr="00AF0241">
        <w:rPr>
          <w:rFonts w:eastAsia="Times New Roman"/>
          <w:lang w:val="en-US" w:eastAsia="da-DK"/>
        </w:rPr>
        <w:t xml:space="preserve"> methodological appropriateness</w:t>
      </w:r>
      <w:r w:rsidR="00DD4A20">
        <w:rPr>
          <w:rFonts w:eastAsia="Times New Roman"/>
          <w:lang w:val="en-US" w:eastAsia="da-DK"/>
        </w:rPr>
        <w:t xml:space="preserve"> </w:t>
      </w:r>
      <w:r w:rsidR="0079737E">
        <w:rPr>
          <w:rFonts w:eastAsia="Times New Roman"/>
          <w:lang w:val="en-US" w:eastAsia="da-DK"/>
        </w:rPr>
        <w:t>w</w:t>
      </w:r>
      <w:r w:rsidR="00DD4A20">
        <w:rPr>
          <w:rFonts w:eastAsia="Times New Roman"/>
          <w:lang w:val="en-US" w:eastAsia="da-DK"/>
        </w:rPr>
        <w:t>as</w:t>
      </w:r>
      <w:r w:rsidR="0079737E">
        <w:rPr>
          <w:rFonts w:eastAsia="Times New Roman"/>
          <w:lang w:val="en-US" w:eastAsia="da-DK"/>
        </w:rPr>
        <w:t xml:space="preserve"> assessed via Cochrane’s RoB2 and ROBINS-I </w:t>
      </w:r>
      <w:r w:rsidR="00DD4A20">
        <w:rPr>
          <w:rFonts w:eastAsia="Times New Roman"/>
          <w:lang w:val="en-US" w:eastAsia="da-DK"/>
        </w:rPr>
        <w:t xml:space="preserve">risk of bias tools. See the ‘Assessment of risk of bias in included studies ’ section. </w:t>
      </w:r>
      <w:r w:rsidR="0079737E">
        <w:rPr>
          <w:rFonts w:eastAsia="Times New Roman"/>
          <w:lang w:val="en-US" w:eastAsia="da-DK"/>
        </w:rPr>
        <w:t xml:space="preserve"> </w:t>
      </w:r>
    </w:p>
    <w:p w14:paraId="7F4D1794" w14:textId="053EFD5B" w:rsidR="00645E89" w:rsidRPr="00AF0241" w:rsidRDefault="009B2378" w:rsidP="009B2378">
      <w:pPr>
        <w:spacing w:before="100" w:beforeAutospacing="1" w:after="100" w:afterAutospacing="1"/>
        <w:ind w:firstLine="720"/>
        <w:divId w:val="247664649"/>
        <w:rPr>
          <w:rFonts w:eastAsia="Times New Roman"/>
          <w:lang w:val="en-US" w:eastAsia="da-DK"/>
        </w:rPr>
      </w:pPr>
      <w:r w:rsidRPr="004414A3">
        <w:rPr>
          <w:lang w:val="en-US"/>
        </w:rPr>
        <w:t xml:space="preserve">Our study design definitions are heavily inspired by Shadish et al. (2002). </w:t>
      </w:r>
      <w:r w:rsidR="00F2551E" w:rsidRPr="00AF0241">
        <w:rPr>
          <w:rFonts w:eastAsia="Times New Roman"/>
          <w:lang w:val="en-US" w:eastAsia="da-DK"/>
        </w:rPr>
        <w:t>The</w:t>
      </w:r>
      <w:r>
        <w:rPr>
          <w:rFonts w:eastAsia="Times New Roman"/>
          <w:lang w:val="en-US" w:eastAsia="da-DK"/>
        </w:rPr>
        <w:t xml:space="preserve"> specific</w:t>
      </w:r>
      <w:r w:rsidR="00F2551E" w:rsidRPr="00AF0241">
        <w:rPr>
          <w:rFonts w:eastAsia="Times New Roman"/>
          <w:lang w:val="en-US" w:eastAsia="da-DK"/>
        </w:rPr>
        <w:t xml:space="preserve"> study designs </w:t>
      </w:r>
      <w:r w:rsidR="00645E89" w:rsidRPr="00AF0241">
        <w:rPr>
          <w:rFonts w:eastAsia="Times New Roman"/>
          <w:lang w:val="en-US" w:eastAsia="da-DK"/>
        </w:rPr>
        <w:t>include</w:t>
      </w:r>
      <w:r w:rsidR="00F2551E" w:rsidRPr="00AF0241">
        <w:rPr>
          <w:rFonts w:eastAsia="Times New Roman"/>
          <w:lang w:val="en-US" w:eastAsia="da-DK"/>
        </w:rPr>
        <w:t>d</w:t>
      </w:r>
      <w:r w:rsidR="00645E89" w:rsidRPr="00AF0241">
        <w:rPr>
          <w:rFonts w:eastAsia="Times New Roman"/>
          <w:lang w:val="en-US" w:eastAsia="da-DK"/>
        </w:rPr>
        <w:t xml:space="preserve"> in the review </w:t>
      </w:r>
      <w:r w:rsidR="00DD4A20">
        <w:rPr>
          <w:rFonts w:eastAsia="Times New Roman"/>
          <w:lang w:val="en-US" w:eastAsia="da-DK"/>
        </w:rPr>
        <w:t>were</w:t>
      </w:r>
      <w:r w:rsidR="00645E89" w:rsidRPr="00AF0241">
        <w:rPr>
          <w:rFonts w:eastAsia="Times New Roman"/>
          <w:lang w:val="en-US" w:eastAsia="da-DK"/>
        </w:rPr>
        <w:t>:</w:t>
      </w:r>
    </w:p>
    <w:p w14:paraId="4B8E8D9D" w14:textId="3896596C"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1.)</w:t>
      </w:r>
      <w:r w:rsidR="00F2551E" w:rsidRPr="00AF0241">
        <w:rPr>
          <w:rFonts w:eastAsia="Times New Roman"/>
          <w:lang w:val="en-US" w:eastAsia="da-DK"/>
        </w:rPr>
        <w:t xml:space="preserve"> </w:t>
      </w:r>
      <w:r w:rsidRPr="00AF0241">
        <w:rPr>
          <w:rFonts w:eastAsia="Times New Roman"/>
          <w:lang w:val="en-US" w:eastAsia="da-DK"/>
        </w:rPr>
        <w:t>Randomized controlled trials (RCTs)</w:t>
      </w:r>
      <w:r w:rsidR="00DD4A20">
        <w:rPr>
          <w:rFonts w:eastAsia="Times New Roman"/>
          <w:lang w:val="en-US" w:eastAsia="da-DK"/>
        </w:rPr>
        <w:t xml:space="preserve"> and clustered versions thereof (CRCTs). </w:t>
      </w:r>
    </w:p>
    <w:p w14:paraId="36DB9BD3" w14:textId="1778AB69"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2)  Quasi-randomized controlled trial designs (QRCTs)</w:t>
      </w:r>
      <w:r w:rsidR="00DD4A20">
        <w:rPr>
          <w:rFonts w:eastAsia="Times New Roman"/>
          <w:lang w:val="en-US" w:eastAsia="da-DK"/>
        </w:rPr>
        <w:t xml:space="preserve">, where </w:t>
      </w:r>
      <w:r w:rsidRPr="00AF0241">
        <w:rPr>
          <w:rFonts w:eastAsia="Times New Roman"/>
          <w:lang w:val="en-US" w:eastAsia="da-DK"/>
        </w:rPr>
        <w:t xml:space="preserve">participants are allocated by means </w:t>
      </w:r>
      <w:r w:rsidR="0079737E">
        <w:rPr>
          <w:rFonts w:eastAsia="Times New Roman"/>
          <w:lang w:val="en-US" w:eastAsia="da-DK"/>
        </w:rPr>
        <w:t>that</w:t>
      </w:r>
      <w:r w:rsidRPr="00AF0241">
        <w:rPr>
          <w:rFonts w:eastAsia="Times New Roman"/>
          <w:lang w:val="en-US" w:eastAsia="da-DK"/>
        </w:rPr>
        <w:t xml:space="preserve"> are not expected to influence outcomes, for example</w:t>
      </w:r>
      <w:r w:rsidR="00DD4A20">
        <w:rPr>
          <w:rFonts w:eastAsia="Times New Roman"/>
          <w:lang w:val="en-US" w:eastAsia="da-DK"/>
        </w:rPr>
        <w:t>,</w:t>
      </w:r>
      <w:r w:rsidRPr="00AF0241">
        <w:rPr>
          <w:rFonts w:eastAsia="Times New Roman"/>
          <w:lang w:val="en-US" w:eastAsia="da-DK"/>
        </w:rPr>
        <w:t xml:space="preserve"> alternate allocation, participants</w:t>
      </w:r>
      <w:r w:rsidR="0079737E">
        <w:rPr>
          <w:rFonts w:eastAsia="Times New Roman"/>
          <w:lang w:val="en-US" w:eastAsia="da-DK"/>
        </w:rPr>
        <w:t>’</w:t>
      </w:r>
      <w:r w:rsidRPr="00AF0241">
        <w:rPr>
          <w:rFonts w:eastAsia="Times New Roman"/>
          <w:lang w:val="en-US" w:eastAsia="da-DK"/>
        </w:rPr>
        <w:t xml:space="preserve"> birth data, case number, or alphabetic </w:t>
      </w:r>
      <w:r w:rsidR="00DD4A20">
        <w:rPr>
          <w:rFonts w:eastAsia="Times New Roman"/>
          <w:lang w:val="en-US" w:eastAsia="da-DK"/>
        </w:rPr>
        <w:t xml:space="preserve">name </w:t>
      </w:r>
      <w:r w:rsidRPr="00AF0241">
        <w:rPr>
          <w:rFonts w:eastAsia="Times New Roman"/>
          <w:lang w:val="en-US" w:eastAsia="da-DK"/>
        </w:rPr>
        <w:t>order.</w:t>
      </w:r>
    </w:p>
    <w:p w14:paraId="21F5B4B0" w14:textId="6A12D3A6" w:rsidR="00645E89" w:rsidRPr="00AF0241" w:rsidRDefault="00645E89" w:rsidP="00645E89">
      <w:pPr>
        <w:spacing w:before="100" w:beforeAutospacing="1" w:after="100" w:afterAutospacing="1"/>
        <w:divId w:val="247664649"/>
        <w:rPr>
          <w:rFonts w:eastAsia="Times New Roman"/>
          <w:lang w:val="en-US" w:eastAsia="da-DK"/>
        </w:rPr>
      </w:pPr>
      <w:r w:rsidRPr="00AF0241">
        <w:rPr>
          <w:rFonts w:eastAsia="Times New Roman"/>
          <w:lang w:val="en-US" w:eastAsia="da-DK"/>
        </w:rPr>
        <w:t xml:space="preserve">3) Quasi-experimental </w:t>
      </w:r>
      <w:r w:rsidR="00DD4A20">
        <w:rPr>
          <w:rFonts w:eastAsia="Times New Roman"/>
          <w:lang w:val="en-US" w:eastAsia="da-DK"/>
        </w:rPr>
        <w:t xml:space="preserve">studies </w:t>
      </w:r>
      <w:r w:rsidRPr="00AF0241">
        <w:rPr>
          <w:rFonts w:eastAsia="Times New Roman"/>
          <w:lang w:val="en-US" w:eastAsia="da-DK"/>
        </w:rPr>
        <w:t>(QES)</w:t>
      </w:r>
      <w:r w:rsidR="00DD4A20">
        <w:rPr>
          <w:rFonts w:eastAsia="Times New Roman"/>
          <w:lang w:val="en-US" w:eastAsia="da-DK"/>
        </w:rPr>
        <w:t>/non-randomized studies (NRS)</w:t>
      </w:r>
      <w:r w:rsidRPr="00AF0241">
        <w:rPr>
          <w:rFonts w:eastAsia="Times New Roman"/>
          <w:lang w:val="en-US" w:eastAsia="da-DK"/>
        </w:rPr>
        <w:t>. This category refers to both studies, where participants are allocated by other actions controlled by the researcher, or where allocation to the intervention and control group</w:t>
      </w:r>
      <w:r w:rsidR="00DD4A20">
        <w:rPr>
          <w:rFonts w:eastAsia="Times New Roman"/>
          <w:lang w:val="en-US" w:eastAsia="da-DK"/>
        </w:rPr>
        <w:t>s</w:t>
      </w:r>
      <w:r w:rsidRPr="00AF0241">
        <w:rPr>
          <w:rFonts w:eastAsia="Times New Roman"/>
          <w:lang w:val="en-US" w:eastAsia="da-DK"/>
        </w:rPr>
        <w:t xml:space="preserve"> </w:t>
      </w:r>
      <w:r w:rsidR="00DD4A20">
        <w:rPr>
          <w:rFonts w:eastAsia="Times New Roman"/>
          <w:lang w:val="en-US" w:eastAsia="da-DK"/>
        </w:rPr>
        <w:t>is</w:t>
      </w:r>
      <w:r w:rsidRPr="00AF0241">
        <w:rPr>
          <w:rFonts w:eastAsia="Times New Roman"/>
          <w:lang w:val="en-US" w:eastAsia="da-DK"/>
        </w:rPr>
        <w:t xml:space="preserve"> not controlled by the researcher (for example</w:t>
      </w:r>
      <w:r w:rsidR="00DD4A20">
        <w:rPr>
          <w:rFonts w:eastAsia="Times New Roman"/>
          <w:lang w:val="en-US" w:eastAsia="da-DK"/>
        </w:rPr>
        <w:t>,</w:t>
      </w:r>
      <w:r w:rsidRPr="00AF0241">
        <w:rPr>
          <w:rFonts w:eastAsia="Times New Roman"/>
          <w:lang w:val="en-US" w:eastAsia="da-DK"/>
        </w:rPr>
        <w:t xml:space="preserve"> allocation according to time differences or policy rules).</w:t>
      </w:r>
      <w:r w:rsidR="00DD4A20">
        <w:rPr>
          <w:rFonts w:eastAsia="Times New Roman"/>
          <w:lang w:val="en-US" w:eastAsia="da-DK"/>
        </w:rPr>
        <w:t xml:space="preserve"> The latter amounts to what Shadish et al. (2002, p. 12) define as a natural experiment. </w:t>
      </w:r>
    </w:p>
    <w:p w14:paraId="4290B3A0" w14:textId="3BC05A5B" w:rsidR="00645E89" w:rsidRPr="00AF0241" w:rsidRDefault="00645E89" w:rsidP="00CC17FD">
      <w:pPr>
        <w:spacing w:before="100" w:beforeAutospacing="1" w:after="100" w:afterAutospacing="1"/>
        <w:jc w:val="both"/>
        <w:divId w:val="247664649"/>
        <w:rPr>
          <w:rFonts w:eastAsia="Times New Roman"/>
          <w:lang w:val="en-US" w:eastAsia="da-DK"/>
        </w:rPr>
      </w:pPr>
      <w:r w:rsidRPr="00AF0241">
        <w:rPr>
          <w:rFonts w:eastAsia="Times New Roman"/>
          <w:lang w:val="en-US" w:eastAsia="da-DK"/>
        </w:rPr>
        <w:t>Studies using single</w:t>
      </w:r>
      <w:r w:rsidR="00DD4A20">
        <w:rPr>
          <w:rFonts w:eastAsia="Times New Roman"/>
          <w:lang w:val="en-US" w:eastAsia="da-DK"/>
        </w:rPr>
        <w:t>-</w:t>
      </w:r>
      <w:r w:rsidRPr="00AF0241">
        <w:rPr>
          <w:rFonts w:eastAsia="Times New Roman"/>
          <w:lang w:val="en-US" w:eastAsia="da-DK"/>
        </w:rPr>
        <w:t xml:space="preserve">group pre-post </w:t>
      </w:r>
      <w:r w:rsidR="00F2551E" w:rsidRPr="00AF0241">
        <w:rPr>
          <w:rFonts w:eastAsia="Times New Roman"/>
          <w:lang w:val="en-US" w:eastAsia="da-DK"/>
        </w:rPr>
        <w:t>comparisons were excluded</w:t>
      </w:r>
      <w:r w:rsidRPr="00AF0241">
        <w:rPr>
          <w:rFonts w:eastAsia="Times New Roman"/>
          <w:lang w:val="en-US" w:eastAsia="da-DK"/>
        </w:rPr>
        <w:t>.</w:t>
      </w:r>
      <w:r w:rsidR="00F2551E" w:rsidRPr="00AF0241">
        <w:rPr>
          <w:rFonts w:eastAsia="Times New Roman"/>
          <w:lang w:val="en-US" w:eastAsia="da-DK"/>
        </w:rPr>
        <w:t xml:space="preserve"> Furt</w:t>
      </w:r>
      <w:r w:rsidR="00AA5B7D">
        <w:rPr>
          <w:rFonts w:eastAsia="Times New Roman"/>
          <w:lang w:val="en-US" w:eastAsia="da-DK"/>
        </w:rPr>
        <w:t>hermore</w:t>
      </w:r>
      <w:r w:rsidR="00DD4A20">
        <w:rPr>
          <w:rFonts w:eastAsia="Times New Roman"/>
          <w:lang w:val="en-US" w:eastAsia="da-DK"/>
        </w:rPr>
        <w:t>,</w:t>
      </w:r>
      <w:r w:rsidR="00AA5B7D">
        <w:rPr>
          <w:rFonts w:eastAsia="Times New Roman"/>
          <w:lang w:val="en-US" w:eastAsia="da-DK"/>
        </w:rPr>
        <w:t xml:space="preserve"> in accordance with the </w:t>
      </w:r>
      <w:r w:rsidR="00F2551E" w:rsidRPr="00AF0241">
        <w:rPr>
          <w:rFonts w:eastAsia="Times New Roman"/>
          <w:lang w:val="en-US" w:eastAsia="da-DK"/>
        </w:rPr>
        <w:t>aims of the present review, studies exploring two different group-based interventions without a control</w:t>
      </w:r>
      <w:r w:rsidR="0008704F" w:rsidRPr="00AF0241">
        <w:rPr>
          <w:rFonts w:eastAsia="Times New Roman"/>
          <w:lang w:val="en-US" w:eastAsia="da-DK"/>
        </w:rPr>
        <w:t xml:space="preserve"> </w:t>
      </w:r>
      <w:r w:rsidR="00F2551E" w:rsidRPr="00AF0241">
        <w:rPr>
          <w:rFonts w:eastAsia="Times New Roman"/>
          <w:lang w:val="en-US" w:eastAsia="da-DK"/>
        </w:rPr>
        <w:t>group were excluded.</w:t>
      </w:r>
      <w:r w:rsidR="00CC17FD">
        <w:rPr>
          <w:rFonts w:eastAsia="Times New Roman"/>
          <w:lang w:val="en-US" w:eastAsia="da-DK"/>
        </w:rPr>
        <w:t xml:space="preserve"> A list including these studies can be found in the supplementary material accompanying this present review.  </w:t>
      </w:r>
      <w:r w:rsidR="00F2551E" w:rsidRPr="00AF0241">
        <w:rPr>
          <w:rFonts w:eastAsia="Times New Roman"/>
          <w:lang w:val="en-US" w:eastAsia="da-DK"/>
        </w:rPr>
        <w:t xml:space="preserve"> </w:t>
      </w:r>
    </w:p>
    <w:p w14:paraId="435810AA" w14:textId="7B067A59" w:rsidR="003862F9" w:rsidRPr="00AF0241" w:rsidRDefault="00C37244" w:rsidP="00D7480A">
      <w:pPr>
        <w:pStyle w:val="Heading3"/>
        <w:divId w:val="247664649"/>
        <w:rPr>
          <w:rFonts w:eastAsia="Times New Roman"/>
        </w:rPr>
      </w:pPr>
      <w:r w:rsidRPr="00AF0241">
        <w:rPr>
          <w:rFonts w:eastAsia="Times New Roman"/>
        </w:rPr>
        <w:t xml:space="preserve">Types of participants </w:t>
      </w:r>
    </w:p>
    <w:p w14:paraId="2E8803A5" w14:textId="77777777" w:rsidR="0097247C" w:rsidRDefault="003D0402" w:rsidP="003D0402">
      <w:pPr>
        <w:spacing w:before="100" w:beforeAutospacing="1" w:after="100" w:afterAutospacing="1"/>
        <w:divId w:val="1456218627"/>
      </w:pPr>
      <w:bookmarkStart w:id="59" w:name="CRIT_INTERVENTIONS"/>
      <w:bookmarkEnd w:id="59"/>
      <w:r>
        <w:t xml:space="preserve">The population of this review consists of adults in OECD countries with at least one psychiatric diagnosis who are experiencing personal and social problems in addition to their mental health condition. We included participants with any type of psychiatric diagnosis, drawing on both studies in which patients self-reported their diagnosis and studies in which diagnoses were </w:t>
      </w:r>
      <w:r>
        <w:lastRenderedPageBreak/>
        <w:t>established by a mental health professional. Social and personal problems are defined broadly and may include one or more of the following:</w:t>
      </w:r>
    </w:p>
    <w:p w14:paraId="3B261205" w14:textId="718F437F" w:rsidR="0097247C" w:rsidRPr="0097247C" w:rsidRDefault="0097247C" w:rsidP="0097247C">
      <w:pPr>
        <w:pStyle w:val="ListParagraph"/>
        <w:numPr>
          <w:ilvl w:val="0"/>
          <w:numId w:val="9"/>
        </w:numPr>
        <w:spacing w:before="100" w:beforeAutospacing="1" w:after="100" w:afterAutospacing="1"/>
        <w:divId w:val="1456218627"/>
        <w:rPr>
          <w:rFonts w:ascii="Times New Roman" w:eastAsia="Times New Roman" w:hAnsi="Times New Roman" w:cs="Times New Roman"/>
          <w:sz w:val="24"/>
          <w:lang w:eastAsia="da-DK"/>
        </w:rPr>
      </w:pPr>
      <w:r w:rsidRPr="0097247C">
        <w:rPr>
          <w:rFonts w:ascii="Times New Roman" w:eastAsia="Times New Roman" w:hAnsi="Times New Roman" w:cs="Times New Roman"/>
          <w:sz w:val="24"/>
          <w:lang w:eastAsia="da-DK"/>
        </w:rPr>
        <w:t>Alcohol/substance abuse</w:t>
      </w:r>
    </w:p>
    <w:p w14:paraId="3E2EAB58" w14:textId="201D42DE"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Self-harming behaviour</w:t>
      </w:r>
    </w:p>
    <w:p w14:paraId="1F7020CB" w14:textId="2427EB4D"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Criminal behaviour</w:t>
      </w:r>
    </w:p>
    <w:p w14:paraId="2BA6CCB6" w14:textId="2A7AA8AA"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Homelessness</w:t>
      </w:r>
    </w:p>
    <w:p w14:paraId="3908281A" w14:textId="3EA5445F"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Poverty</w:t>
      </w:r>
    </w:p>
    <w:p w14:paraId="08F739F3" w14:textId="653CB658"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Unemployment</w:t>
      </w:r>
    </w:p>
    <w:p w14:paraId="0F76E437" w14:textId="652C32E5"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Hospital admissions</w:t>
      </w:r>
    </w:p>
    <w:p w14:paraId="5F1DC9A7" w14:textId="77777777" w:rsidR="004847E2" w:rsidRPr="00AF0241" w:rsidRDefault="004847E2" w:rsidP="004847E2">
      <w:pPr>
        <w:numPr>
          <w:ilvl w:val="0"/>
          <w:numId w:val="9"/>
        </w:numPr>
        <w:spacing w:before="100" w:beforeAutospacing="1" w:after="100" w:afterAutospacing="1"/>
        <w:divId w:val="1456218627"/>
        <w:rPr>
          <w:rFonts w:eastAsia="Times New Roman"/>
          <w:lang w:val="en-US" w:eastAsia="da-DK"/>
        </w:rPr>
      </w:pPr>
      <w:r w:rsidRPr="00AF0241">
        <w:rPr>
          <w:rFonts w:eastAsia="Times New Roman"/>
          <w:lang w:val="en-US" w:eastAsia="da-DK"/>
        </w:rPr>
        <w:t>Participants’ subjective well-being and quality of life</w:t>
      </w:r>
    </w:p>
    <w:p w14:paraId="14CDE3F0"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Social isolation</w:t>
      </w:r>
    </w:p>
    <w:p w14:paraId="39AE209D" w14:textId="77777777" w:rsidR="004847E2" w:rsidRPr="00AF0241" w:rsidRDefault="004847E2" w:rsidP="004847E2">
      <w:pPr>
        <w:numPr>
          <w:ilvl w:val="0"/>
          <w:numId w:val="9"/>
        </w:numPr>
        <w:spacing w:before="100" w:beforeAutospacing="1" w:after="100" w:afterAutospacing="1"/>
        <w:divId w:val="1456218627"/>
        <w:rPr>
          <w:rFonts w:eastAsia="Times New Roman"/>
          <w:lang w:val="da-DK" w:eastAsia="da-DK"/>
        </w:rPr>
      </w:pPr>
      <w:r w:rsidRPr="00AF0241">
        <w:rPr>
          <w:rFonts w:eastAsia="Times New Roman"/>
          <w:lang w:val="da-DK" w:eastAsia="da-DK"/>
        </w:rPr>
        <w:t>Feelings of loneliness</w:t>
      </w:r>
    </w:p>
    <w:p w14:paraId="7006101C" w14:textId="5889EF6C" w:rsidR="00F2551E" w:rsidRPr="00AF0241" w:rsidRDefault="004847E2" w:rsidP="0097247C">
      <w:pPr>
        <w:spacing w:before="100" w:beforeAutospacing="1" w:after="100" w:afterAutospacing="1"/>
        <w:divId w:val="1456218627"/>
        <w:rPr>
          <w:rFonts w:eastAsia="Times New Roman"/>
          <w:lang w:val="en-US" w:eastAsia="da-DK"/>
        </w:rPr>
      </w:pPr>
      <w:r w:rsidRPr="00AF0241">
        <w:rPr>
          <w:rFonts w:eastAsia="Times New Roman"/>
          <w:lang w:val="en-US" w:eastAsia="da-DK"/>
        </w:rPr>
        <w:t>We excluded studies of interventions targeting youth under the age of 18. Psychiatric patients, without any co-morbid personal and social problems</w:t>
      </w:r>
      <w:r w:rsidR="0097247C">
        <w:rPr>
          <w:rFonts w:eastAsia="Times New Roman"/>
          <w:lang w:val="en-US" w:eastAsia="da-DK"/>
        </w:rPr>
        <w:t>,</w:t>
      </w:r>
      <w:r w:rsidRPr="00AF0241">
        <w:rPr>
          <w:rFonts w:eastAsia="Times New Roman"/>
          <w:lang w:val="en-US" w:eastAsia="da-DK"/>
        </w:rPr>
        <w:t xml:space="preserve"> who receive</w:t>
      </w:r>
      <w:r w:rsidR="0097247C">
        <w:rPr>
          <w:rFonts w:eastAsia="Times New Roman"/>
          <w:lang w:val="en-US" w:eastAsia="da-DK"/>
        </w:rPr>
        <w:t>d</w:t>
      </w:r>
      <w:r w:rsidRPr="00AF0241">
        <w:rPr>
          <w:rFonts w:eastAsia="Times New Roman"/>
          <w:lang w:val="en-US" w:eastAsia="da-DK"/>
        </w:rPr>
        <w:t xml:space="preserve"> outpatient treatment for their specific mental disorder with symptom reduction as the primary aim</w:t>
      </w:r>
      <w:r w:rsidR="0097247C">
        <w:rPr>
          <w:rFonts w:eastAsia="Times New Roman"/>
          <w:lang w:val="en-US" w:eastAsia="da-DK"/>
        </w:rPr>
        <w:t>,</w:t>
      </w:r>
      <w:r w:rsidRPr="00AF0241">
        <w:rPr>
          <w:rFonts w:eastAsia="Times New Roman"/>
          <w:lang w:val="en-US" w:eastAsia="da-DK"/>
        </w:rPr>
        <w:t xml:space="preserve"> were also </w:t>
      </w:r>
      <w:r w:rsidR="0097247C">
        <w:rPr>
          <w:rFonts w:eastAsia="Times New Roman"/>
          <w:lang w:val="en-US" w:eastAsia="da-DK"/>
        </w:rPr>
        <w:t xml:space="preserve">not </w:t>
      </w:r>
      <w:r w:rsidRPr="00AF0241">
        <w:rPr>
          <w:rFonts w:eastAsia="Times New Roman"/>
          <w:lang w:val="en-US" w:eastAsia="da-DK"/>
        </w:rPr>
        <w:t>eligible</w:t>
      </w:r>
      <w:r w:rsidR="0097247C">
        <w:rPr>
          <w:rFonts w:eastAsia="Times New Roman"/>
          <w:lang w:val="en-US" w:eastAsia="da-DK"/>
        </w:rPr>
        <w:t xml:space="preserve"> for this review</w:t>
      </w:r>
      <w:r w:rsidRPr="00AF0241">
        <w:rPr>
          <w:rFonts w:eastAsia="Times New Roman"/>
          <w:lang w:val="en-US" w:eastAsia="da-DK"/>
        </w:rPr>
        <w:t>. </w:t>
      </w:r>
    </w:p>
    <w:p w14:paraId="7E396086" w14:textId="748EA4DB" w:rsidR="003862F9" w:rsidRPr="00AF0241" w:rsidRDefault="00C37244" w:rsidP="00D7480A">
      <w:pPr>
        <w:pStyle w:val="Heading3"/>
        <w:divId w:val="1456218627"/>
        <w:rPr>
          <w:rFonts w:eastAsia="Times New Roman"/>
        </w:rPr>
      </w:pPr>
      <w:r w:rsidRPr="00AF0241">
        <w:rPr>
          <w:rFonts w:eastAsia="Times New Roman"/>
        </w:rPr>
        <w:t>Types of interventions</w:t>
      </w:r>
      <w:bookmarkStart w:id="60" w:name="CRIT_OUTCOMES"/>
      <w:bookmarkEnd w:id="60"/>
    </w:p>
    <w:p w14:paraId="3ADD2D3D" w14:textId="0343105D" w:rsidR="004847E2" w:rsidRPr="00AF0241" w:rsidRDefault="00C468D6" w:rsidP="0019365B">
      <w:pPr>
        <w:divId w:val="541091655"/>
      </w:pPr>
      <w:r>
        <w:t>In th</w:t>
      </w:r>
      <w:r w:rsidR="004847E2" w:rsidRPr="00AF0241">
        <w:t>is review</w:t>
      </w:r>
      <w:r>
        <w:t xml:space="preserve">, we applied a broad definition of group-based interventions. This included </w:t>
      </w:r>
      <w:r w:rsidR="004847E2" w:rsidRPr="00AF0241">
        <w:t xml:space="preserve">all interventions targeting adults who suffer from mental illness and related social and personal problems </w:t>
      </w:r>
      <w:r>
        <w:t>that received an</w:t>
      </w:r>
      <w:r w:rsidR="004847E2" w:rsidRPr="00AF0241">
        <w:t xml:space="preserve"> intervention delivered in a group format</w:t>
      </w:r>
      <w:r>
        <w:t xml:space="preserve">. </w:t>
      </w:r>
      <w:r w:rsidRPr="00C468D6">
        <w:t xml:space="preserve">Specifically, this means that more than one participant </w:t>
      </w:r>
      <w:r w:rsidR="00B05924">
        <w:t xml:space="preserve">should have </w:t>
      </w:r>
      <w:r w:rsidRPr="00C468D6">
        <w:t>received the intervention simultaneously, in the same setting, and from the same therapist, caseworker, mentor</w:t>
      </w:r>
      <w:r w:rsidR="00B05924">
        <w:t>, etc</w:t>
      </w:r>
      <w:r w:rsidRPr="00C468D6">
        <w:t xml:space="preserve">. In addition, interventions were required to take place in a community or outpatient setting, as outlined in the section entitled </w:t>
      </w:r>
      <w:r>
        <w:rPr>
          <w:rStyle w:val="Emphasis"/>
        </w:rPr>
        <w:t>‘</w:t>
      </w:r>
      <w:r w:rsidRPr="00C468D6">
        <w:rPr>
          <w:rStyle w:val="Emphasis"/>
        </w:rPr>
        <w:t>The intervention’</w:t>
      </w:r>
      <w:r w:rsidRPr="00C468D6">
        <w:t>.</w:t>
      </w:r>
    </w:p>
    <w:p w14:paraId="25A89298" w14:textId="77777777" w:rsidR="004847E2" w:rsidRPr="00AF0241" w:rsidRDefault="004847E2" w:rsidP="0044785D">
      <w:pPr>
        <w:divId w:val="541091655"/>
        <w:rPr>
          <w:rFonts w:eastAsia="Times New Roman"/>
        </w:rPr>
      </w:pPr>
    </w:p>
    <w:p w14:paraId="190E3FAE" w14:textId="73CA3115" w:rsidR="004847E2" w:rsidRDefault="00C37244" w:rsidP="00E016A2">
      <w:pPr>
        <w:pStyle w:val="Heading3"/>
        <w:divId w:val="541091655"/>
        <w:rPr>
          <w:rFonts w:eastAsia="Times New Roman"/>
        </w:rPr>
      </w:pPr>
      <w:r w:rsidRPr="00AF0241">
        <w:rPr>
          <w:rFonts w:eastAsia="Times New Roman"/>
        </w:rPr>
        <w:t xml:space="preserve">Types of </w:t>
      </w:r>
      <w:r w:rsidRPr="00AF0241">
        <w:t>outcome</w:t>
      </w:r>
      <w:r w:rsidRPr="00AF0241">
        <w:rPr>
          <w:rFonts w:eastAsia="Times New Roman"/>
        </w:rPr>
        <w:t xml:space="preserve"> measures </w:t>
      </w:r>
    </w:p>
    <w:p w14:paraId="2EC9D6E2" w14:textId="5F5AC08D" w:rsidR="003039A3" w:rsidRDefault="003039A3" w:rsidP="00B14DD7">
      <w:pPr>
        <w:jc w:val="both"/>
        <w:divId w:val="541091655"/>
        <w:rPr>
          <w:rFonts w:eastAsia="Times New Roman"/>
        </w:rPr>
      </w:pPr>
      <w:r>
        <w:rPr>
          <w:rFonts w:eastAsia="Times New Roman"/>
        </w:rPr>
        <w:t>In this section, we describe all the included outcome measures of the review.</w:t>
      </w:r>
      <w:r w:rsidR="00B14DD7">
        <w:rPr>
          <w:rFonts w:eastAsia="Times New Roman"/>
        </w:rPr>
        <w:t xml:space="preserve"> In the protocol, we describe that we do not clearly distinguish between primary and secondary outcomes. However, as all of the outcomes highlighted in the protocol can be said (directly or indirectly) to belong to social reintegration, we consider this to be our primary outcome. Meanwhile, </w:t>
      </w:r>
      <w:r w:rsidR="00B14DD7" w:rsidRPr="00B14DD7">
        <w:rPr>
          <w:rFonts w:eastAsia="Times New Roman"/>
        </w:rPr>
        <w:t>studies that assess reintegrational outcomes commonly include measures of mental health as well</w:t>
      </w:r>
      <w:r w:rsidR="00B14DD7">
        <w:rPr>
          <w:rFonts w:eastAsia="Times New Roman"/>
        </w:rPr>
        <w:t xml:space="preserve">. Originally, these types of outcomes were not the main focus of the review. Therefore, we consider mental health outcomes to represent secondary outcomes. </w:t>
      </w:r>
      <w:r w:rsidR="00940BD2" w:rsidRPr="00940BD2">
        <w:rPr>
          <w:rFonts w:eastAsia="Times New Roman"/>
        </w:rPr>
        <w:t xml:space="preserve">Because this distinction was not explicitly defined in the protocol, the analyses of mental health outcomes should be </w:t>
      </w:r>
      <w:r w:rsidR="00940BD2">
        <w:rPr>
          <w:rFonts w:eastAsia="Times New Roman"/>
        </w:rPr>
        <w:t>considered</w:t>
      </w:r>
      <w:r w:rsidR="00940BD2" w:rsidRPr="00940BD2">
        <w:rPr>
          <w:rFonts w:eastAsia="Times New Roman"/>
        </w:rPr>
        <w:t xml:space="preserve"> as exploratory</w:t>
      </w:r>
      <w:r w:rsidR="00940BD2">
        <w:rPr>
          <w:rFonts w:eastAsia="Times New Roman"/>
        </w:rPr>
        <w:t>.  That said</w:t>
      </w:r>
      <w:r>
        <w:rPr>
          <w:rFonts w:eastAsia="Times New Roman"/>
        </w:rPr>
        <w:t xml:space="preserve">, </w:t>
      </w:r>
      <w:r w:rsidR="00940BD2">
        <w:rPr>
          <w:rFonts w:eastAsia="Times New Roman"/>
        </w:rPr>
        <w:t xml:space="preserve">throughout the review, </w:t>
      </w:r>
      <w:r>
        <w:rPr>
          <w:rFonts w:eastAsia="Times New Roman"/>
        </w:rPr>
        <w:t xml:space="preserve">we </w:t>
      </w:r>
      <w:r w:rsidR="00940BD2" w:rsidRPr="00940BD2">
        <w:rPr>
          <w:rFonts w:eastAsia="Times New Roman"/>
        </w:rPr>
        <w:t>separate analyses</w:t>
      </w:r>
      <w:r w:rsidR="00940BD2">
        <w:rPr>
          <w:rFonts w:eastAsia="Times New Roman"/>
        </w:rPr>
        <w:t xml:space="preserve"> </w:t>
      </w:r>
      <w:r>
        <w:rPr>
          <w:rFonts w:eastAsia="Times New Roman"/>
        </w:rPr>
        <w:t xml:space="preserve">between the primary (social reintegrational) and secondary (mental health) outcomes. </w:t>
      </w:r>
    </w:p>
    <w:p w14:paraId="5403EDA3" w14:textId="77777777" w:rsidR="003039A3" w:rsidRPr="00E016A2" w:rsidRDefault="003039A3" w:rsidP="003039A3">
      <w:pPr>
        <w:divId w:val="541091655"/>
        <w:rPr>
          <w:rFonts w:eastAsia="Times New Roman"/>
        </w:rPr>
      </w:pPr>
    </w:p>
    <w:p w14:paraId="677E9E04" w14:textId="02893532" w:rsidR="001C520E" w:rsidRPr="00CD16E9" w:rsidRDefault="001C520E" w:rsidP="00CD16E9">
      <w:pPr>
        <w:pStyle w:val="Heading4"/>
        <w:divId w:val="71394113"/>
      </w:pPr>
      <w:r w:rsidRPr="00CD16E9">
        <w:t>Primary outcomes</w:t>
      </w:r>
      <w:r w:rsidR="00CD16E9" w:rsidRPr="00CD16E9">
        <w:t>: social reintegration</w:t>
      </w:r>
    </w:p>
    <w:p w14:paraId="07B261EF" w14:textId="28751AFE" w:rsidR="004847E2" w:rsidRPr="00AF0241" w:rsidRDefault="00C468D6" w:rsidP="00FF6132">
      <w:pPr>
        <w:pStyle w:val="NormalWeb"/>
        <w:jc w:val="both"/>
        <w:divId w:val="71394113"/>
        <w:rPr>
          <w:rFonts w:eastAsia="Times New Roman"/>
          <w:lang w:val="en-US" w:eastAsia="da-DK"/>
        </w:rPr>
      </w:pPr>
      <w:r>
        <w:t xml:space="preserve">The relevant outcomes for this review broadly concern problem behaviors and social difficulties associated with social marginalization. </w:t>
      </w:r>
      <w:r w:rsidR="00A416BC">
        <w:t>Broadly, we characterized these types of outcomes as reintegrational outcomes where we interpret a decrease on the given scale to be an</w:t>
      </w:r>
      <w:r w:rsidR="00FF6132">
        <w:t xml:space="preserve"> indirect</w:t>
      </w:r>
      <w:r w:rsidR="00A416BC">
        <w:t xml:space="preserve"> indicator of increased </w:t>
      </w:r>
      <w:r w:rsidR="00FF6132">
        <w:t xml:space="preserve">reintegration </w:t>
      </w:r>
      <w:r w:rsidR="00B14DD7">
        <w:t>into</w:t>
      </w:r>
      <w:r w:rsidR="00FF6132">
        <w:t xml:space="preserve"> society</w:t>
      </w:r>
      <w:r w:rsidR="00A416BC">
        <w:t xml:space="preserve">. </w:t>
      </w:r>
      <w:r>
        <w:t>The specific outcomes include:</w:t>
      </w:r>
    </w:p>
    <w:p w14:paraId="6163CC9D" w14:textId="026E05BD"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lastRenderedPageBreak/>
        <w:t>Alcohol/substance abuse</w:t>
      </w:r>
    </w:p>
    <w:p w14:paraId="4CAD851E" w14:textId="290D687B"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Self-harming behaviour</w:t>
      </w:r>
    </w:p>
    <w:p w14:paraId="37D8A0D2" w14:textId="1D142648" w:rsidR="004847E2"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Criminal behaviour</w:t>
      </w:r>
    </w:p>
    <w:p w14:paraId="7B4F971F" w14:textId="481BCAED" w:rsidR="00120CB4"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Loneliness</w:t>
      </w:r>
    </w:p>
    <w:p w14:paraId="6D44C7F4" w14:textId="626B9B0B" w:rsidR="00120CB4" w:rsidRPr="00AF0241" w:rsidRDefault="00120CB4" w:rsidP="004847E2">
      <w:pPr>
        <w:numPr>
          <w:ilvl w:val="0"/>
          <w:numId w:val="10"/>
        </w:numPr>
        <w:spacing w:before="100" w:beforeAutospacing="1" w:after="100" w:afterAutospacing="1"/>
        <w:divId w:val="71394113"/>
        <w:rPr>
          <w:rFonts w:eastAsia="Times New Roman"/>
          <w:lang w:val="da-DK" w:eastAsia="da-DK"/>
        </w:rPr>
      </w:pPr>
      <w:r>
        <w:rPr>
          <w:rFonts w:eastAsia="Times New Roman"/>
          <w:lang w:val="da-DK" w:eastAsia="da-DK"/>
        </w:rPr>
        <w:t>Self-efficacy</w:t>
      </w:r>
    </w:p>
    <w:p w14:paraId="0C9E78BA" w14:textId="51DEC8F9"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Homelessness</w:t>
      </w:r>
    </w:p>
    <w:p w14:paraId="368A2248" w14:textId="6AD0E3D4"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Poverty</w:t>
      </w:r>
    </w:p>
    <w:p w14:paraId="6C51EC29" w14:textId="6AC13805"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Unemployment</w:t>
      </w:r>
    </w:p>
    <w:p w14:paraId="1DDDD017" w14:textId="118F0956" w:rsidR="004847E2" w:rsidRPr="00AF0241" w:rsidRDefault="004847E2" w:rsidP="004847E2">
      <w:pPr>
        <w:numPr>
          <w:ilvl w:val="0"/>
          <w:numId w:val="10"/>
        </w:numPr>
        <w:spacing w:before="100" w:beforeAutospacing="1" w:after="100" w:afterAutospacing="1"/>
        <w:divId w:val="71394113"/>
        <w:rPr>
          <w:rFonts w:eastAsia="Times New Roman"/>
          <w:lang w:val="da-DK" w:eastAsia="da-DK"/>
        </w:rPr>
      </w:pPr>
      <w:r w:rsidRPr="00AF0241">
        <w:rPr>
          <w:rFonts w:eastAsia="Times New Roman"/>
          <w:lang w:val="da-DK" w:eastAsia="da-DK"/>
        </w:rPr>
        <w:t>Hospital admissions</w:t>
      </w:r>
    </w:p>
    <w:p w14:paraId="6184CB1C" w14:textId="44CAC8B7" w:rsidR="004847E2" w:rsidRDefault="004847E2" w:rsidP="004847E2">
      <w:pPr>
        <w:numPr>
          <w:ilvl w:val="0"/>
          <w:numId w:val="10"/>
        </w:numPr>
        <w:spacing w:before="100" w:beforeAutospacing="1" w:after="100" w:afterAutospacing="1"/>
        <w:divId w:val="71394113"/>
        <w:rPr>
          <w:rFonts w:eastAsia="Times New Roman"/>
          <w:lang w:val="en-US" w:eastAsia="da-DK"/>
        </w:rPr>
      </w:pPr>
      <w:r w:rsidRPr="00AF0241">
        <w:rPr>
          <w:rFonts w:eastAsia="Times New Roman"/>
          <w:lang w:val="en-US" w:eastAsia="da-DK"/>
        </w:rPr>
        <w:t>Participants’ subjective well-being and quality of life</w:t>
      </w:r>
    </w:p>
    <w:p w14:paraId="3765E2D6" w14:textId="60980325" w:rsidR="00CD16E9" w:rsidRPr="00B05924" w:rsidRDefault="00CD16E9" w:rsidP="00CD16E9">
      <w:pPr>
        <w:pStyle w:val="NormalWeb"/>
        <w:divId w:val="71394113"/>
      </w:pPr>
      <w:r w:rsidRPr="00B05924">
        <w:t xml:space="preserve">In order </w:t>
      </w:r>
      <w:r>
        <w:t xml:space="preserve">for a study </w:t>
      </w:r>
      <w:r w:rsidRPr="00B05924">
        <w:t xml:space="preserve">to be included, </w:t>
      </w:r>
      <w:r>
        <w:t>the study</w:t>
      </w:r>
      <w:r w:rsidRPr="00B05924">
        <w:t xml:space="preserve"> needed to include at least one measure of social reintegration. </w:t>
      </w:r>
      <w:r>
        <w:t xml:space="preserve">Below, we list the exact outcomes that were included in the review: </w:t>
      </w:r>
      <w:r>
        <w:br/>
      </w:r>
    </w:p>
    <w:p w14:paraId="70CC0974" w14:textId="77777777" w:rsidR="00CD16E9" w:rsidRPr="007D5137" w:rsidRDefault="00CD16E9" w:rsidP="00CD16E9">
      <w:pPr>
        <w:pStyle w:val="Heading6"/>
        <w:divId w:val="71394113"/>
      </w:pPr>
      <w:r w:rsidRPr="007D5137">
        <w:t>Social functioning (impairment)</w:t>
      </w:r>
    </w:p>
    <w:p w14:paraId="5E93A40B"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Areas of Change Index (ACI)</w:t>
      </w:r>
    </w:p>
    <w:p w14:paraId="6109326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Clinician-rated Global Assessment of Functioning Scale (GAF)</w:t>
      </w:r>
    </w:p>
    <w:p w14:paraId="38DF95A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Scale (GAS)</w:t>
      </w:r>
    </w:p>
    <w:p w14:paraId="747CE14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Global Assessment of Functioning scale (GAF)</w:t>
      </w:r>
    </w:p>
    <w:p w14:paraId="75DBA181"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Inventory of Interpersonal Problems 64</w:t>
      </w:r>
    </w:p>
    <w:p w14:paraId="05CFD8F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Life Skills Profile 16 (LSP-16)</w:t>
      </w:r>
    </w:p>
    <w:p w14:paraId="11C31C07"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Macay et al. (2007) Global Assessment of Functioning Scale (GAF)</w:t>
      </w:r>
    </w:p>
    <w:p w14:paraId="0516F709"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Personal and Social Performance Scale (PSP)</w:t>
      </w:r>
    </w:p>
    <w:p w14:paraId="5D0FDA7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Adaptation Self-Evaluation Scale (SASS)</w:t>
      </w:r>
    </w:p>
    <w:p w14:paraId="443D5BBA"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Social Function Questionnaire</w:t>
      </w:r>
    </w:p>
    <w:p w14:paraId="00F4CD8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Sheehan Disability Scale (Functional status)</w:t>
      </w:r>
    </w:p>
    <w:p w14:paraId="4A7CAD06"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Disability Assessment Schedule (DAS-II)</w:t>
      </w:r>
    </w:p>
    <w:p w14:paraId="2C068CE2" w14:textId="77777777" w:rsidR="00CD16E9" w:rsidRPr="00AC08E7"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Social Skills Performance Assessment (SSPA)</w:t>
      </w:r>
    </w:p>
    <w:p w14:paraId="42DF2CBA" w14:textId="67A50C24" w:rsidR="00CD16E9" w:rsidRPr="00CD16E9" w:rsidRDefault="00CD16E9" w:rsidP="00CD16E9">
      <w:pPr>
        <w:pStyle w:val="ListParagraph"/>
        <w:numPr>
          <w:ilvl w:val="0"/>
          <w:numId w:val="25"/>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Satisfaction with changes in overall daily functioning (single-item self-report: SCI)</w:t>
      </w:r>
    </w:p>
    <w:p w14:paraId="06C3A920" w14:textId="77777777" w:rsidR="00CD16E9" w:rsidRPr="00E824AB" w:rsidRDefault="00CD16E9" w:rsidP="00CD16E9">
      <w:pPr>
        <w:pStyle w:val="Heading6"/>
        <w:divId w:val="71394113"/>
        <w:rPr>
          <w:lang w:val="en-US"/>
        </w:rPr>
      </w:pPr>
      <w:r w:rsidRPr="00E824AB">
        <w:rPr>
          <w:lang w:val="en-US"/>
        </w:rPr>
        <w:t xml:space="preserve">Loneliness </w:t>
      </w:r>
    </w:p>
    <w:p w14:paraId="1B3BE407"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color w:val="000000"/>
          <w:sz w:val="24"/>
          <w:szCs w:val="24"/>
          <w:shd w:val="clear" w:color="auto" w:fill="FFFFFF"/>
          <w:lang w:val="en-US"/>
        </w:rPr>
        <w:t>T</w:t>
      </w:r>
      <w:r w:rsidRPr="002256EC">
        <w:rPr>
          <w:rFonts w:ascii="Times New Roman" w:hAnsi="Times New Roman" w:cs="Times New Roman"/>
          <w:color w:val="1F1F1F"/>
          <w:sz w:val="24"/>
          <w:szCs w:val="24"/>
          <w:lang w:val="en-US"/>
        </w:rPr>
        <w:t>he Loneliness Scale</w:t>
      </w:r>
    </w:p>
    <w:p w14:paraId="63A7AB3F" w14:textId="77777777" w:rsidR="00CD16E9" w:rsidRPr="002256EC" w:rsidRDefault="00CD16E9" w:rsidP="00CD16E9">
      <w:pPr>
        <w:pStyle w:val="ListParagraph"/>
        <w:numPr>
          <w:ilvl w:val="0"/>
          <w:numId w:val="18"/>
        </w:numPr>
        <w:jc w:val="both"/>
        <w:divId w:val="71394113"/>
        <w:rPr>
          <w:rFonts w:ascii="Times New Roman" w:hAnsi="Times New Roman" w:cs="Times New Roman"/>
          <w:sz w:val="24"/>
          <w:szCs w:val="24"/>
          <w:lang w:val="en-US"/>
        </w:rPr>
      </w:pPr>
      <w:r w:rsidRPr="002256EC">
        <w:rPr>
          <w:rFonts w:ascii="Times New Roman" w:hAnsi="Times New Roman" w:cs="Times New Roman"/>
          <w:sz w:val="24"/>
          <w:szCs w:val="24"/>
          <w:lang w:val="en-US"/>
        </w:rPr>
        <w:t>11-item De Jong Gierveld scale,</w:t>
      </w:r>
    </w:p>
    <w:p w14:paraId="32616D66" w14:textId="77777777" w:rsidR="00CD16E9" w:rsidRPr="002256EC" w:rsidRDefault="00CD16E9" w:rsidP="00CD16E9">
      <w:pPr>
        <w:pStyle w:val="ListParagraph"/>
        <w:numPr>
          <w:ilvl w:val="0"/>
          <w:numId w:val="18"/>
        </w:numPr>
        <w:jc w:val="both"/>
        <w:divId w:val="71394113"/>
        <w:rPr>
          <w:rFonts w:ascii="Times New Roman" w:hAnsi="Times New Roman" w:cs="Times New Roman"/>
          <w:color w:val="1F1F1F"/>
          <w:sz w:val="24"/>
          <w:szCs w:val="24"/>
          <w:lang w:val="en-US"/>
        </w:rPr>
      </w:pPr>
      <w:r w:rsidRPr="002256EC">
        <w:rPr>
          <w:rFonts w:ascii="Times New Roman" w:hAnsi="Times New Roman" w:cs="Times New Roman"/>
          <w:sz w:val="24"/>
          <w:szCs w:val="24"/>
          <w:lang w:val="en-US"/>
        </w:rPr>
        <w:t>The UCLA Loneliness Scale</w:t>
      </w:r>
    </w:p>
    <w:p w14:paraId="5EAEAFE7" w14:textId="77777777" w:rsidR="00CD16E9" w:rsidRPr="002256EC" w:rsidRDefault="00CD16E9" w:rsidP="00CD16E9">
      <w:pPr>
        <w:pStyle w:val="ListParagraph"/>
        <w:divId w:val="71394113"/>
        <w:rPr>
          <w:b/>
          <w:i/>
          <w:lang w:val="en-US"/>
        </w:rPr>
      </w:pPr>
    </w:p>
    <w:p w14:paraId="6E9F268E" w14:textId="77777777" w:rsidR="00CD16E9" w:rsidRPr="002256EC" w:rsidRDefault="00CD16E9" w:rsidP="00CD16E9">
      <w:pPr>
        <w:pStyle w:val="Heading6"/>
        <w:divId w:val="71394113"/>
        <w:rPr>
          <w:lang w:val="en-US"/>
        </w:rPr>
      </w:pPr>
      <w:r w:rsidRPr="002256EC">
        <w:rPr>
          <w:lang w:val="en-US"/>
        </w:rPr>
        <w:t xml:space="preserve">Hope, Empowerment &amp; Self-efficacy </w:t>
      </w:r>
    </w:p>
    <w:p w14:paraId="6A96F62B" w14:textId="77777777" w:rsidR="00CD16E9" w:rsidRPr="002256EC" w:rsidRDefault="00CD16E9" w:rsidP="00CD16E9">
      <w:pPr>
        <w:divId w:val="71394113"/>
        <w:rPr>
          <w:b/>
          <w:lang w:val="en-US"/>
        </w:rPr>
      </w:pPr>
    </w:p>
    <w:p w14:paraId="3C6EAEB5"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13-item General Help-Seeking Questionnaire</w:t>
      </w:r>
    </w:p>
    <w:p w14:paraId="7D311C7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6-item Job Search Self-Efficacy Scale</w:t>
      </w:r>
    </w:p>
    <w:p w14:paraId="601EACDE"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Beck’s Hopelessness Scale</w:t>
      </w:r>
    </w:p>
    <w:p w14:paraId="13DAA92D"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Core Components of Treatment Scale</w:t>
      </w:r>
    </w:p>
    <w:p w14:paraId="4698E5BC"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Coping with Stress Self-efficacy (CSSE)</w:t>
      </w:r>
    </w:p>
    <w:p w14:paraId="72B23496"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lastRenderedPageBreak/>
        <w:t>The Dutch Empowerment Scale</w:t>
      </w:r>
    </w:p>
    <w:p w14:paraId="39984FC9"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Empowerment Scale</w:t>
      </w:r>
    </w:p>
    <w:p w14:paraId="23399E1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Herth Hope Index</w:t>
      </w:r>
    </w:p>
    <w:p w14:paraId="7472006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Integrative Hope Scale (IHS)</w:t>
      </w:r>
    </w:p>
    <w:p w14:paraId="5485CCB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Recovery Assessment Scale</w:t>
      </w:r>
    </w:p>
    <w:p w14:paraId="2C0BD1AA"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Self-Efficacy Scale (SES)</w:t>
      </w:r>
    </w:p>
    <w:p w14:paraId="5C77354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Self-Identified Stage of Recovery Scale</w:t>
      </w:r>
    </w:p>
    <w:p w14:paraId="6443F2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The Work Hope Scale, The Work Motivation Scale</w:t>
      </w:r>
    </w:p>
    <w:p w14:paraId="1DC5C484"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eastAsia="da-DK"/>
        </w:rPr>
      </w:pPr>
      <w:r w:rsidRPr="002256EC">
        <w:rPr>
          <w:rFonts w:ascii="Times New Roman" w:eastAsia="Times New Roman" w:hAnsi="Times New Roman" w:cs="Times New Roman"/>
          <w:bCs/>
          <w:sz w:val="24"/>
          <w:szCs w:val="24"/>
          <w:lang w:eastAsia="da-DK"/>
        </w:rPr>
        <w:t>Miller Hope Scale (MHS)</w:t>
      </w:r>
    </w:p>
    <w:p w14:paraId="4710B7F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E016A2">
        <w:rPr>
          <w:rFonts w:ascii="Times New Roman" w:eastAsia="Times New Roman" w:hAnsi="Times New Roman" w:cs="Times New Roman"/>
          <w:bCs/>
          <w:sz w:val="24"/>
          <w:szCs w:val="24"/>
          <w:lang w:val="en-US" w:eastAsia="da-DK"/>
        </w:rPr>
        <w:t xml:space="preserve">Morton et al. </w:t>
      </w:r>
      <w:r w:rsidRPr="002256EC">
        <w:rPr>
          <w:rFonts w:ascii="Times New Roman" w:eastAsia="Times New Roman" w:hAnsi="Times New Roman" w:cs="Times New Roman"/>
          <w:bCs/>
          <w:sz w:val="24"/>
          <w:szCs w:val="24"/>
          <w:lang w:val="en-US" w:eastAsia="da-DK"/>
        </w:rPr>
        <w:t>(2012) The Beck Hopelessness Scale</w:t>
      </w:r>
    </w:p>
    <w:p w14:paraId="676E91E3"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Netherlands Empowerment List</w:t>
      </w:r>
    </w:p>
    <w:p w14:paraId="17DFA7C8" w14:textId="7777777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Rogers Empowerment Scale (RES)</w:t>
      </w:r>
    </w:p>
    <w:p w14:paraId="7A344FDC" w14:textId="60FE66E7" w:rsidR="00CD16E9" w:rsidRPr="002256EC"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2256EC">
        <w:rPr>
          <w:rFonts w:ascii="Times New Roman" w:eastAsia="Times New Roman" w:hAnsi="Times New Roman" w:cs="Times New Roman"/>
          <w:bCs/>
          <w:sz w:val="24"/>
          <w:szCs w:val="24"/>
          <w:lang w:val="en-US" w:eastAsia="da-DK"/>
        </w:rPr>
        <w:t>Rosenberg Self-Esteem Scale (RSES)</w:t>
      </w:r>
      <w:r>
        <w:rPr>
          <w:rFonts w:ascii="Times New Roman" w:eastAsia="Times New Roman" w:hAnsi="Times New Roman" w:cs="Times New Roman"/>
          <w:bCs/>
          <w:sz w:val="24"/>
          <w:szCs w:val="24"/>
          <w:lang w:val="en-US" w:eastAsia="da-DK"/>
        </w:rPr>
        <w:br/>
      </w:r>
    </w:p>
    <w:p w14:paraId="50F0F140" w14:textId="51BD29EE" w:rsidR="00CD16E9" w:rsidRDefault="00CD16E9" w:rsidP="00CD16E9">
      <w:pPr>
        <w:pStyle w:val="Heading6"/>
        <w:divId w:val="71394113"/>
        <w:rPr>
          <w:lang w:val="en-US"/>
        </w:rPr>
      </w:pPr>
      <w:r w:rsidRPr="00F96209">
        <w:rPr>
          <w:lang w:val="en-US"/>
        </w:rPr>
        <w:t>Subjective Wellbeing and Quality of Life</w:t>
      </w:r>
    </w:p>
    <w:p w14:paraId="4663FB7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General Wellbeing Scale Five-item EQ-5D</w:t>
      </w:r>
    </w:p>
    <w:p w14:paraId="04B2E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Physical health related quality of life; Mental health related quality of life</w:t>
      </w:r>
    </w:p>
    <w:p w14:paraId="5F768DC2"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PSYCHOLOPS (consists of four questions, three domains: problems, functions, and well-being)</w:t>
      </w:r>
    </w:p>
    <w:p w14:paraId="622932F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Enjoyment and Satisfaction Questionnaire (Q-LES-Q)</w:t>
      </w:r>
    </w:p>
    <w:p w14:paraId="61948E8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Quality of Life: Short Form Health Survey (SF-36)</w:t>
      </w:r>
    </w:p>
    <w:p w14:paraId="1B2DEE9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Retrospective quality of life scale (RQOL)</w:t>
      </w:r>
    </w:p>
    <w:p w14:paraId="4C264316"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Short-Form Health Survey (SF-36)</w:t>
      </w:r>
    </w:p>
    <w:p w14:paraId="72E879FB"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Manchester Short Assessment of Quality of Life</w:t>
      </w:r>
    </w:p>
    <w:p w14:paraId="5B9C8DF7"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Perceived Stress Scale (PSS)</w:t>
      </w:r>
    </w:p>
    <w:p w14:paraId="1FFF1945"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Quality of Life Scale</w:t>
      </w:r>
    </w:p>
    <w:p w14:paraId="18792C0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Quality of Life index</w:t>
      </w:r>
    </w:p>
    <w:p w14:paraId="7B9BF391"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Warwick Edinburgh Mental Wellbeing Scale (WEMWBS)</w:t>
      </w:r>
    </w:p>
    <w:p w14:paraId="28DC03C1" w14:textId="77777777" w:rsidR="00CD16E9" w:rsidRPr="00F96209" w:rsidRDefault="00CD16E9" w:rsidP="00CD16E9">
      <w:pPr>
        <w:pStyle w:val="ListParagraph"/>
        <w:numPr>
          <w:ilvl w:val="0"/>
          <w:numId w:val="18"/>
        </w:numPr>
        <w:divId w:val="71394113"/>
        <w:rPr>
          <w:rFonts w:ascii="Times New Roman" w:hAnsi="Times New Roman" w:cs="Times New Roman"/>
          <w:i/>
          <w:sz w:val="24"/>
          <w:szCs w:val="24"/>
          <w:lang w:val="en-US"/>
        </w:rPr>
      </w:pPr>
      <w:r w:rsidRPr="00F96209">
        <w:rPr>
          <w:rFonts w:ascii="Times New Roman" w:eastAsia="Times New Roman" w:hAnsi="Times New Roman" w:cs="Times New Roman"/>
          <w:bCs/>
          <w:sz w:val="24"/>
          <w:szCs w:val="24"/>
          <w:lang w:val="en-US" w:eastAsia="da-DK"/>
        </w:rPr>
        <w:t>WHO Quality of Life-BREF</w:t>
      </w:r>
    </w:p>
    <w:p w14:paraId="1B88C32E" w14:textId="77777777" w:rsidR="00CD16E9" w:rsidRDefault="00CD16E9" w:rsidP="00CD16E9">
      <w:pPr>
        <w:pStyle w:val="Heading6"/>
        <w:divId w:val="71394113"/>
        <w:rPr>
          <w:lang w:val="en-US"/>
        </w:rPr>
      </w:pPr>
      <w:r w:rsidRPr="00F96209">
        <w:rPr>
          <w:lang w:val="en-US"/>
        </w:rPr>
        <w:t xml:space="preserve">Self-esteem (positive views of the self, decreased self-stigma) </w:t>
      </w:r>
    </w:p>
    <w:p w14:paraId="68B47ACC"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5-item self-concurrence subscale of the Self-Stigma of Mental Illness Scale-Short Form</w:t>
      </w:r>
    </w:p>
    <w:p w14:paraId="6ED7E210"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Internalized Stigma of Mental Illness scale</w:t>
      </w:r>
    </w:p>
    <w:p w14:paraId="6B08669D"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Link Perceived Stigma Questionnaire (LPSQ)</w:t>
      </w:r>
    </w:p>
    <w:p w14:paraId="3C5576F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Modified Engulfment Scale (MES)</w:t>
      </w:r>
    </w:p>
    <w:p w14:paraId="35C1CB28"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Tennessee Self-Concept Scale (TSCS)</w:t>
      </w:r>
    </w:p>
    <w:p w14:paraId="669B86CF"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Rosenberg Self-Esteem Scale (RSES)</w:t>
      </w:r>
    </w:p>
    <w:p w14:paraId="778FA5C3" w14:textId="77777777" w:rsidR="00CD16E9" w:rsidRPr="00F96209" w:rsidRDefault="00CD16E9" w:rsidP="00CD16E9">
      <w:pPr>
        <w:pStyle w:val="ListParagraph"/>
        <w:numPr>
          <w:ilvl w:val="0"/>
          <w:numId w:val="18"/>
        </w:numPr>
        <w:divId w:val="71394113"/>
        <w:rPr>
          <w:rFonts w:ascii="Times New Roman" w:eastAsia="Times New Roman" w:hAnsi="Times New Roman" w:cs="Times New Roman"/>
          <w:sz w:val="24"/>
          <w:szCs w:val="24"/>
          <w:lang w:val="en-US" w:eastAsia="da-DK"/>
        </w:rPr>
      </w:pPr>
      <w:r w:rsidRPr="00F96209">
        <w:rPr>
          <w:rFonts w:ascii="Times New Roman" w:eastAsia="Times New Roman" w:hAnsi="Times New Roman" w:cs="Times New Roman"/>
          <w:bCs/>
          <w:sz w:val="24"/>
          <w:szCs w:val="24"/>
          <w:lang w:val="en-US" w:eastAsia="da-DK"/>
        </w:rPr>
        <w:t>The State Self-Esteem Scale (SSES)</w:t>
      </w:r>
    </w:p>
    <w:p w14:paraId="5CD71FA0" w14:textId="77777777" w:rsidR="00CD16E9" w:rsidRPr="00F96209" w:rsidRDefault="00CD16E9" w:rsidP="00CD16E9">
      <w:pPr>
        <w:pStyle w:val="Heading6"/>
        <w:divId w:val="71394113"/>
        <w:rPr>
          <w:lang w:val="en-US"/>
        </w:rPr>
      </w:pPr>
      <w:r w:rsidRPr="00F96209">
        <w:rPr>
          <w:lang w:val="en-US"/>
        </w:rPr>
        <w:t>Homelessness</w:t>
      </w:r>
    </w:p>
    <w:p w14:paraId="43E52BA5" w14:textId="77777777" w:rsidR="00CD16E9" w:rsidRPr="00F96209" w:rsidRDefault="00CD16E9" w:rsidP="00CD16E9">
      <w:pPr>
        <w:pStyle w:val="ListParagraph"/>
        <w:numPr>
          <w:ilvl w:val="0"/>
          <w:numId w:val="22"/>
        </w:numPr>
        <w:divId w:val="71394113"/>
        <w:rPr>
          <w:rFonts w:ascii="Times New Roman" w:eastAsia="Times New Roman" w:hAnsi="Times New Roman" w:cs="Times New Roman"/>
          <w:sz w:val="24"/>
          <w:szCs w:val="24"/>
          <w:lang w:val="en-US" w:eastAsia="da-DK"/>
        </w:rPr>
      </w:pPr>
      <w:r w:rsidRPr="00F96209">
        <w:rPr>
          <w:rFonts w:ascii="Times New Roman" w:hAnsi="Times New Roman" w:cs="Times New Roman"/>
          <w:color w:val="1F1F1F"/>
          <w:sz w:val="24"/>
          <w:szCs w:val="24"/>
          <w:shd w:val="clear" w:color="auto" w:fill="FFFFFF"/>
          <w:lang w:val="en-US"/>
        </w:rPr>
        <w:t>Housing Status in Past 60 days</w:t>
      </w:r>
    </w:p>
    <w:p w14:paraId="49C82FB5" w14:textId="77777777" w:rsidR="00CD16E9" w:rsidRPr="00F96209" w:rsidRDefault="00CD16E9" w:rsidP="00CD16E9">
      <w:pPr>
        <w:pStyle w:val="Heading6"/>
        <w:divId w:val="71394113"/>
        <w:rPr>
          <w:rFonts w:eastAsia="Times New Roman"/>
          <w:lang w:val="en-US" w:eastAsia="da-DK"/>
        </w:rPr>
      </w:pPr>
      <w:r w:rsidRPr="00F96209">
        <w:rPr>
          <w:rFonts w:eastAsia="Times New Roman"/>
          <w:lang w:val="en-US" w:eastAsia="da-DK"/>
        </w:rPr>
        <w:lastRenderedPageBreak/>
        <w:t>Unemployment</w:t>
      </w:r>
    </w:p>
    <w:p w14:paraId="1FDB19A2" w14:textId="4471EDCD"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color w:val="1F1F1F"/>
          <w:sz w:val="24"/>
          <w:szCs w:val="24"/>
          <w:shd w:val="clear" w:color="auto" w:fill="FFFFFF"/>
          <w:lang w:val="en-US"/>
        </w:rPr>
        <w:t>Employment outcome</w:t>
      </w:r>
      <w:r>
        <w:rPr>
          <w:rFonts w:ascii="Times New Roman" w:hAnsi="Times New Roman" w:cs="Times New Roman"/>
          <w:color w:val="1F1F1F"/>
          <w:sz w:val="24"/>
          <w:szCs w:val="24"/>
          <w:shd w:val="clear" w:color="auto" w:fill="FFFFFF"/>
          <w:lang w:val="en-US"/>
        </w:rPr>
        <w:t xml:space="preserve"> </w:t>
      </w:r>
      <w:r w:rsidRPr="00F96209">
        <w:rPr>
          <w:rFonts w:ascii="Times New Roman" w:hAnsi="Times New Roman" w:cs="Times New Roman"/>
          <w:color w:val="1F1F1F"/>
          <w:sz w:val="24"/>
          <w:szCs w:val="24"/>
          <w:shd w:val="clear" w:color="auto" w:fill="FFFFFF"/>
          <w:lang w:val="en-US"/>
        </w:rPr>
        <w:t>(self-report</w:t>
      </w:r>
      <w:r>
        <w:rPr>
          <w:rFonts w:ascii="Times New Roman" w:hAnsi="Times New Roman" w:cs="Times New Roman"/>
          <w:color w:val="1F1F1F"/>
          <w:sz w:val="24"/>
          <w:szCs w:val="24"/>
          <w:shd w:val="clear" w:color="auto" w:fill="FFFFFF"/>
          <w:lang w:val="en-US"/>
        </w:rPr>
        <w:t>ed</w:t>
      </w:r>
      <w:r w:rsidRPr="00F96209">
        <w:rPr>
          <w:rFonts w:ascii="Times New Roman" w:hAnsi="Times New Roman" w:cs="Times New Roman"/>
          <w:color w:val="1F1F1F"/>
          <w:sz w:val="24"/>
          <w:szCs w:val="24"/>
          <w:shd w:val="clear" w:color="auto" w:fill="FFFFFF"/>
          <w:lang w:val="en-US"/>
        </w:rPr>
        <w:t>)</w:t>
      </w:r>
    </w:p>
    <w:p w14:paraId="33731E64" w14:textId="77777777" w:rsidR="00CD16E9" w:rsidRPr="00F9620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F96209">
        <w:rPr>
          <w:rFonts w:ascii="Times New Roman" w:hAnsi="Times New Roman" w:cs="Times New Roman"/>
          <w:sz w:val="24"/>
          <w:szCs w:val="24"/>
          <w:lang w:val="en-US"/>
        </w:rPr>
        <w:t>The Employment and Vocational Activities Checklist</w:t>
      </w:r>
    </w:p>
    <w:p w14:paraId="5671BDD9" w14:textId="61BCB25A" w:rsidR="00CD16E9" w:rsidRPr="00CD16E9" w:rsidRDefault="00CD16E9" w:rsidP="00CD16E9">
      <w:pPr>
        <w:pStyle w:val="Heading6"/>
        <w:divId w:val="71394113"/>
        <w:rPr>
          <w:lang w:val="en-US"/>
        </w:rPr>
      </w:pPr>
      <w:r w:rsidRPr="00AC08E7">
        <w:rPr>
          <w:lang w:val="en-US"/>
        </w:rPr>
        <w:t>Alcohol and Substance Abuse</w:t>
      </w:r>
    </w:p>
    <w:p w14:paraId="648D20F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Adaptation of the Addiction Severity Index plus Saliva testing</w:t>
      </w:r>
    </w:p>
    <w:p w14:paraId="1537B772"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Alcohol Use Disorder Identification Test</w:t>
      </w:r>
    </w:p>
    <w:p w14:paraId="15855DF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Drug Abuse Screening Test</w:t>
      </w:r>
    </w:p>
    <w:p w14:paraId="3872A67F"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Opiate Treatment Index</w:t>
      </w:r>
    </w:p>
    <w:p w14:paraId="216A20D8"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Substance Use in Past 30 days</w:t>
      </w:r>
    </w:p>
    <w:p w14:paraId="7F7AB59D"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w:t>
      </w:r>
    </w:p>
    <w:p w14:paraId="21963C40"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Addiction Severity Index-lite (ASI-lite)</w:t>
      </w:r>
    </w:p>
    <w:p w14:paraId="1B92329A" w14:textId="77777777" w:rsidR="00CD16E9" w:rsidRPr="00AC08E7" w:rsidRDefault="00CD16E9" w:rsidP="00CD16E9">
      <w:pPr>
        <w:pStyle w:val="ListParagraph"/>
        <w:numPr>
          <w:ilvl w:val="0"/>
          <w:numId w:val="24"/>
        </w:numPr>
        <w:divId w:val="71394113"/>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Alcohol Use Disorders Identification test (AUDIT)</w:t>
      </w:r>
    </w:p>
    <w:p w14:paraId="1757C458" w14:textId="749F5193" w:rsidR="00CD16E9" w:rsidRPr="00CD16E9" w:rsidRDefault="00CD16E9" w:rsidP="00CD16E9">
      <w:pPr>
        <w:pStyle w:val="ListParagraph"/>
        <w:numPr>
          <w:ilvl w:val="0"/>
          <w:numId w:val="24"/>
        </w:numPr>
        <w:divId w:val="71394113"/>
        <w:rPr>
          <w:rFonts w:ascii="Times New Roman" w:hAnsi="Times New Roman" w:cs="Times New Roman"/>
          <w:color w:val="1F1F1F"/>
          <w:sz w:val="24"/>
          <w:szCs w:val="24"/>
          <w:shd w:val="clear" w:color="auto" w:fill="FFFFFF"/>
          <w:lang w:val="en-US"/>
        </w:rPr>
      </w:pPr>
      <w:r w:rsidRPr="00AC08E7">
        <w:rPr>
          <w:rFonts w:ascii="Times New Roman" w:eastAsia="Times New Roman" w:hAnsi="Times New Roman" w:cs="Times New Roman"/>
          <w:bCs/>
          <w:sz w:val="24"/>
          <w:szCs w:val="24"/>
          <w:lang w:val="en-US" w:eastAsia="da-DK"/>
        </w:rPr>
        <w:t>The Severity of Dependence Scale</w:t>
      </w:r>
    </w:p>
    <w:p w14:paraId="62F47E57" w14:textId="2189D8AE" w:rsidR="001C520E" w:rsidRDefault="001C520E" w:rsidP="001C520E">
      <w:pPr>
        <w:pStyle w:val="Heading4"/>
        <w:divId w:val="71394113"/>
        <w:rPr>
          <w:lang w:val="en-US" w:eastAsia="da-DK"/>
        </w:rPr>
      </w:pPr>
      <w:r>
        <w:rPr>
          <w:lang w:val="en-US" w:eastAsia="da-DK"/>
        </w:rPr>
        <w:t>Secondary outcomes</w:t>
      </w:r>
      <w:r w:rsidR="00CE5B90">
        <w:rPr>
          <w:lang w:val="en-US" w:eastAsia="da-DK"/>
        </w:rPr>
        <w:t>: mental health</w:t>
      </w:r>
    </w:p>
    <w:p w14:paraId="7535011D" w14:textId="5D18A30D" w:rsidR="004F00F8" w:rsidRDefault="001C520E" w:rsidP="00CD16E9">
      <w:pPr>
        <w:divId w:val="1798336831"/>
        <w:rPr>
          <w:rFonts w:eastAsia="Times New Roman"/>
          <w:lang w:val="en-US" w:eastAsia="da-DK"/>
        </w:rPr>
      </w:pPr>
      <w:r w:rsidRPr="00AF0241">
        <w:rPr>
          <w:rFonts w:eastAsia="Times New Roman"/>
          <w:lang w:val="en-US" w:eastAsia="da-DK"/>
        </w:rPr>
        <w:t xml:space="preserve">When </w:t>
      </w:r>
      <w:r w:rsidR="00CD16E9">
        <w:rPr>
          <w:rFonts w:eastAsia="Times New Roman"/>
          <w:lang w:val="en-US" w:eastAsia="da-DK"/>
        </w:rPr>
        <w:t xml:space="preserve">a study reported </w:t>
      </w:r>
      <w:r w:rsidRPr="00AF0241">
        <w:rPr>
          <w:rFonts w:eastAsia="Times New Roman"/>
          <w:lang w:val="en-US" w:eastAsia="da-DK"/>
        </w:rPr>
        <w:t>at least one</w:t>
      </w:r>
      <w:r w:rsidR="00CD16E9">
        <w:rPr>
          <w:rFonts w:eastAsia="Times New Roman"/>
          <w:lang w:val="en-US" w:eastAsia="da-DK"/>
        </w:rPr>
        <w:t xml:space="preserve"> social reintegrational outcome</w:t>
      </w:r>
      <w:r>
        <w:rPr>
          <w:rFonts w:eastAsia="Times New Roman"/>
          <w:lang w:val="en-US" w:eastAsia="da-DK"/>
        </w:rPr>
        <w:t>,</w:t>
      </w:r>
      <w:r w:rsidRPr="00AF0241">
        <w:rPr>
          <w:rFonts w:eastAsia="Times New Roman"/>
          <w:lang w:val="en-US" w:eastAsia="da-DK"/>
        </w:rPr>
        <w:t xml:space="preserve"> we also extracted psychiatric symptoms</w:t>
      </w:r>
      <w:r>
        <w:rPr>
          <w:rFonts w:eastAsia="Times New Roman"/>
          <w:lang w:val="en-US" w:eastAsia="da-DK"/>
        </w:rPr>
        <w:t>/mental health measures</w:t>
      </w:r>
      <w:r w:rsidRPr="00AF0241">
        <w:rPr>
          <w:rFonts w:eastAsia="Times New Roman"/>
          <w:lang w:val="en-US" w:eastAsia="da-DK"/>
        </w:rPr>
        <w:t xml:space="preserve"> as secondary outcome</w:t>
      </w:r>
      <w:r>
        <w:rPr>
          <w:rFonts w:eastAsia="Times New Roman"/>
          <w:lang w:val="en-US" w:eastAsia="da-DK"/>
        </w:rPr>
        <w:t>s</w:t>
      </w:r>
      <w:r w:rsidR="00CD16E9">
        <w:rPr>
          <w:rFonts w:eastAsia="Times New Roman"/>
          <w:lang w:val="en-US" w:eastAsia="da-DK"/>
        </w:rPr>
        <w:t xml:space="preserve"> if these were reported.  Specifically, we extracted the following mental health outcome: </w:t>
      </w:r>
    </w:p>
    <w:p w14:paraId="1534109A" w14:textId="77777777" w:rsidR="00221BCE" w:rsidRDefault="00221BCE" w:rsidP="00CD16E9">
      <w:pPr>
        <w:divId w:val="1798336831"/>
        <w:rPr>
          <w:rFonts w:eastAsia="Times New Roman"/>
          <w:lang w:val="en-US" w:eastAsia="da-DK"/>
        </w:rPr>
      </w:pPr>
    </w:p>
    <w:p w14:paraId="78E7310C" w14:textId="753A76B5" w:rsidR="00CD16E9" w:rsidRDefault="00221BCE" w:rsidP="00221BCE">
      <w:pPr>
        <w:pStyle w:val="Heading6"/>
        <w:divId w:val="1798336831"/>
        <w:rPr>
          <w:rFonts w:eastAsia="Times New Roman"/>
          <w:lang w:val="en-US" w:eastAsia="da-DK"/>
        </w:rPr>
      </w:pPr>
      <w:r>
        <w:rPr>
          <w:rFonts w:eastAsia="Times New Roman"/>
          <w:lang w:val="en-US" w:eastAsia="da-DK"/>
        </w:rPr>
        <w:t xml:space="preserve">General mental health, Anxiety, Depression, and Symptoms of Psychosis. </w:t>
      </w:r>
    </w:p>
    <w:p w14:paraId="32978D11" w14:textId="77777777" w:rsidR="00CD16E9" w:rsidRPr="00CD16E9" w:rsidRDefault="00CD16E9" w:rsidP="00CD16E9">
      <w:pPr>
        <w:pStyle w:val="NormalWeb"/>
        <w:numPr>
          <w:ilvl w:val="0"/>
          <w:numId w:val="37"/>
        </w:numPr>
        <w:spacing w:after="0"/>
        <w:divId w:val="1798336831"/>
        <w:rPr>
          <w:rFonts w:eastAsia="Times New Roman"/>
          <w:lang w:val="en-US" w:eastAsia="da-DK"/>
        </w:rPr>
      </w:pPr>
      <w:r w:rsidRPr="00AC08E7">
        <w:rPr>
          <w:rFonts w:eastAsia="Times New Roman"/>
          <w:bCs/>
          <w:lang w:val="en-US" w:eastAsia="da-DK"/>
        </w:rPr>
        <w:t>Beck’s Anxiety Inventory (BAI</w:t>
      </w:r>
      <w:r>
        <w:rPr>
          <w:rFonts w:eastAsia="Times New Roman"/>
          <w:bCs/>
          <w:lang w:val="en-US" w:eastAsia="da-DK"/>
        </w:rPr>
        <w:t>)</w:t>
      </w:r>
    </w:p>
    <w:p w14:paraId="7B0BA05C" w14:textId="77777777" w:rsidR="00CD16E9" w:rsidRPr="00AC08E7" w:rsidRDefault="00CD16E9" w:rsidP="00CD16E9">
      <w:pPr>
        <w:pStyle w:val="ListParagraph"/>
        <w:numPr>
          <w:ilvl w:val="0"/>
          <w:numId w:val="24"/>
        </w:numPr>
        <w:spacing w:after="0"/>
        <w:ind w:left="714" w:hanging="357"/>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Beck’s Depression Inventory (BDI)/Beck Depression Inventory II (BDI-II)</w:t>
      </w:r>
    </w:p>
    <w:p w14:paraId="0813EBCD"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Assessment of Cognition in Schizophrenia</w:t>
      </w:r>
    </w:p>
    <w:p w14:paraId="7F49CD0B" w14:textId="77777777" w:rsidR="00CD16E9" w:rsidRPr="00AC08E7" w:rsidRDefault="00CD16E9" w:rsidP="00CD16E9">
      <w:pPr>
        <w:pStyle w:val="ListParagraph"/>
        <w:numPr>
          <w:ilvl w:val="0"/>
          <w:numId w:val="24"/>
        </w:numPr>
        <w:spacing w:after="0"/>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Psychiatric Rating Scale (BPRS)</w:t>
      </w:r>
    </w:p>
    <w:p w14:paraId="4D4C1A5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Brief Symptom Inventory (BSI)</w:t>
      </w:r>
    </w:p>
    <w:p w14:paraId="7B9AE1C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Calgary Depression Scale for Schizophrenia (CDSS)</w:t>
      </w:r>
    </w:p>
    <w:p w14:paraId="7FD38FC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for Bipolar Disorder</w:t>
      </w:r>
    </w:p>
    <w:p w14:paraId="723F26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Global Impression Scale (CGI)</w:t>
      </w:r>
    </w:p>
    <w:p w14:paraId="7BAEFD9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Clinical Outcomes in Routine Evaluation Outcome Measure (CORE-OM)</w:t>
      </w:r>
    </w:p>
    <w:p w14:paraId="0342B0C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Current Mental Health Symptoms</w:t>
      </w:r>
    </w:p>
    <w:p w14:paraId="30842A3E"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Depression, Anxiety, and Stress Scale-21 (DASS 21)</w:t>
      </w:r>
    </w:p>
    <w:p w14:paraId="59555A9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Depression Anxiety Stress Scale (DASS)</w:t>
      </w:r>
    </w:p>
    <w:p w14:paraId="3A819AC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Difficulties in Emotion Regulation Scale (DERS)</w:t>
      </w:r>
    </w:p>
    <w:p w14:paraId="191B1C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Expanded Brief Psychiatric Rating Scale</w:t>
      </w:r>
    </w:p>
    <w:p w14:paraId="401BB00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Hamilton Depression Rating Scale (HAM-D), BDI</w:t>
      </w:r>
    </w:p>
    <w:p w14:paraId="013C64F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Hopkins Symptoms Checklist (HSCL-25)</w:t>
      </w:r>
    </w:p>
    <w:p w14:paraId="04F94314"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Liebowitz Social Anxiety Scale</w:t>
      </w:r>
    </w:p>
    <w:p w14:paraId="698EFB5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Mental Health Confidence Scale</w:t>
      </w:r>
    </w:p>
    <w:p w14:paraId="2D4DB40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Mini Social Phobia Inventory</w:t>
      </w:r>
    </w:p>
    <w:p w14:paraId="19001C3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Modified Scale for the Assessment of Negative Symptoms</w:t>
      </w:r>
    </w:p>
    <w:p w14:paraId="3447B2F0"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Overall Anxiety Severity and Impairment Test (OASIS)</w:t>
      </w:r>
    </w:p>
    <w:p w14:paraId="3DA8812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lastRenderedPageBreak/>
        <w:t>The Patient Health Questionnaire (PHQ-9)</w:t>
      </w:r>
    </w:p>
    <w:p w14:paraId="0470429D"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Perceived Stress Scale (PSS)</w:t>
      </w:r>
    </w:p>
    <w:p w14:paraId="61B83B67"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 (PANSS)</w:t>
      </w:r>
    </w:p>
    <w:p w14:paraId="73CBCB5C"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Recovery Assessment Scale</w:t>
      </w:r>
    </w:p>
    <w:p w14:paraId="6C458C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15-item German version of the Center for Epidemiologic Studies-Depression Scale (CES-D)</w:t>
      </w:r>
    </w:p>
    <w:p w14:paraId="43326CE3"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Negative Symptoms (SANS)</w:t>
      </w:r>
    </w:p>
    <w:p w14:paraId="0088288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Scale for the Assessment of Positive Symptoms (SAPS)</w:t>
      </w:r>
    </w:p>
    <w:p w14:paraId="02881B71"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Short Borderline Symptom List (BSL-23)</w:t>
      </w:r>
    </w:p>
    <w:p w14:paraId="3A91615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Symptom Checklist 90-Revised (SCL-90-R)</w:t>
      </w:r>
    </w:p>
    <w:p w14:paraId="76504125"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Toronto Alexithymia Scale – 20 (TAS-2)</w:t>
      </w:r>
    </w:p>
    <w:p w14:paraId="7FE027AB"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PTSD Symptom Scale Interview (PSS-I)</w:t>
      </w:r>
    </w:p>
    <w:p w14:paraId="555EB572"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Borderline Evaluation of Severity over Time (BEST)</w:t>
      </w:r>
    </w:p>
    <w:p w14:paraId="2D63A6A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Young Mania Rating Scale (YMRS)</w:t>
      </w:r>
    </w:p>
    <w:p w14:paraId="62FD8FD6"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Self-reported recovery</w:t>
      </w:r>
    </w:p>
    <w:p w14:paraId="3483FAE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Brief Fear of Negative Evaluation Scale</w:t>
      </w:r>
    </w:p>
    <w:p w14:paraId="463D5AEA"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Short version of the Social Phobia Inventory (mini-SPIN)</w:t>
      </w:r>
    </w:p>
    <w:p w14:paraId="3AD5AB89"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Positive and Negative Syndrome Scale</w:t>
      </w:r>
    </w:p>
    <w:p w14:paraId="32226928" w14:textId="77777777" w:rsidR="00CD16E9" w:rsidRPr="00AC08E7"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53-item Brief Symptom Inventory</w:t>
      </w:r>
    </w:p>
    <w:p w14:paraId="6D28FAD2" w14:textId="5716BF8F" w:rsidR="00CD16E9" w:rsidRPr="00CD16E9" w:rsidRDefault="00CD16E9" w:rsidP="00CD16E9">
      <w:pPr>
        <w:pStyle w:val="ListParagraph"/>
        <w:numPr>
          <w:ilvl w:val="0"/>
          <w:numId w:val="24"/>
        </w:numPr>
        <w:divId w:val="1798336831"/>
        <w:rPr>
          <w:rFonts w:ascii="Times New Roman" w:eastAsia="Times New Roman" w:hAnsi="Times New Roman" w:cs="Times New Roman"/>
          <w:sz w:val="24"/>
          <w:szCs w:val="24"/>
          <w:lang w:val="en-US" w:eastAsia="da-DK"/>
        </w:rPr>
      </w:pPr>
      <w:r w:rsidRPr="00AC08E7">
        <w:rPr>
          <w:rFonts w:ascii="Times New Roman" w:eastAsia="Times New Roman" w:hAnsi="Times New Roman" w:cs="Times New Roman"/>
          <w:bCs/>
          <w:sz w:val="24"/>
          <w:szCs w:val="24"/>
          <w:lang w:val="en-US" w:eastAsia="da-DK"/>
        </w:rPr>
        <w:t>The Anxiety Disorder (GAD-7) measure</w:t>
      </w:r>
    </w:p>
    <w:p w14:paraId="51B4250A" w14:textId="40F24DA3" w:rsidR="00FF19F5" w:rsidRPr="00FF19F5" w:rsidRDefault="00CD16E9" w:rsidP="00FF19F5">
      <w:pPr>
        <w:pStyle w:val="ListParagraph"/>
        <w:numPr>
          <w:ilvl w:val="0"/>
          <w:numId w:val="24"/>
        </w:numPr>
        <w:divId w:val="1798336831"/>
        <w:rPr>
          <w:rFonts w:ascii="Times New Roman" w:eastAsia="Times New Roman" w:hAnsi="Times New Roman" w:cs="Times New Roman"/>
          <w:sz w:val="28"/>
          <w:szCs w:val="24"/>
          <w:lang w:val="en-US" w:eastAsia="da-DK"/>
        </w:rPr>
      </w:pPr>
      <w:r w:rsidRPr="00CD16E9">
        <w:rPr>
          <w:rFonts w:ascii="Times New Roman" w:eastAsia="Times New Roman" w:hAnsi="Times New Roman" w:cs="Times New Roman"/>
          <w:bCs/>
          <w:sz w:val="24"/>
          <w:lang w:val="en-US" w:eastAsia="da-DK"/>
        </w:rPr>
        <w:t>Personal Health Questionnaire Depression Scale (PHQ-9)</w:t>
      </w:r>
    </w:p>
    <w:p w14:paraId="13A83F55" w14:textId="77777777" w:rsidR="00FF19F5" w:rsidRDefault="00FF19F5" w:rsidP="00FF19F5">
      <w:pPr>
        <w:divId w:val="1798336831"/>
        <w:rPr>
          <w:rFonts w:eastAsia="Times New Roman"/>
          <w:sz w:val="28"/>
          <w:lang w:val="en-US" w:eastAsia="da-DK"/>
        </w:rPr>
      </w:pPr>
    </w:p>
    <w:p w14:paraId="5152AC41" w14:textId="79CF1BFE" w:rsidR="00FF19F5" w:rsidRDefault="0019365B" w:rsidP="00FF19F5">
      <w:pPr>
        <w:divId w:val="1798336831"/>
        <w:rPr>
          <w:rFonts w:eastAsia="Times New Roman"/>
          <w:szCs w:val="22"/>
          <w:lang w:val="en-US" w:eastAsia="da-DK"/>
        </w:rPr>
      </w:pPr>
      <w:r>
        <w:rPr>
          <w:rFonts w:eastAsia="Times New Roman"/>
          <w:szCs w:val="22"/>
          <w:lang w:val="en-US" w:eastAsia="da-DK"/>
        </w:rPr>
        <w:t xml:space="preserve">To recap, </w:t>
      </w:r>
      <w:r w:rsidR="00FF19F5" w:rsidRPr="00FF19F5">
        <w:rPr>
          <w:rFonts w:eastAsia="Times New Roman"/>
          <w:szCs w:val="22"/>
          <w:lang w:val="en-US" w:eastAsia="da-DK"/>
        </w:rPr>
        <w:t>Figure</w:t>
      </w:r>
      <w:r w:rsidR="00FF19F5">
        <w:rPr>
          <w:rFonts w:eastAsia="Times New Roman"/>
          <w:szCs w:val="22"/>
          <w:lang w:val="en-US" w:eastAsia="da-DK"/>
        </w:rPr>
        <w:t xml:space="preserve"> 1 shows the interconnections between all reported outcomes.</w:t>
      </w:r>
    </w:p>
    <w:p w14:paraId="2105F89A" w14:textId="77777777" w:rsidR="00FF19F5" w:rsidRDefault="00FF19F5" w:rsidP="00FF19F5">
      <w:pPr>
        <w:divId w:val="1798336831"/>
        <w:rPr>
          <w:rFonts w:eastAsia="Times New Roman"/>
          <w:szCs w:val="22"/>
          <w:lang w:val="en-US" w:eastAsia="da-DK"/>
        </w:rPr>
      </w:pPr>
    </w:p>
    <w:p w14:paraId="28509729" w14:textId="336BB7C3" w:rsidR="00FF19F5" w:rsidRPr="00FF19F5" w:rsidRDefault="00FF19F5" w:rsidP="00FF19F5">
      <w:pPr>
        <w:divId w:val="1798336831"/>
        <w:rPr>
          <w:rFonts w:eastAsia="Times New Roman"/>
          <w:sz w:val="20"/>
          <w:szCs w:val="18"/>
          <w:lang w:val="en-US" w:eastAsia="da-DK"/>
        </w:rPr>
      </w:pPr>
      <w:r w:rsidRPr="00FF19F5">
        <w:rPr>
          <w:rFonts w:eastAsia="Times New Roman"/>
          <w:b/>
          <w:bCs/>
          <w:szCs w:val="22"/>
          <w:lang w:val="en-US" w:eastAsia="da-DK"/>
        </w:rPr>
        <w:t>FIGU</w:t>
      </w:r>
      <w:r>
        <w:rPr>
          <w:rFonts w:eastAsia="Times New Roman"/>
          <w:b/>
          <w:bCs/>
          <w:szCs w:val="22"/>
          <w:lang w:val="en-US" w:eastAsia="da-DK"/>
        </w:rPr>
        <w:t>R</w:t>
      </w:r>
      <w:r w:rsidRPr="00FF19F5">
        <w:rPr>
          <w:rFonts w:eastAsia="Times New Roman"/>
          <w:b/>
          <w:bCs/>
          <w:szCs w:val="22"/>
          <w:lang w:val="en-US" w:eastAsia="da-DK"/>
        </w:rPr>
        <w:t>E 1</w:t>
      </w:r>
      <w:r>
        <w:rPr>
          <w:rFonts w:eastAsia="Times New Roman"/>
          <w:b/>
          <w:bCs/>
          <w:szCs w:val="22"/>
          <w:lang w:val="en-US" w:eastAsia="da-DK"/>
        </w:rPr>
        <w:t xml:space="preserve"> </w:t>
      </w:r>
      <w:r w:rsidRPr="00FF19F5">
        <w:rPr>
          <w:rFonts w:eastAsia="Times New Roman"/>
          <w:szCs w:val="22"/>
          <w:lang w:eastAsia="da-DK"/>
        </w:rPr>
        <w:t>Network structure of contrasts between primary and secondary outcome constructs</w:t>
      </w:r>
    </w:p>
    <w:p w14:paraId="028B475C" w14:textId="065BB6FA" w:rsidR="00FF19F5" w:rsidRDefault="00A62129" w:rsidP="00FF19F5">
      <w:pPr>
        <w:divId w:val="1798336831"/>
        <w:rPr>
          <w:rFonts w:eastAsia="Times New Roman"/>
          <w:sz w:val="28"/>
          <w:lang w:val="en-US" w:eastAsia="da-DK"/>
        </w:rPr>
      </w:pPr>
      <w:r>
        <w:rPr>
          <w:rFonts w:eastAsia="Times New Roman"/>
          <w:noProof/>
          <w:sz w:val="28"/>
          <w:lang w:val="en-US" w:eastAsia="da-DK"/>
        </w:rPr>
        <w:lastRenderedPageBreak/>
        <w:drawing>
          <wp:inline distT="0" distB="0" distL="0" distR="0" wp14:anchorId="07873AAA" wp14:editId="26112472">
            <wp:extent cx="5486411" cy="5486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p>
    <w:p w14:paraId="63467CB1" w14:textId="77777777" w:rsidR="00FF19F5" w:rsidRPr="00FF19F5" w:rsidRDefault="00FF19F5" w:rsidP="00FF19F5">
      <w:pPr>
        <w:divId w:val="1798336831"/>
        <w:rPr>
          <w:rFonts w:eastAsia="Times New Roman"/>
          <w:sz w:val="28"/>
          <w:lang w:val="en-US" w:eastAsia="da-DK"/>
        </w:rPr>
      </w:pPr>
    </w:p>
    <w:p w14:paraId="3045246D" w14:textId="536208BF" w:rsidR="00F167B0" w:rsidRPr="003D0FED" w:rsidRDefault="00C37244" w:rsidP="003D0FED">
      <w:pPr>
        <w:pStyle w:val="Heading4"/>
        <w:divId w:val="1798336831"/>
        <w:rPr>
          <w:rFonts w:cs="Times New Roman"/>
        </w:rPr>
      </w:pPr>
      <w:r w:rsidRPr="00AF0241">
        <w:rPr>
          <w:rFonts w:cs="Times New Roman"/>
        </w:rPr>
        <w:t>Duration of follow-up</w:t>
      </w:r>
    </w:p>
    <w:p w14:paraId="1513ADF1" w14:textId="5E398090" w:rsidR="00F167B0" w:rsidRDefault="00F167B0" w:rsidP="003D0FED">
      <w:pPr>
        <w:pStyle w:val="NormalWeb"/>
        <w:divId w:val="1798336831"/>
      </w:pPr>
      <w:r>
        <w:t>We included any given time point for the measurement of treatment effects. As per protocol, we characterized follow-up measures as follows:</w:t>
      </w:r>
    </w:p>
    <w:p w14:paraId="02195710" w14:textId="77777777" w:rsidR="00F167B0" w:rsidRDefault="00F167B0" w:rsidP="00F167B0">
      <w:pPr>
        <w:pStyle w:val="NormalWeb"/>
        <w:numPr>
          <w:ilvl w:val="0"/>
          <w:numId w:val="38"/>
        </w:numPr>
        <w:divId w:val="1798336831"/>
      </w:pPr>
      <w:r>
        <w:t>Effects measured 0-1 year after the end of the intervention were defined as posttest effects</w:t>
      </w:r>
    </w:p>
    <w:p w14:paraId="711F7977" w14:textId="0619D54A" w:rsidR="00F167B0" w:rsidRDefault="00F167B0" w:rsidP="00F167B0">
      <w:pPr>
        <w:pStyle w:val="NormalWeb"/>
        <w:numPr>
          <w:ilvl w:val="0"/>
          <w:numId w:val="38"/>
        </w:numPr>
        <w:divId w:val="1798336831"/>
      </w:pPr>
      <w:r>
        <w:t>Effects measured 1-2 years  after the end of the intervention were defined as medium-term follow-up effects</w:t>
      </w:r>
    </w:p>
    <w:p w14:paraId="403911A2" w14:textId="3E4E4508" w:rsidR="00F167B0" w:rsidRDefault="00F167B0" w:rsidP="00F167B0">
      <w:pPr>
        <w:pStyle w:val="NormalWeb"/>
        <w:numPr>
          <w:ilvl w:val="0"/>
          <w:numId w:val="38"/>
        </w:numPr>
        <w:divId w:val="1798336831"/>
      </w:pPr>
      <w:r>
        <w:t>Effects measured more than 2 years after the end of the intervention were defined as long-term follow-up effects</w:t>
      </w:r>
    </w:p>
    <w:p w14:paraId="6769AA47" w14:textId="77777777" w:rsidR="00E87552" w:rsidRDefault="00E87552" w:rsidP="00F167B0">
      <w:pPr>
        <w:pStyle w:val="NormalWeb"/>
        <w:divId w:val="1798336831"/>
      </w:pPr>
    </w:p>
    <w:p w14:paraId="6324D271" w14:textId="450755FA" w:rsidR="00F167B0" w:rsidRDefault="00F167B0" w:rsidP="000C482B">
      <w:pPr>
        <w:pStyle w:val="NormalWeb"/>
        <w:divId w:val="1798336831"/>
      </w:pPr>
      <w:r>
        <w:lastRenderedPageBreak/>
        <w:t xml:space="preserve">That said, we only detected posttest effects in the included literature. Therefore, all the analyses of this review concern the posttest effects of group-based interventions only. </w:t>
      </w:r>
    </w:p>
    <w:p w14:paraId="2A5F23A9" w14:textId="77777777" w:rsidR="004847E2" w:rsidRPr="00AF0241" w:rsidRDefault="004847E2" w:rsidP="00F97B01">
      <w:pPr>
        <w:pStyle w:val="Heading4"/>
        <w:divId w:val="1798336831"/>
        <w:rPr>
          <w:rFonts w:cs="Times New Roman"/>
        </w:rPr>
      </w:pPr>
    </w:p>
    <w:p w14:paraId="55D32C2C" w14:textId="72F65BD4" w:rsidR="00120CB4" w:rsidRPr="00AF0241" w:rsidRDefault="00C37244" w:rsidP="00F97B01">
      <w:pPr>
        <w:pStyle w:val="Heading4"/>
        <w:divId w:val="1798336831"/>
        <w:rPr>
          <w:rFonts w:cs="Times New Roman"/>
        </w:rPr>
      </w:pPr>
      <w:r w:rsidRPr="00AF0241">
        <w:rPr>
          <w:rFonts w:cs="Times New Roman"/>
        </w:rPr>
        <w:t>Types of settings</w:t>
      </w:r>
    </w:p>
    <w:p w14:paraId="2F16D8F3" w14:textId="64CA6EBE" w:rsidR="00E87552" w:rsidRDefault="004847E2" w:rsidP="003D0FED">
      <w:pPr>
        <w:divId w:val="1782382996"/>
      </w:pPr>
      <w:bookmarkStart w:id="61" w:name="SEARCH_METHODS"/>
      <w:bookmarkEnd w:id="61"/>
      <w:r w:rsidRPr="00AF0241">
        <w:t>In order to be eligible for the present review, interventions had to be based in a community or outpatient setting and must be aimed at supporting the social reintegration of participants.</w:t>
      </w:r>
      <w:r w:rsidR="00E87552">
        <w:br/>
      </w:r>
    </w:p>
    <w:p w14:paraId="7B0F757F" w14:textId="5B389C14" w:rsidR="004847E2" w:rsidRDefault="004847E2" w:rsidP="000C482B">
      <w:pPr>
        <w:divId w:val="1782382996"/>
      </w:pPr>
      <w:r w:rsidRPr="00AF0241">
        <w:t>We excluded interventions taking place in hospital settings wh</w:t>
      </w:r>
      <w:r w:rsidR="001F1D41">
        <w:t>ere</w:t>
      </w:r>
      <w:r w:rsidRPr="00AF0241">
        <w:t xml:space="preserve"> patients are receiving around</w:t>
      </w:r>
      <w:r w:rsidR="003D0FED">
        <w:t>-the-</w:t>
      </w:r>
      <w:r w:rsidRPr="00AF0241">
        <w:t>clock care. However</w:t>
      </w:r>
      <w:r w:rsidR="00E87552">
        <w:t xml:space="preserve">, </w:t>
      </w:r>
      <w:r w:rsidRPr="00AF0241">
        <w:t>if patients are admitted to in-hospital treatment and subsequently receive out-patient group-based services or interventions in a psychiatric or hospital setting</w:t>
      </w:r>
      <w:r w:rsidR="00E87552">
        <w:t>,</w:t>
      </w:r>
      <w:r w:rsidRPr="00AF0241">
        <w:t xml:space="preserve"> the study was also included in the review</w:t>
      </w:r>
      <w:r w:rsidR="00E87552">
        <w:t>.</w:t>
      </w:r>
    </w:p>
    <w:p w14:paraId="25C88482" w14:textId="18902F85" w:rsidR="003D0FED" w:rsidRDefault="003D0FED" w:rsidP="003D0FED">
      <w:pPr>
        <w:ind w:firstLine="720"/>
        <w:divId w:val="1782382996"/>
      </w:pPr>
    </w:p>
    <w:p w14:paraId="6E7BAEF2" w14:textId="77777777" w:rsidR="003D0FED" w:rsidRPr="00AF0241" w:rsidRDefault="003D0FED" w:rsidP="003D0FED">
      <w:pPr>
        <w:ind w:firstLine="720"/>
        <w:divId w:val="1782382996"/>
      </w:pPr>
    </w:p>
    <w:p w14:paraId="7545ED94" w14:textId="42444974" w:rsidR="0008704F" w:rsidRPr="00DC1D8F" w:rsidRDefault="00C37244" w:rsidP="003D0FED">
      <w:pPr>
        <w:pStyle w:val="Heading2"/>
        <w:divId w:val="1782382996"/>
        <w:rPr>
          <w:rFonts w:eastAsia="Times New Roman"/>
        </w:rPr>
      </w:pPr>
      <w:r w:rsidRPr="00AF0241">
        <w:rPr>
          <w:rFonts w:eastAsia="Times New Roman"/>
        </w:rPr>
        <w:t xml:space="preserve">Search methods for </w:t>
      </w:r>
      <w:r w:rsidRPr="00AF0241">
        <w:t>identification</w:t>
      </w:r>
      <w:r w:rsidRPr="00AF0241">
        <w:rPr>
          <w:rFonts w:eastAsia="Times New Roman"/>
        </w:rPr>
        <w:t xml:space="preserve"> of studies </w:t>
      </w:r>
      <w:bookmarkStart w:id="62" w:name="ELECTRONIC_SEARCHES"/>
      <w:bookmarkEnd w:id="62"/>
      <w:r w:rsidR="004847E2" w:rsidRPr="00AF0241">
        <w:t> </w:t>
      </w:r>
    </w:p>
    <w:p w14:paraId="28BC8A2E" w14:textId="6D7BC25A" w:rsidR="0008704F" w:rsidRPr="00AF0241" w:rsidRDefault="00DC1D8F" w:rsidP="00CD16E9">
      <w:pPr>
        <w:pStyle w:val="NormalWeb"/>
        <w:shd w:val="clear" w:color="auto" w:fill="FFFFFF"/>
        <w:spacing w:after="240"/>
        <w:ind w:firstLine="426"/>
        <w:divId w:val="72901883"/>
        <w:rPr>
          <w:rFonts w:eastAsia="Times New Roman"/>
        </w:rPr>
      </w:pPr>
      <w:r>
        <w:br/>
      </w:r>
      <w:r w:rsidR="0008704F" w:rsidRPr="00AF0241">
        <w:t>Relevant studies were identified through electronic searches of bibliographic databases, governmental and grey literature repositories, hand search</w:t>
      </w:r>
      <w:r w:rsidR="00C468D6">
        <w:t>ed</w:t>
      </w:r>
      <w:r w:rsidR="0008704F" w:rsidRPr="00AF0241">
        <w:t xml:space="preserve"> in specific targeted journals, attempts to contact experts, and Internet search engines. The electronic database searches</w:t>
      </w:r>
      <w:r w:rsidR="004F63C6" w:rsidRPr="00AF0241">
        <w:t xml:space="preserve"> were completed in September 2022</w:t>
      </w:r>
      <w:r w:rsidR="0008704F" w:rsidRPr="00AF0241">
        <w:t xml:space="preserve"> and other resources were </w:t>
      </w:r>
      <w:r w:rsidR="009C463E" w:rsidRPr="00AF0241">
        <w:t>completed in July</w:t>
      </w:r>
      <w:r w:rsidR="004F63C6" w:rsidRPr="00AF0241">
        <w:t xml:space="preserve"> 2024</w:t>
      </w:r>
      <w:r w:rsidR="0008704F" w:rsidRPr="00AF0241">
        <w:t>. We searched to identify both published and unpublished literature. The searches were international in scope. The searches were limited to publications published from 2000 onward to maximise contemporary relevance of the review. Reference lists of included studies used in the meta-analysis were also searched.</w:t>
      </w:r>
    </w:p>
    <w:p w14:paraId="640DD42F" w14:textId="77777777" w:rsidR="0008704F" w:rsidRPr="00AF0241" w:rsidRDefault="0008704F" w:rsidP="000C482B">
      <w:pPr>
        <w:pStyle w:val="NormalWeb"/>
        <w:shd w:val="clear" w:color="auto" w:fill="FFFFFF"/>
        <w:spacing w:after="240"/>
        <w:divId w:val="72901883"/>
      </w:pPr>
      <w:r w:rsidRPr="00AF0241">
        <w:t>We implemented a wide range of search methods and strategies to maximise coverage of relevant references, while simultaneously attempting to reduce different types of bias related to publication and dissemination systems.</w:t>
      </w:r>
    </w:p>
    <w:p w14:paraId="0192083D" w14:textId="77777777" w:rsidR="0008704F" w:rsidRPr="00AF0241" w:rsidRDefault="0008704F" w:rsidP="000C482B">
      <w:pPr>
        <w:pStyle w:val="NormalWeb"/>
        <w:shd w:val="clear" w:color="auto" w:fill="FFFFFF"/>
        <w:spacing w:after="240"/>
        <w:divId w:val="72901883"/>
      </w:pPr>
      <w:r w:rsidRPr="00AF0241">
        <w:t>Subject terms in the facets were selected according to the thesaurus or index of each database. Keywords were supplied if the search technique provided additional results. Use of truncation and wildcards were used to address English spelling variants.</w:t>
      </w:r>
    </w:p>
    <w:p w14:paraId="5A52B49F" w14:textId="4DAF1B09" w:rsidR="0008704F" w:rsidRPr="00AF0241" w:rsidRDefault="0008704F" w:rsidP="00CD16E9">
      <w:pPr>
        <w:pStyle w:val="NormalWeb"/>
        <w:shd w:val="clear" w:color="auto" w:fill="FFFFFF"/>
        <w:spacing w:after="240"/>
        <w:ind w:firstLine="720"/>
        <w:divId w:val="72901883"/>
      </w:pPr>
      <w:r w:rsidRPr="00AF0241">
        <w:t>The different strategies and methods are presented below and detailed documentation of the searches is available in Sup</w:t>
      </w:r>
      <w:r w:rsidR="00EB6BC1">
        <w:t>porting Information.</w:t>
      </w:r>
    </w:p>
    <w:p w14:paraId="24C941B1" w14:textId="77777777" w:rsidR="009377C6" w:rsidRPr="00AF0241" w:rsidRDefault="009377C6" w:rsidP="0044785D">
      <w:pPr>
        <w:divId w:val="72901883"/>
        <w:rPr>
          <w:rFonts w:eastAsia="Times New Roman"/>
        </w:rPr>
      </w:pPr>
    </w:p>
    <w:p w14:paraId="272DE1C7" w14:textId="0EF80A33" w:rsidR="003862F9" w:rsidRPr="00AF0241" w:rsidRDefault="00C37244" w:rsidP="00D7480A">
      <w:pPr>
        <w:pStyle w:val="Heading3"/>
        <w:divId w:val="72901883"/>
        <w:rPr>
          <w:rFonts w:eastAsia="Times New Roman"/>
        </w:rPr>
      </w:pPr>
      <w:r w:rsidRPr="00AF0241">
        <w:rPr>
          <w:rFonts w:eastAsia="Times New Roman"/>
        </w:rPr>
        <w:t xml:space="preserve">Electronic searches </w:t>
      </w:r>
    </w:p>
    <w:p w14:paraId="6F540CE2" w14:textId="77777777" w:rsidR="00A77B06" w:rsidRPr="00AF0241" w:rsidRDefault="00A77B06" w:rsidP="001C437B">
      <w:pPr>
        <w:divId w:val="72901883"/>
        <w:rPr>
          <w:rFonts w:eastAsia="Times New Roman"/>
          <w:sz w:val="27"/>
          <w:szCs w:val="27"/>
        </w:rPr>
      </w:pPr>
    </w:p>
    <w:p w14:paraId="398A7A56" w14:textId="77777777" w:rsidR="00A77B06" w:rsidRPr="00AF0241" w:rsidRDefault="00A77B06" w:rsidP="001C437B">
      <w:pPr>
        <w:divId w:val="72901883"/>
        <w:rPr>
          <w:rFonts w:eastAsia="Times New Roman"/>
        </w:rPr>
      </w:pPr>
      <w:r w:rsidRPr="00AF0241">
        <w:rPr>
          <w:rFonts w:eastAsia="Times New Roman"/>
        </w:rPr>
        <w:t>The following databases were searched electronically:</w:t>
      </w:r>
    </w:p>
    <w:p w14:paraId="55687D52" w14:textId="77777777" w:rsidR="00A77B06" w:rsidRPr="00AF0241" w:rsidRDefault="00A77B06" w:rsidP="001C437B">
      <w:pPr>
        <w:divId w:val="72901883"/>
        <w:rPr>
          <w:rFonts w:eastAsia="Times New Roman"/>
          <w:sz w:val="27"/>
          <w:szCs w:val="27"/>
        </w:rPr>
      </w:pPr>
    </w:p>
    <w:p w14:paraId="618A5095"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MEDLINE (OVID) 1966 - 2022</w:t>
      </w:r>
    </w:p>
    <w:p w14:paraId="12423C79"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EMBASE (OVID) 1974 - 2022</w:t>
      </w:r>
    </w:p>
    <w:p w14:paraId="1216A75B"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lastRenderedPageBreak/>
        <w:t>APA PsycINFO (EBSCO) 1800 - 2022</w:t>
      </w:r>
    </w:p>
    <w:p w14:paraId="0A1F06C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CINAHL (EBSCO) 1981 - 2022</w:t>
      </w:r>
    </w:p>
    <w:p w14:paraId="6353ED63"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Sociological Abstracts (ProQuest) 1952 - 2022</w:t>
      </w:r>
    </w:p>
    <w:p w14:paraId="25C6DAC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Services Abstracts (ProQuest) 1979 - 2022</w:t>
      </w:r>
    </w:p>
    <w:p w14:paraId="58C43978"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SocINDEX (EBSCO) 1908 - 2022</w:t>
      </w:r>
    </w:p>
    <w:p w14:paraId="7ADD925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Academic Search Premier (EBSCO) 1975 - 2022</w:t>
      </w:r>
    </w:p>
    <w:p w14:paraId="2145484A"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International Bibliography of the Social Sciences (IBSS) (ProQuest) 1951 - 2022</w:t>
      </w:r>
    </w:p>
    <w:p w14:paraId="79F3096F"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Science Citation Index (Web of Science Core Collection) 1900 - 2022 </w:t>
      </w:r>
    </w:p>
    <w:p w14:paraId="7BBDDD42" w14:textId="77777777"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Social Sciences Citation Index (Web of Science Core Collection) 1990 - 2022</w:t>
      </w:r>
    </w:p>
    <w:p w14:paraId="3DDE2995" w14:textId="23A71BF6" w:rsidR="00A77B06" w:rsidRPr="00AF0241" w:rsidRDefault="00A77B06" w:rsidP="00A77B06">
      <w:pPr>
        <w:spacing w:after="100" w:afterAutospacing="1"/>
        <w:divId w:val="72901883"/>
        <w:rPr>
          <w:rFonts w:eastAsia="Times New Roman"/>
          <w:lang w:val="en-US" w:eastAsia="da-DK"/>
        </w:rPr>
      </w:pPr>
      <w:r w:rsidRPr="00AF0241">
        <w:rPr>
          <w:rFonts w:eastAsia="Times New Roman"/>
          <w:lang w:val="en-US" w:eastAsia="da-DK"/>
        </w:rPr>
        <w:t>Cochrane Central Register of Controlled Trials (CENTRAL) (1996) – 2022</w:t>
      </w:r>
    </w:p>
    <w:p w14:paraId="263B5CB2" w14:textId="77777777" w:rsidR="003862F9" w:rsidRPr="00AF0241" w:rsidRDefault="00C37244" w:rsidP="00F97B01">
      <w:pPr>
        <w:pStyle w:val="Heading3"/>
        <w:divId w:val="98336242"/>
        <w:rPr>
          <w:rFonts w:eastAsia="Times New Roman"/>
        </w:rPr>
      </w:pPr>
      <w:bookmarkStart w:id="63" w:name="OTHER_SEARCHES"/>
      <w:bookmarkEnd w:id="63"/>
      <w:r w:rsidRPr="00AF0241">
        <w:rPr>
          <w:rFonts w:eastAsia="Times New Roman"/>
        </w:rPr>
        <w:t xml:space="preserve">Searching other resources </w:t>
      </w:r>
    </w:p>
    <w:p w14:paraId="628F1806" w14:textId="0DF68860" w:rsidR="009377C6" w:rsidRPr="00AF0241" w:rsidRDefault="009377C6" w:rsidP="009377C6">
      <w:pPr>
        <w:pStyle w:val="NormalWeb"/>
        <w:divId w:val="1183665933"/>
      </w:pPr>
      <w:bookmarkStart w:id="64" w:name="DATA_COLLECTION"/>
      <w:bookmarkEnd w:id="64"/>
      <w:r w:rsidRPr="00AF0241">
        <w:t xml:space="preserve">In addition til electronic databases, we also searched the following venues: </w:t>
      </w:r>
    </w:p>
    <w:p w14:paraId="7A064A4A" w14:textId="77777777" w:rsidR="009377C6" w:rsidRPr="00AF0241" w:rsidRDefault="009377C6" w:rsidP="009377C6">
      <w:pPr>
        <w:pStyle w:val="NormalWeb"/>
        <w:divId w:val="1183665933"/>
      </w:pPr>
    </w:p>
    <w:p w14:paraId="1974D602" w14:textId="311A8C8F" w:rsidR="009377C6" w:rsidRPr="00AF0241" w:rsidRDefault="009377C6" w:rsidP="009377C6">
      <w:pPr>
        <w:pStyle w:val="NormalWeb"/>
        <w:numPr>
          <w:ilvl w:val="0"/>
          <w:numId w:val="13"/>
        </w:numPr>
        <w:divId w:val="1183665933"/>
        <w:rPr>
          <w:lang w:val="da-DK"/>
        </w:rPr>
      </w:pPr>
      <w:r w:rsidRPr="00AF0241">
        <w:rPr>
          <w:lang w:val="da-DK"/>
        </w:rPr>
        <w:t>Google Scholar—https://scholar.google.com</w:t>
      </w:r>
    </w:p>
    <w:p w14:paraId="3242BBCE" w14:textId="77777777" w:rsidR="009377C6" w:rsidRPr="00AF0241" w:rsidRDefault="009377C6" w:rsidP="009377C6">
      <w:pPr>
        <w:pStyle w:val="NormalWeb"/>
        <w:numPr>
          <w:ilvl w:val="0"/>
          <w:numId w:val="13"/>
        </w:numPr>
        <w:divId w:val="1183665933"/>
        <w:rPr>
          <w:lang w:val="da-DK"/>
        </w:rPr>
      </w:pPr>
      <w:r w:rsidRPr="00AF0241">
        <w:rPr>
          <w:lang w:val="da-DK"/>
        </w:rPr>
        <w:t>Google —https://www.google.com/</w:t>
      </w:r>
    </w:p>
    <w:p w14:paraId="452BA6B3" w14:textId="64E1BA83" w:rsidR="009377C6" w:rsidRPr="00AF0241" w:rsidRDefault="009377C6" w:rsidP="009377C6">
      <w:pPr>
        <w:pStyle w:val="NormalWeb"/>
        <w:numPr>
          <w:ilvl w:val="0"/>
          <w:numId w:val="13"/>
        </w:numPr>
        <w:divId w:val="1183665933"/>
      </w:pPr>
      <w:r w:rsidRPr="00AF0241">
        <w:t xml:space="preserve">Searches in Google and Google scholar </w:t>
      </w:r>
    </w:p>
    <w:p w14:paraId="36A70B34" w14:textId="77777777" w:rsidR="009377C6" w:rsidRPr="00AF0241" w:rsidRDefault="009377C6" w:rsidP="009377C6">
      <w:pPr>
        <w:pStyle w:val="NormalWeb"/>
        <w:numPr>
          <w:ilvl w:val="0"/>
          <w:numId w:val="13"/>
        </w:numPr>
        <w:divId w:val="1183665933"/>
      </w:pPr>
      <w:r w:rsidRPr="00AF0241">
        <w:t>Social Science Research Network — </w:t>
      </w:r>
      <w:hyperlink r:id="rId16" w:history="1">
        <w:r w:rsidRPr="00AF0241">
          <w:rPr>
            <w:rStyle w:val="Hyperlink"/>
          </w:rPr>
          <w:t>https://papers.ssrn.com/sol3/DisplayAbstractSearch.cfm</w:t>
        </w:r>
      </w:hyperlink>
    </w:p>
    <w:p w14:paraId="41658C21" w14:textId="77777777" w:rsidR="009377C6" w:rsidRPr="00AF0241" w:rsidRDefault="009377C6" w:rsidP="009377C6">
      <w:pPr>
        <w:pStyle w:val="NormalWeb"/>
        <w:numPr>
          <w:ilvl w:val="0"/>
          <w:numId w:val="13"/>
        </w:numPr>
        <w:divId w:val="1183665933"/>
      </w:pPr>
      <w:r w:rsidRPr="00AF0241">
        <w:t>CORE – </w:t>
      </w:r>
      <w:hyperlink r:id="rId17" w:history="1">
        <w:r w:rsidRPr="00AF0241">
          <w:rPr>
            <w:rStyle w:val="Hyperlink"/>
          </w:rPr>
          <w:t>https://core.ac.uk</w:t>
        </w:r>
      </w:hyperlink>
      <w:r w:rsidRPr="00AF0241">
        <w:t>  Internationale repositorier</w:t>
      </w:r>
    </w:p>
    <w:p w14:paraId="6FBD9757" w14:textId="77777777" w:rsidR="009377C6" w:rsidRPr="00AF0241" w:rsidRDefault="009377C6" w:rsidP="009377C6">
      <w:pPr>
        <w:pStyle w:val="NormalWeb"/>
        <w:numPr>
          <w:ilvl w:val="0"/>
          <w:numId w:val="13"/>
        </w:numPr>
        <w:divId w:val="1183665933"/>
      </w:pPr>
      <w:r w:rsidRPr="00AF0241">
        <w:t>Danish National Research Database—http://www.forskningsdatabasen. dk/en</w:t>
      </w:r>
    </w:p>
    <w:p w14:paraId="5763DE23" w14:textId="77777777" w:rsidR="009377C6" w:rsidRPr="00AF0241" w:rsidRDefault="009377C6" w:rsidP="009377C6">
      <w:pPr>
        <w:pStyle w:val="NormalWeb"/>
        <w:numPr>
          <w:ilvl w:val="0"/>
          <w:numId w:val="13"/>
        </w:numPr>
        <w:divId w:val="1183665933"/>
      </w:pPr>
      <w:r w:rsidRPr="00AF0241">
        <w:t>NORA—Norwegian Open Research Archives—http://nora. openaccess.no/</w:t>
      </w:r>
    </w:p>
    <w:p w14:paraId="2D4DD688" w14:textId="77777777" w:rsidR="009377C6" w:rsidRPr="00AF0241" w:rsidRDefault="009377C6" w:rsidP="009377C6">
      <w:pPr>
        <w:pStyle w:val="NormalWeb"/>
        <w:numPr>
          <w:ilvl w:val="0"/>
          <w:numId w:val="13"/>
        </w:numPr>
        <w:divId w:val="1183665933"/>
      </w:pPr>
      <w:r w:rsidRPr="00AF0241">
        <w:t>Cristin - Current Research Information SysTem In Norway - https://wo.cristin.no/as/WebObjects/cristin.woa/wa/fres?la=no</w:t>
      </w:r>
    </w:p>
    <w:p w14:paraId="1E2BF5E0" w14:textId="77777777" w:rsidR="009377C6" w:rsidRPr="00AF0241" w:rsidRDefault="009377C6" w:rsidP="009377C6">
      <w:pPr>
        <w:pStyle w:val="NormalWeb"/>
        <w:numPr>
          <w:ilvl w:val="0"/>
          <w:numId w:val="13"/>
        </w:numPr>
        <w:divId w:val="1183665933"/>
      </w:pPr>
      <w:r w:rsidRPr="00AF0241">
        <w:t>SwePub—Academic publications at Swedish universities—http:// swepub.kb.se/</w:t>
      </w:r>
    </w:p>
    <w:p w14:paraId="17845D62" w14:textId="77777777" w:rsidR="009377C6" w:rsidRPr="00AF0241" w:rsidRDefault="009377C6" w:rsidP="009377C6">
      <w:pPr>
        <w:pStyle w:val="NormalWeb"/>
        <w:numPr>
          <w:ilvl w:val="0"/>
          <w:numId w:val="13"/>
        </w:numPr>
        <w:divId w:val="1183665933"/>
      </w:pPr>
      <w:r w:rsidRPr="00AF0241">
        <w:t>DIVA - https://www.diva-portal.org/smash/search.jsf?dswid=69</w:t>
      </w:r>
    </w:p>
    <w:p w14:paraId="4BFF2542" w14:textId="77777777" w:rsidR="009377C6" w:rsidRPr="00AF0241" w:rsidRDefault="009377C6" w:rsidP="009377C6">
      <w:pPr>
        <w:pStyle w:val="NormalWeb"/>
        <w:divId w:val="1183665933"/>
      </w:pPr>
      <w:r w:rsidRPr="00AF0241">
        <w:t> </w:t>
      </w:r>
    </w:p>
    <w:p w14:paraId="164538B6" w14:textId="77777777" w:rsidR="009377C6" w:rsidRPr="00AF0241" w:rsidRDefault="009377C6" w:rsidP="000A29E0">
      <w:pPr>
        <w:pStyle w:val="Heading4"/>
        <w:divId w:val="1183665933"/>
      </w:pPr>
      <w:r w:rsidRPr="00AF0241">
        <w:t>Searches for working papers and conference proceedings in English</w:t>
      </w:r>
    </w:p>
    <w:p w14:paraId="789D4886" w14:textId="7969F825" w:rsidR="009377C6" w:rsidRPr="00AF0241" w:rsidRDefault="009377C6" w:rsidP="009377C6">
      <w:pPr>
        <w:pStyle w:val="NormalWeb"/>
        <w:divId w:val="1183665933"/>
      </w:pPr>
      <w:r w:rsidRPr="00AF0241">
        <w:t>SHS Web of Conferences (www.shs-conferences.org) Open Access proceedings in Humanities and Social Sciences</w:t>
      </w:r>
    </w:p>
    <w:p w14:paraId="44F4358A" w14:textId="1FE797F1" w:rsidR="009377C6" w:rsidRDefault="009377C6" w:rsidP="009377C6">
      <w:pPr>
        <w:pStyle w:val="NormalWeb"/>
        <w:divId w:val="1183665933"/>
        <w:rPr>
          <w:rStyle w:val="Hyperlink"/>
        </w:rPr>
      </w:pPr>
      <w:r w:rsidRPr="00AF0241">
        <w:lastRenderedPageBreak/>
        <w:t xml:space="preserve">The Social Care Institute for Excellence (SCIE) : </w:t>
      </w:r>
      <w:hyperlink r:id="rId18" w:history="1">
        <w:r w:rsidRPr="00AF0241">
          <w:rPr>
            <w:rStyle w:val="Hyperlink"/>
          </w:rPr>
          <w:t>www.scie.org.uk/publications/index.asp</w:t>
        </w:r>
      </w:hyperlink>
    </w:p>
    <w:p w14:paraId="12BCCCC6" w14:textId="77777777" w:rsidR="000A29E0" w:rsidRPr="00AF0241" w:rsidRDefault="000A29E0" w:rsidP="009377C6">
      <w:pPr>
        <w:pStyle w:val="NormalWeb"/>
        <w:divId w:val="1183665933"/>
      </w:pPr>
    </w:p>
    <w:p w14:paraId="67B6C885" w14:textId="77777777" w:rsidR="009377C6" w:rsidRPr="00AF0241" w:rsidRDefault="009377C6" w:rsidP="000A29E0">
      <w:pPr>
        <w:pStyle w:val="Heading4"/>
        <w:divId w:val="1183665933"/>
      </w:pPr>
      <w:r w:rsidRPr="00AF0241">
        <w:t>Searches for Government Documents</w:t>
      </w:r>
    </w:p>
    <w:p w14:paraId="6A378AE7" w14:textId="56A8712D" w:rsidR="009377C6" w:rsidRDefault="009377C6" w:rsidP="009377C6">
      <w:pPr>
        <w:pStyle w:val="NormalWeb"/>
        <w:divId w:val="1183665933"/>
      </w:pPr>
      <w:r w:rsidRPr="00AF0241">
        <w:t> NICE National Institute for Health and Care Excellence  </w:t>
      </w:r>
      <w:hyperlink r:id="rId19" w:history="1">
        <w:r w:rsidR="000A29E0" w:rsidRPr="005839F3">
          <w:rPr>
            <w:rStyle w:val="Hyperlink"/>
          </w:rPr>
          <w:t>www.nice.org.uk</w:t>
        </w:r>
      </w:hyperlink>
    </w:p>
    <w:p w14:paraId="11648B98" w14:textId="77777777" w:rsidR="000A29E0" w:rsidRPr="00AF0241" w:rsidRDefault="000A29E0" w:rsidP="009377C6">
      <w:pPr>
        <w:pStyle w:val="NormalWeb"/>
        <w:divId w:val="1183665933"/>
      </w:pPr>
    </w:p>
    <w:p w14:paraId="6FD8B208" w14:textId="77777777" w:rsidR="009377C6" w:rsidRPr="00AF0241" w:rsidRDefault="009377C6" w:rsidP="000A29E0">
      <w:pPr>
        <w:pStyle w:val="Heading4"/>
        <w:divId w:val="1183665933"/>
      </w:pPr>
      <w:r w:rsidRPr="00AF0241">
        <w:t>Searches for Dissertations</w:t>
      </w:r>
    </w:p>
    <w:p w14:paraId="6732CF3F" w14:textId="77777777" w:rsidR="009377C6" w:rsidRPr="00AF0241" w:rsidRDefault="009377C6" w:rsidP="009377C6">
      <w:pPr>
        <w:pStyle w:val="NormalWeb"/>
        <w:divId w:val="1183665933"/>
      </w:pPr>
      <w:r w:rsidRPr="00AF0241">
        <w:t> EBSCO Open Dissertations (https://biblioboard.com/opendissertations/)</w:t>
      </w:r>
    </w:p>
    <w:p w14:paraId="234584EC" w14:textId="276B1923" w:rsidR="009377C6" w:rsidRPr="00AF0241" w:rsidRDefault="009377C6" w:rsidP="009377C6">
      <w:pPr>
        <w:pStyle w:val="NormalWeb"/>
        <w:divId w:val="1183665933"/>
      </w:pPr>
      <w:r w:rsidRPr="00AF0241">
        <w:t> Open Access Theses and Dissertations (oatd.org)</w:t>
      </w:r>
    </w:p>
    <w:p w14:paraId="52B019C6" w14:textId="77777777" w:rsidR="009377C6" w:rsidRPr="00AF0241" w:rsidRDefault="009377C6" w:rsidP="009377C6">
      <w:pPr>
        <w:pStyle w:val="NormalWeb"/>
        <w:divId w:val="1183665933"/>
      </w:pPr>
    </w:p>
    <w:p w14:paraId="3D090DD4" w14:textId="77777777" w:rsidR="009377C6" w:rsidRPr="00AF0241" w:rsidRDefault="009377C6" w:rsidP="000A29E0">
      <w:pPr>
        <w:pStyle w:val="Heading4"/>
        <w:divId w:val="1183665933"/>
      </w:pPr>
      <w:r w:rsidRPr="00AF0241">
        <w:t>Hand Searches</w:t>
      </w:r>
    </w:p>
    <w:p w14:paraId="65AE13B2" w14:textId="0173A58B" w:rsidR="009377C6" w:rsidRPr="00AF0241" w:rsidRDefault="00EB6BC1" w:rsidP="009377C6">
      <w:pPr>
        <w:pStyle w:val="NormalWeb"/>
        <w:divId w:val="1183665933"/>
      </w:pPr>
      <w:r>
        <w:t>Hand searches were carried out in selected journals:</w:t>
      </w:r>
    </w:p>
    <w:p w14:paraId="62368CF9" w14:textId="77777777" w:rsidR="009377C6" w:rsidRPr="00AF0241" w:rsidRDefault="009377C6" w:rsidP="009377C6">
      <w:pPr>
        <w:numPr>
          <w:ilvl w:val="0"/>
          <w:numId w:val="12"/>
        </w:numPr>
        <w:spacing w:before="100" w:beforeAutospacing="1" w:after="100" w:afterAutospacing="1"/>
        <w:divId w:val="1183665933"/>
      </w:pPr>
      <w:r w:rsidRPr="00AF0241">
        <w:t>BMC Public health</w:t>
      </w:r>
    </w:p>
    <w:p w14:paraId="61CB0937" w14:textId="77777777" w:rsidR="009377C6" w:rsidRPr="00AF0241" w:rsidRDefault="009377C6" w:rsidP="009377C6">
      <w:pPr>
        <w:numPr>
          <w:ilvl w:val="0"/>
          <w:numId w:val="12"/>
        </w:numPr>
        <w:spacing w:before="100" w:beforeAutospacing="1" w:after="100" w:afterAutospacing="1"/>
        <w:divId w:val="1183665933"/>
      </w:pPr>
      <w:r w:rsidRPr="00AF0241">
        <w:t>BMC psychiatry</w:t>
      </w:r>
    </w:p>
    <w:p w14:paraId="452D7E3D" w14:textId="77777777" w:rsidR="009377C6" w:rsidRPr="00AF0241" w:rsidRDefault="009377C6" w:rsidP="009377C6">
      <w:pPr>
        <w:numPr>
          <w:ilvl w:val="0"/>
          <w:numId w:val="12"/>
        </w:numPr>
        <w:spacing w:before="100" w:beforeAutospacing="1" w:after="100" w:afterAutospacing="1"/>
        <w:divId w:val="1183665933"/>
      </w:pPr>
      <w:r w:rsidRPr="00AF0241">
        <w:t>Journal of Psychosocial Rehabilitation and Mental Health </w:t>
      </w:r>
    </w:p>
    <w:p w14:paraId="7D50BC47" w14:textId="77777777" w:rsidR="009377C6" w:rsidRPr="00AF0241" w:rsidRDefault="009377C6" w:rsidP="009377C6">
      <w:pPr>
        <w:numPr>
          <w:ilvl w:val="0"/>
          <w:numId w:val="12"/>
        </w:numPr>
        <w:spacing w:before="100" w:beforeAutospacing="1" w:after="100" w:afterAutospacing="1"/>
        <w:divId w:val="1183665933"/>
      </w:pPr>
      <w:r w:rsidRPr="00AF0241">
        <w:t>Psychiatric Quarterly </w:t>
      </w:r>
    </w:p>
    <w:p w14:paraId="1D53F2FF" w14:textId="77777777" w:rsidR="009377C6" w:rsidRPr="00AF0241" w:rsidRDefault="009377C6" w:rsidP="009377C6">
      <w:pPr>
        <w:numPr>
          <w:ilvl w:val="0"/>
          <w:numId w:val="12"/>
        </w:numPr>
        <w:spacing w:before="100" w:beforeAutospacing="1" w:after="100" w:afterAutospacing="1"/>
        <w:divId w:val="1183665933"/>
      </w:pPr>
      <w:r w:rsidRPr="00AF0241">
        <w:t>Community Mental Health Journal</w:t>
      </w:r>
    </w:p>
    <w:p w14:paraId="389DD636" w14:textId="77777777" w:rsidR="009377C6" w:rsidRPr="00AF0241" w:rsidRDefault="009377C6" w:rsidP="009377C6">
      <w:pPr>
        <w:numPr>
          <w:ilvl w:val="0"/>
          <w:numId w:val="12"/>
        </w:numPr>
        <w:spacing w:before="100" w:beforeAutospacing="1" w:after="100" w:afterAutospacing="1"/>
        <w:divId w:val="1183665933"/>
      </w:pPr>
      <w:r w:rsidRPr="00AF0241">
        <w:t>Disability and rehabilitation</w:t>
      </w:r>
    </w:p>
    <w:p w14:paraId="1A2FAA97" w14:textId="77777777" w:rsidR="009377C6" w:rsidRPr="00AF0241" w:rsidRDefault="009377C6" w:rsidP="009377C6">
      <w:pPr>
        <w:numPr>
          <w:ilvl w:val="0"/>
          <w:numId w:val="12"/>
        </w:numPr>
        <w:spacing w:before="100" w:beforeAutospacing="1" w:after="100" w:afterAutospacing="1"/>
        <w:divId w:val="1183665933"/>
      </w:pPr>
      <w:r w:rsidRPr="00AF0241">
        <w:t>International journal of mental health systems</w:t>
      </w:r>
    </w:p>
    <w:p w14:paraId="31B01595" w14:textId="23F2DBFD" w:rsidR="009377C6" w:rsidRPr="00AF0241" w:rsidRDefault="009377C6" w:rsidP="009377C6">
      <w:pPr>
        <w:numPr>
          <w:ilvl w:val="0"/>
          <w:numId w:val="12"/>
        </w:numPr>
        <w:spacing w:before="100" w:beforeAutospacing="1" w:after="100" w:afterAutospacing="1"/>
        <w:divId w:val="1183665933"/>
      </w:pPr>
      <w:r w:rsidRPr="00AF0241">
        <w:t>Sociology of health and illness</w:t>
      </w:r>
    </w:p>
    <w:p w14:paraId="36EE4616" w14:textId="598889E1" w:rsidR="009377C6" w:rsidRPr="00AF0241" w:rsidRDefault="009377C6" w:rsidP="009377C6">
      <w:pPr>
        <w:spacing w:before="100" w:beforeAutospacing="1" w:after="100" w:afterAutospacing="1"/>
        <w:divId w:val="1183665933"/>
      </w:pPr>
      <w:r w:rsidRPr="00AF0241">
        <w:t>Searches included all issues published in 2022, 2023 and until may 2024</w:t>
      </w:r>
    </w:p>
    <w:p w14:paraId="4B38CDD8" w14:textId="77777777" w:rsidR="009377C6" w:rsidRPr="00AF0241" w:rsidRDefault="009377C6" w:rsidP="000A29E0">
      <w:pPr>
        <w:pStyle w:val="Heading4"/>
        <w:divId w:val="1183665933"/>
      </w:pPr>
      <w:commentRangeStart w:id="65"/>
      <w:r w:rsidRPr="00AF0241">
        <w:t>Citation-</w:t>
      </w:r>
      <w:commentRangeStart w:id="66"/>
      <w:r w:rsidRPr="00AF0241">
        <w:t>tracking</w:t>
      </w:r>
      <w:commentRangeEnd w:id="65"/>
      <w:r w:rsidR="000A72EB">
        <w:rPr>
          <w:rStyle w:val="CommentReference"/>
          <w:rFonts w:asciiTheme="minorHAnsi" w:eastAsiaTheme="minorHAnsi" w:hAnsiTheme="minorHAnsi" w:cstheme="minorBidi"/>
          <w:lang w:val="da-DK" w:eastAsia="en-US"/>
        </w:rPr>
        <w:commentReference w:id="65"/>
      </w:r>
      <w:commentRangeEnd w:id="66"/>
      <w:r w:rsidR="00B868B8">
        <w:rPr>
          <w:rStyle w:val="CommentReference"/>
          <w:rFonts w:asciiTheme="minorHAnsi" w:eastAsiaTheme="minorHAnsi" w:hAnsiTheme="minorHAnsi" w:cstheme="minorBidi"/>
          <w:b w:val="0"/>
          <w:i w:val="0"/>
          <w:lang w:val="da-DK" w:eastAsia="en-US"/>
        </w:rPr>
        <w:commentReference w:id="66"/>
      </w:r>
    </w:p>
    <w:p w14:paraId="5D3DB3B4" w14:textId="170AB167" w:rsidR="009377C6" w:rsidRPr="00AF0241" w:rsidRDefault="009377C6" w:rsidP="009377C6">
      <w:pPr>
        <w:pStyle w:val="NormalWeb"/>
        <w:divId w:val="1183665933"/>
      </w:pPr>
      <w:r w:rsidRPr="00AF0241">
        <w:t>We also checked the references for all identified existing systematic reviews and meta-analyses and of all included primary studies.</w:t>
      </w:r>
      <w:r w:rsidR="000A29E0">
        <w:br/>
      </w:r>
      <w:r w:rsidRPr="00AF0241">
        <w:t> </w:t>
      </w:r>
    </w:p>
    <w:p w14:paraId="2323F13C" w14:textId="77777777" w:rsidR="009377C6" w:rsidRPr="00AF0241" w:rsidRDefault="009377C6" w:rsidP="000A29E0">
      <w:pPr>
        <w:pStyle w:val="Heading4"/>
        <w:divId w:val="1183665933"/>
      </w:pPr>
      <w:r w:rsidRPr="00AF0241">
        <w:t>Contacting experts in the field</w:t>
      </w:r>
    </w:p>
    <w:p w14:paraId="34EA5367" w14:textId="023A831D" w:rsidR="009377C6" w:rsidRDefault="009377C6" w:rsidP="009377C6">
      <w:pPr>
        <w:pStyle w:val="NormalWeb"/>
        <w:divId w:val="1183665933"/>
      </w:pPr>
      <w:r w:rsidRPr="00AF0241">
        <w:t xml:space="preserve">We did not contact international experts, as we did not identify anyone with a specific area of expertise central to the present review. </w:t>
      </w:r>
    </w:p>
    <w:p w14:paraId="19C4A4D0" w14:textId="77777777" w:rsidR="000A29E0" w:rsidRPr="00AF0241" w:rsidRDefault="000A29E0" w:rsidP="009377C6">
      <w:pPr>
        <w:pStyle w:val="NormalWeb"/>
        <w:divId w:val="1183665933"/>
      </w:pPr>
    </w:p>
    <w:p w14:paraId="1C8E70A2" w14:textId="77777777" w:rsidR="009377C6" w:rsidRPr="000A29E0" w:rsidRDefault="009377C6" w:rsidP="009377C6">
      <w:pPr>
        <w:pStyle w:val="NormalWeb"/>
        <w:divId w:val="1183665933"/>
        <w:rPr>
          <w:i/>
        </w:rPr>
      </w:pPr>
      <w:r w:rsidRPr="000A29E0">
        <w:rPr>
          <w:b/>
          <w:bCs/>
          <w:i/>
        </w:rPr>
        <w:t>Language restrictions</w:t>
      </w:r>
    </w:p>
    <w:p w14:paraId="56F87FAD" w14:textId="489CCC94" w:rsidR="00120CB4" w:rsidRDefault="009377C6" w:rsidP="003D0FED">
      <w:pPr>
        <w:pStyle w:val="NormalWeb"/>
        <w:divId w:val="1183665933"/>
        <w:rPr>
          <w:rFonts w:eastAsia="Times New Roman"/>
        </w:rPr>
      </w:pPr>
      <w:r w:rsidRPr="00AF0241">
        <w:t>We reviewed studies published in English,</w:t>
      </w:r>
      <w:r w:rsidR="00F54E84" w:rsidRPr="00AF0241">
        <w:t xml:space="preserve"> Danish, Swedish</w:t>
      </w:r>
      <w:r w:rsidR="003D0FED">
        <w:t>,</w:t>
      </w:r>
      <w:r w:rsidR="00F54E84" w:rsidRPr="00AF0241">
        <w:t xml:space="preserve"> and Norwegian.</w:t>
      </w:r>
    </w:p>
    <w:p w14:paraId="4E5FE47E" w14:textId="29E6EBC0" w:rsidR="003862F9" w:rsidRPr="00AF0241" w:rsidRDefault="00C37244" w:rsidP="00F97B01">
      <w:pPr>
        <w:pStyle w:val="Heading2"/>
        <w:divId w:val="1183665933"/>
        <w:rPr>
          <w:rFonts w:eastAsia="Times New Roman"/>
        </w:rPr>
      </w:pPr>
      <w:r w:rsidRPr="00AF0241">
        <w:rPr>
          <w:rFonts w:eastAsia="Times New Roman"/>
        </w:rPr>
        <w:t xml:space="preserve">Data collection </w:t>
      </w:r>
      <w:r w:rsidR="000A29E0">
        <w:rPr>
          <w:rFonts w:eastAsia="Times New Roman"/>
        </w:rPr>
        <w:t>and analysis</w:t>
      </w:r>
    </w:p>
    <w:p w14:paraId="7F7E38A0" w14:textId="6E6BDB48" w:rsidR="009377C6" w:rsidRDefault="00EB6B15" w:rsidP="00EB6B15">
      <w:pPr>
        <w:divId w:val="1742412851"/>
        <w:rPr>
          <w:rFonts w:eastAsia="Times New Roman"/>
        </w:rPr>
      </w:pPr>
      <w:bookmarkStart w:id="67" w:name="STUDY_SELECTION"/>
      <w:bookmarkEnd w:id="67"/>
      <w:r>
        <w:rPr>
          <w:rFonts w:eastAsia="Times New Roman"/>
        </w:rPr>
        <w:t xml:space="preserve">All data extraction schemes are either enclosed with this publication or can be found at </w:t>
      </w:r>
      <w:hyperlink r:id="rId20" w:history="1">
        <w:r>
          <w:rPr>
            <w:rStyle w:val="Hyperlink"/>
            <w:rFonts w:eastAsia="Times New Roman"/>
          </w:rPr>
          <w:t>https://osf.io/s2j9a/files/osfstorage</w:t>
        </w:r>
      </w:hyperlink>
      <w:r>
        <w:rPr>
          <w:rFonts w:eastAsia="Times New Roman"/>
        </w:rPr>
        <w:t xml:space="preserve">. </w:t>
      </w:r>
      <w:r w:rsidR="00EC3C34">
        <w:rPr>
          <w:rFonts w:eastAsia="Times New Roman"/>
        </w:rPr>
        <w:t xml:space="preserve">We used EPPI-reviewer, Excel, and R to extract data. </w:t>
      </w:r>
    </w:p>
    <w:p w14:paraId="2CA872FE" w14:textId="77777777" w:rsidR="00EB6B15" w:rsidRPr="00AF0241" w:rsidRDefault="00EB6B15" w:rsidP="003D0FED">
      <w:pPr>
        <w:divId w:val="1742412851"/>
        <w:rPr>
          <w:rFonts w:eastAsia="Times New Roman"/>
        </w:rPr>
      </w:pPr>
    </w:p>
    <w:p w14:paraId="7A58B62A" w14:textId="70C3C7A5" w:rsidR="00972BFA" w:rsidRPr="00AF0241" w:rsidRDefault="00C37244" w:rsidP="00F97B01">
      <w:pPr>
        <w:pStyle w:val="Heading3"/>
        <w:divId w:val="1742412851"/>
      </w:pPr>
      <w:r w:rsidRPr="00AF0241">
        <w:rPr>
          <w:rFonts w:eastAsia="Times New Roman"/>
        </w:rPr>
        <w:t xml:space="preserve">Selection of </w:t>
      </w:r>
      <w:r w:rsidRPr="00AF0241">
        <w:t>studies</w:t>
      </w:r>
    </w:p>
    <w:p w14:paraId="280865C7" w14:textId="2E510E03" w:rsidR="00C51B44" w:rsidRPr="00EB6BC1" w:rsidRDefault="009377C6" w:rsidP="00EB6BC1">
      <w:pPr>
        <w:spacing w:before="100" w:beforeAutospacing="1" w:after="100" w:afterAutospacing="1"/>
        <w:divId w:val="1742412851"/>
        <w:rPr>
          <w:rFonts w:eastAsia="Times New Roman"/>
          <w:lang w:val="en-US" w:eastAsia="da-DK"/>
        </w:rPr>
      </w:pPr>
      <w:r w:rsidRPr="00AF0241">
        <w:rPr>
          <w:rFonts w:eastAsia="Times New Roman"/>
          <w:lang w:val="en-US" w:eastAsia="da-DK"/>
        </w:rPr>
        <w:lastRenderedPageBreak/>
        <w:t>Under the supervision of review authors, two review team assistants first independently screened titles and abstracts to exclude studies that were clearly irrelevant. Studies considered eligible by at least one assistant or studies w</w:t>
      </w:r>
      <w:r w:rsidR="000A72EB">
        <w:rPr>
          <w:rFonts w:eastAsia="Times New Roman"/>
          <w:lang w:val="en-US" w:eastAsia="da-DK"/>
        </w:rPr>
        <w:t>h</w:t>
      </w:r>
      <w:r w:rsidRPr="00AF0241">
        <w:rPr>
          <w:rFonts w:eastAsia="Times New Roman"/>
          <w:lang w:val="en-US" w:eastAsia="da-DK"/>
        </w:rPr>
        <w:t>ere there was insufficient information in the title and abstract to judge eligibility, w</w:t>
      </w:r>
      <w:r w:rsidR="000A72EB">
        <w:rPr>
          <w:rFonts w:eastAsia="Times New Roman"/>
          <w:lang w:val="en-US" w:eastAsia="da-DK"/>
        </w:rPr>
        <w:t>ere</w:t>
      </w:r>
      <w:r w:rsidRPr="00AF0241">
        <w:rPr>
          <w:rFonts w:eastAsia="Times New Roman"/>
          <w:lang w:val="en-US" w:eastAsia="da-DK"/>
        </w:rPr>
        <w:t xml:space="preserve"> retrieved in full text. </w:t>
      </w:r>
      <w:r w:rsidR="00214392" w:rsidRPr="00AF0241">
        <w:rPr>
          <w:rFonts w:eastAsia="Times New Roman"/>
          <w:lang w:val="en-US" w:eastAsia="da-DK"/>
        </w:rPr>
        <w:t>Two review team assistants under the supervision of the review authors subsequently screened the full texts independently</w:t>
      </w:r>
      <w:r w:rsidRPr="00AF0241">
        <w:rPr>
          <w:rFonts w:eastAsia="Times New Roman"/>
          <w:lang w:val="en-US" w:eastAsia="da-DK"/>
        </w:rPr>
        <w:t xml:space="preserve">. </w:t>
      </w:r>
      <w:r w:rsidR="00214392" w:rsidRPr="00AF0241">
        <w:rPr>
          <w:rFonts w:eastAsia="Times New Roman"/>
          <w:lang w:val="en-US" w:eastAsia="da-DK"/>
        </w:rPr>
        <w:t xml:space="preserve">The review authors resolved any disagreement </w:t>
      </w:r>
      <w:r w:rsidR="000A72EB">
        <w:rPr>
          <w:rFonts w:eastAsia="Times New Roman"/>
          <w:lang w:val="en-US" w:eastAsia="da-DK"/>
        </w:rPr>
        <w:t>about</w:t>
      </w:r>
      <w:r w:rsidR="00214392" w:rsidRPr="00AF0241">
        <w:rPr>
          <w:rFonts w:eastAsia="Times New Roman"/>
          <w:lang w:val="en-US" w:eastAsia="da-DK"/>
        </w:rPr>
        <w:t xml:space="preserve"> eligibility</w:t>
      </w:r>
      <w:r w:rsidRPr="00AF0241">
        <w:rPr>
          <w:rFonts w:eastAsia="Times New Roman"/>
          <w:lang w:val="en-US" w:eastAsia="da-DK"/>
        </w:rPr>
        <w:t xml:space="preserve">. </w:t>
      </w:r>
      <w:bookmarkStart w:id="68" w:name="DATA_EXTRACTION"/>
      <w:bookmarkEnd w:id="68"/>
    </w:p>
    <w:p w14:paraId="291729F6" w14:textId="2FC4B2B4" w:rsidR="003862F9" w:rsidRPr="00AF0241" w:rsidRDefault="00C37244" w:rsidP="00F97B01">
      <w:pPr>
        <w:pStyle w:val="Heading3"/>
        <w:divId w:val="1881748804"/>
        <w:rPr>
          <w:rFonts w:eastAsia="Times New Roman"/>
        </w:rPr>
      </w:pPr>
      <w:r w:rsidRPr="00AF0241">
        <w:rPr>
          <w:rFonts w:eastAsia="Times New Roman"/>
        </w:rPr>
        <w:t xml:space="preserve">Data extraction and management </w:t>
      </w:r>
    </w:p>
    <w:p w14:paraId="239A5B92" w14:textId="4BA67A08" w:rsidR="002A0EC9" w:rsidRDefault="00320450" w:rsidP="00320450">
      <w:pPr>
        <w:spacing w:before="100" w:beforeAutospacing="1" w:after="100" w:afterAutospacing="1"/>
        <w:jc w:val="both"/>
        <w:divId w:val="2056736222"/>
      </w:pPr>
      <w:bookmarkStart w:id="69" w:name="QUALITY_ASSESSMENT"/>
      <w:bookmarkEnd w:id="69"/>
      <w:r>
        <w:t>Data extraction was done in collaboration between NTD, JSA</w:t>
      </w:r>
      <w:r w:rsidR="002A0EC9">
        <w:t>,</w:t>
      </w:r>
      <w:r>
        <w:t xml:space="preserve"> JKJ, and MHV</w:t>
      </w:r>
      <w:r w:rsidR="00BC010F">
        <w:t>,</w:t>
      </w:r>
      <w:r w:rsidR="002A0EC9">
        <w:t xml:space="preserve"> with minor support from two research assistants</w:t>
      </w:r>
      <w:r>
        <w:t>. All coding and data extraction were done independently by at least two reviewers.</w:t>
      </w:r>
      <w:r w:rsidR="002A0EC9">
        <w:t xml:space="preserve"> Before initiating the final extraction, our extraction scheme was piloted to ensure a standardized use thereof.</w:t>
      </w:r>
      <w:r w:rsidR="00BC010F">
        <w:t xml:space="preserve"> Throughout the entire process,</w:t>
      </w:r>
      <w:r w:rsidR="002A0EC9">
        <w:t xml:space="preserve"> </w:t>
      </w:r>
      <w:r w:rsidR="00BC010F">
        <w:t>a</w:t>
      </w:r>
      <w:r w:rsidR="002A0EC9">
        <w:t xml:space="preserve">ny extraction disagreements </w:t>
      </w:r>
      <w:r>
        <w:t xml:space="preserve">were resolved by NTD and/or MHV. </w:t>
      </w:r>
      <w:r w:rsidR="002A0EC9">
        <w:t>To make the extraction as theoretically relevant as possible, we aligned the data extraction with the factors we described in the protocol as factors potentially explaining differences in effect sizes. Among other things, this included extracted data on the characteristics of the participants in the sample, characteristics of the type of intervention and control groups, preregistration, research design, sample size, type of outcomes, and results.</w:t>
      </w:r>
      <w:r w:rsidR="00BC010F">
        <w:t xml:space="preserve"> </w:t>
      </w:r>
      <w:r w:rsidR="002A0EC9">
        <w:t xml:space="preserve"> </w:t>
      </w:r>
    </w:p>
    <w:p w14:paraId="74AA292F" w14:textId="4CA45694" w:rsidR="00320450" w:rsidRDefault="00320450" w:rsidP="00320450">
      <w:pPr>
        <w:spacing w:before="100" w:beforeAutospacing="1" w:after="100" w:afterAutospacing="1"/>
        <w:jc w:val="both"/>
        <w:divId w:val="2056736222"/>
      </w:pPr>
      <w:r>
        <w:t>Effect sizes were primarily calculated by JKJ and MHV, and quality checked by JSA in accordance with the prescripted procedures for ensuring reproducible research in statistics developed by Hofner et al. (2016). All effect size issues were resolved by MHV.</w:t>
      </w:r>
      <w:r w:rsidR="002A0EC9">
        <w:t xml:space="preserve"> </w:t>
      </w:r>
    </w:p>
    <w:p w14:paraId="555797C1" w14:textId="474BF925" w:rsidR="00320450" w:rsidRDefault="00BC010F" w:rsidP="00320450">
      <w:pPr>
        <w:spacing w:before="100" w:beforeAutospacing="1" w:after="100" w:afterAutospacing="1"/>
        <w:jc w:val="both"/>
        <w:divId w:val="2056736222"/>
      </w:pPr>
      <w:r>
        <w:t xml:space="preserve">We extracted all covariates and background information in MS Excel, whereas all effect size calculations were done in R. These two different datasets were then combined using a row ID (the variables are termed vary_id in the covariate data and varifier in the effect size data), ensuring that the covariates were correctly combined with the </w:t>
      </w:r>
      <w:r>
        <w:rPr>
          <w:rStyle w:val="translation"/>
        </w:rPr>
        <w:t>adjacent</w:t>
      </w:r>
      <w:r>
        <w:t xml:space="preserve"> effect sizes. All coding scheme</w:t>
      </w:r>
      <w:r w:rsidR="00495866">
        <w:t>s</w:t>
      </w:r>
      <w:r>
        <w:t xml:space="preserve"> and effect size computations can be fo</w:t>
      </w:r>
      <w:r w:rsidR="00200F08">
        <w:t>u</w:t>
      </w:r>
      <w:r>
        <w:t xml:space="preserve">nd at </w:t>
      </w:r>
      <w:hyperlink r:id="rId21" w:history="1">
        <w:r w:rsidR="00495866">
          <w:rPr>
            <w:rStyle w:val="Hyperlink"/>
            <w:rFonts w:eastAsia="Times New Roman"/>
          </w:rPr>
          <w:t>https://osf.io/s2j9a/files/osfstorage</w:t>
        </w:r>
      </w:hyperlink>
      <w:r w:rsidR="00495866">
        <w:rPr>
          <w:rFonts w:eastAsia="Times New Roman"/>
        </w:rPr>
        <w:t xml:space="preserve">. </w:t>
      </w:r>
      <w:r w:rsidR="00332440">
        <w:rPr>
          <w:rFonts w:eastAsia="Times New Roman"/>
        </w:rPr>
        <w:tab/>
      </w:r>
      <w:r w:rsidR="00332440">
        <w:br/>
      </w:r>
    </w:p>
    <w:p w14:paraId="788AA8B3" w14:textId="77777777" w:rsidR="00A63943" w:rsidRPr="00AF0241" w:rsidRDefault="00A63943">
      <w:pPr>
        <w:pStyle w:val="Heading3"/>
        <w:divId w:val="2056736222"/>
        <w:rPr>
          <w:rFonts w:eastAsia="Times New Roman"/>
        </w:rPr>
      </w:pPr>
      <w:r w:rsidRPr="00AF0241">
        <w:rPr>
          <w:rFonts w:eastAsia="Times New Roman"/>
        </w:rPr>
        <w:t xml:space="preserve">Assessment of risk of bias in included studies </w:t>
      </w:r>
    </w:p>
    <w:p w14:paraId="4151D4B6" w14:textId="05D7D275" w:rsidR="00B52D0A" w:rsidRDefault="00CD1CBA" w:rsidP="00CE5B90">
      <w:pPr>
        <w:divId w:val="2056736222"/>
        <w:rPr>
          <w:rFonts w:eastAsia="Times New Roman"/>
        </w:rPr>
      </w:pPr>
      <w:r>
        <w:rPr>
          <w:rFonts w:eastAsia="Times New Roman"/>
        </w:rPr>
        <w:t>As</w:t>
      </w:r>
      <w:r w:rsidR="00A63943">
        <w:rPr>
          <w:rFonts w:eastAsia="Times New Roman"/>
        </w:rPr>
        <w:t xml:space="preserve"> we extracted result data (i.e., effect size estimates) from various </w:t>
      </w:r>
      <w:r w:rsidR="001F03E5">
        <w:rPr>
          <w:rFonts w:eastAsia="Times New Roman"/>
        </w:rPr>
        <w:t xml:space="preserve">research </w:t>
      </w:r>
      <w:r w:rsidR="00A63943">
        <w:rPr>
          <w:rFonts w:eastAsia="Times New Roman"/>
        </w:rPr>
        <w:t>designs and studies with varying quality, we conducted comprehensive risk of bias (RoB) assessments. We did</w:t>
      </w:r>
      <w:r w:rsidR="00592079">
        <w:rPr>
          <w:rFonts w:eastAsia="Times New Roman"/>
        </w:rPr>
        <w:t xml:space="preserve"> this to: 1) prevent</w:t>
      </w:r>
      <w:r w:rsidR="00A63943">
        <w:rPr>
          <w:rFonts w:eastAsia="Times New Roman"/>
        </w:rPr>
        <w:t xml:space="preserve"> </w:t>
      </w:r>
      <w:r w:rsidR="00592079">
        <w:rPr>
          <w:rFonts w:eastAsia="Times New Roman"/>
        </w:rPr>
        <w:t>the inclusion of</w:t>
      </w:r>
      <w:r w:rsidR="00A63943">
        <w:rPr>
          <w:rFonts w:eastAsia="Times New Roman"/>
        </w:rPr>
        <w:t xml:space="preserve"> flawed results </w:t>
      </w:r>
      <w:r w:rsidR="00592079">
        <w:rPr>
          <w:rFonts w:eastAsia="Times New Roman"/>
        </w:rPr>
        <w:t>in our</w:t>
      </w:r>
      <w:r w:rsidR="00A63943">
        <w:rPr>
          <w:rFonts w:eastAsia="Times New Roman"/>
        </w:rPr>
        <w:t xml:space="preserve"> meta-analyses, 2) investigate how different levels of risk of bias </w:t>
      </w:r>
      <w:r w:rsidR="00592079">
        <w:rPr>
          <w:rFonts w:eastAsia="Times New Roman"/>
        </w:rPr>
        <w:t xml:space="preserve">influence </w:t>
      </w:r>
      <w:r w:rsidR="00A63943">
        <w:rPr>
          <w:rFonts w:eastAsia="Times New Roman"/>
        </w:rPr>
        <w:t xml:space="preserve">our final meta-analytical results, and 3) provide an overview of the general quality of </w:t>
      </w:r>
      <w:r w:rsidR="00592079">
        <w:rPr>
          <w:rFonts w:eastAsia="Times New Roman"/>
        </w:rPr>
        <w:t xml:space="preserve">the existing </w:t>
      </w:r>
      <w:r w:rsidR="00A63943">
        <w:rPr>
          <w:rFonts w:eastAsia="Times New Roman"/>
        </w:rPr>
        <w:t xml:space="preserve">literature. </w:t>
      </w:r>
      <w:r w:rsidR="00B52D0A">
        <w:rPr>
          <w:rFonts w:eastAsia="Times New Roman"/>
        </w:rPr>
        <w:t>All RoB assessments were conducted independently by</w:t>
      </w:r>
      <w:r w:rsidR="00EB6B15">
        <w:rPr>
          <w:rFonts w:eastAsia="Times New Roman"/>
        </w:rPr>
        <w:t xml:space="preserve"> at least</w:t>
      </w:r>
      <w:r w:rsidR="00B52D0A">
        <w:rPr>
          <w:rFonts w:eastAsia="Times New Roman"/>
        </w:rPr>
        <w:t xml:space="preserve"> two </w:t>
      </w:r>
      <w:r w:rsidR="005C7035">
        <w:rPr>
          <w:rFonts w:eastAsia="Times New Roman"/>
        </w:rPr>
        <w:t>review authors</w:t>
      </w:r>
      <w:r w:rsidR="00B52D0A">
        <w:rPr>
          <w:rFonts w:eastAsia="Times New Roman"/>
        </w:rPr>
        <w:t>, and all disagreement was resolved by either NTD or MHV. For all studies, we assessed the risk of bias individually for each calculated effect size estimate, meaning that studies contributing with multiple effect sizes (e.g., due to reported results across multiple eligible outcomes) underwent multiple and potentially different RoB assessments.</w:t>
      </w:r>
      <w:r w:rsidR="00EB6B15">
        <w:rPr>
          <w:rFonts w:eastAsia="Times New Roman"/>
        </w:rPr>
        <w:t xml:space="preserve"> Yet, we never experienced that RoB assessment varied across within-study effect sizes.</w:t>
      </w:r>
      <w:r w:rsidR="00B52D0A">
        <w:rPr>
          <w:rFonts w:eastAsia="Times New Roman"/>
        </w:rPr>
        <w:t xml:space="preserve"> All RoB assessments can be at </w:t>
      </w:r>
      <w:hyperlink r:id="rId22" w:history="1">
        <w:r w:rsidR="00B52D0A">
          <w:rPr>
            <w:rStyle w:val="Hyperlink"/>
            <w:rFonts w:eastAsia="Times New Roman"/>
          </w:rPr>
          <w:t>https://osf.io/s2j9a/files/osfstorage</w:t>
        </w:r>
      </w:hyperlink>
      <w:r w:rsidR="00B52D0A">
        <w:rPr>
          <w:rFonts w:eastAsia="Times New Roman"/>
        </w:rPr>
        <w:t xml:space="preserve"> in the ‘Risk of bias assessments’ folder. In this folder, one can find </w:t>
      </w:r>
      <w:r w:rsidR="00EB6B15">
        <w:rPr>
          <w:rFonts w:eastAsia="Times New Roman"/>
        </w:rPr>
        <w:t>an</w:t>
      </w:r>
      <w:r w:rsidR="00B52D0A">
        <w:rPr>
          <w:rFonts w:eastAsia="Times New Roman"/>
        </w:rPr>
        <w:t xml:space="preserve"> Excel file for each study containing the specific domain assessments. </w:t>
      </w:r>
    </w:p>
    <w:p w14:paraId="43B18754" w14:textId="77777777" w:rsidR="00EB6B15" w:rsidRDefault="00EB6B15">
      <w:pPr>
        <w:ind w:firstLine="720"/>
        <w:divId w:val="2056736222"/>
        <w:rPr>
          <w:rFonts w:eastAsia="Times New Roman"/>
        </w:rPr>
      </w:pPr>
    </w:p>
    <w:p w14:paraId="47AAFDCF" w14:textId="58221776" w:rsidR="00EB6B15" w:rsidRDefault="00EB6B15" w:rsidP="00CE5B90">
      <w:pPr>
        <w:divId w:val="2056736222"/>
        <w:rPr>
          <w:rStyle w:val="c9dxtc"/>
        </w:rPr>
      </w:pPr>
      <w:r>
        <w:rPr>
          <w:rFonts w:eastAsia="Times New Roman"/>
        </w:rPr>
        <w:lastRenderedPageBreak/>
        <w:t xml:space="preserve">As prescribed in our protocol, we used the </w:t>
      </w:r>
      <w:r w:rsidRPr="00AF0241">
        <w:t>Cochrane</w:t>
      </w:r>
      <w:r w:rsidR="00B05924">
        <w:t>’</w:t>
      </w:r>
      <w:r w:rsidRPr="00AF0241">
        <w:t xml:space="preserve">s revised </w:t>
      </w:r>
      <w:r>
        <w:t>RoB 2 (Risk of Bias)</w:t>
      </w:r>
      <w:r w:rsidRPr="00AF0241">
        <w:t xml:space="preserve"> tool</w:t>
      </w:r>
      <w:r>
        <w:t>s (</w:t>
      </w:r>
      <w:bookmarkStart w:id="70" w:name="_Hlk196402206"/>
      <w:r w:rsidRPr="00F65274">
        <w:rPr>
          <w:noProof/>
        </w:rPr>
        <w:t>Eldridge et al., 2021; Sterne et al., 2019</w:t>
      </w:r>
      <w:bookmarkEnd w:id="70"/>
      <w:r>
        <w:t xml:space="preserve">) for assessing the risk of bias in randomized and cluster-randomized trial studies, respectively. For non-randomized studies, such as quasi- and natural experiments as well as observational studies, we assessed the risk of bias using the 2016 version of the </w:t>
      </w:r>
      <w:r>
        <w:rPr>
          <w:rStyle w:val="c9dxtc"/>
        </w:rPr>
        <w:t xml:space="preserve">ROBINS-I tool (Risk Of Bias In Non-randomized Studies - of Interventions; </w:t>
      </w:r>
      <w:r w:rsidRPr="00F65274">
        <w:rPr>
          <w:noProof/>
        </w:rPr>
        <w:t>Sterne, Hernán, et al., 2016</w:t>
      </w:r>
      <w:r>
        <w:rPr>
          <w:rStyle w:val="c9dxtc"/>
        </w:rPr>
        <w:t xml:space="preserve">). </w:t>
      </w:r>
      <w:r w:rsidR="00EE63B7">
        <w:rPr>
          <w:rStyle w:val="c9dxtc"/>
        </w:rPr>
        <w:t xml:space="preserve">Since the RoB 2 tools and ROBINS-I tool used different rating schemes, we will present the assessments separately for each tool set. We used </w:t>
      </w:r>
      <w:r w:rsidR="00A95CA4">
        <w:rPr>
          <w:rStyle w:val="c9dxtc"/>
        </w:rPr>
        <w:t>the ggplot2</w:t>
      </w:r>
      <w:r w:rsidR="00EE63B7">
        <w:rPr>
          <w:rStyle w:val="c9dxtc"/>
        </w:rPr>
        <w:t xml:space="preserve"> R package</w:t>
      </w:r>
      <w:r w:rsidR="00A95CA4">
        <w:rPr>
          <w:rStyle w:val="c9dxtc"/>
        </w:rPr>
        <w:t xml:space="preserve"> </w:t>
      </w:r>
      <w:r w:rsidR="00A95CA4" w:rsidRPr="00B05924">
        <w:rPr>
          <w:rStyle w:val="c9dxtc"/>
        </w:rPr>
        <w:t>(</w:t>
      </w:r>
      <w:r w:rsidR="00B05924" w:rsidRPr="00B05924">
        <w:rPr>
          <w:rStyle w:val="c9dxtc"/>
        </w:rPr>
        <w:t>Wickham, 2016</w:t>
      </w:r>
      <w:r w:rsidR="00A95CA4" w:rsidRPr="00B05924">
        <w:rPr>
          <w:rStyle w:val="c9dxtc"/>
        </w:rPr>
        <w:t>)</w:t>
      </w:r>
      <w:r w:rsidR="00A95CA4">
        <w:rPr>
          <w:rStyle w:val="c9dxtc"/>
        </w:rPr>
        <w:t xml:space="preserve"> </w:t>
      </w:r>
      <w:r w:rsidR="00EE63B7">
        <w:rPr>
          <w:rStyle w:val="c9dxtc"/>
        </w:rPr>
        <w:t>to visualize our risk of bias results</w:t>
      </w:r>
      <w:r w:rsidR="00964DB0">
        <w:rPr>
          <w:rStyle w:val="c9dxtc"/>
        </w:rPr>
        <w:t xml:space="preserve">. </w:t>
      </w:r>
    </w:p>
    <w:p w14:paraId="4E44C22F" w14:textId="3EDA5CAA" w:rsidR="00B52D0A" w:rsidRDefault="00B52D0A" w:rsidP="00B52F13">
      <w:pPr>
        <w:divId w:val="2056736222"/>
        <w:rPr>
          <w:rFonts w:eastAsia="Times New Roman"/>
        </w:rPr>
      </w:pPr>
    </w:p>
    <w:p w14:paraId="5A21CC8F" w14:textId="1B2EEA4A" w:rsidR="00B52D0A" w:rsidRDefault="00B52D0A" w:rsidP="00B52F13">
      <w:pPr>
        <w:pStyle w:val="Heading4"/>
        <w:divId w:val="2056736222"/>
      </w:pPr>
      <w:r>
        <w:t>Assessing randomized studies</w:t>
      </w:r>
      <w:r w:rsidR="004279F9">
        <w:t xml:space="preserve"> (#)</w:t>
      </w:r>
    </w:p>
    <w:p w14:paraId="6FABC8A9" w14:textId="457A3854" w:rsidR="0037717D" w:rsidRDefault="0037717D" w:rsidP="00B52F13">
      <w:pPr>
        <w:divId w:val="2056736222"/>
        <w:rPr>
          <w:rStyle w:val="c9dxtc"/>
        </w:rPr>
      </w:pPr>
      <w:r>
        <w:rPr>
          <w:rStyle w:val="c9dxtc"/>
        </w:rPr>
        <w:t>To be specific, we assessed individually randomized controlled trial (RCT) studies using the five main domains from the RoB 2 tool which aim to cover the most common factors</w:t>
      </w:r>
      <w:r w:rsidR="00EB6B15">
        <w:rPr>
          <w:rStyle w:val="c9dxtc"/>
        </w:rPr>
        <w:t xml:space="preserve"> usually</w:t>
      </w:r>
      <w:r>
        <w:rPr>
          <w:rStyle w:val="c9dxtc"/>
        </w:rPr>
        <w:t xml:space="preserve"> biasing trial results. The five domains covered in our assessment were</w:t>
      </w:r>
    </w:p>
    <w:p w14:paraId="64390560" w14:textId="77777777" w:rsidR="0037717D" w:rsidRPr="00AF0241" w:rsidRDefault="0037717D" w:rsidP="00B52F13">
      <w:pPr>
        <w:numPr>
          <w:ilvl w:val="0"/>
          <w:numId w:val="14"/>
        </w:numPr>
        <w:divId w:val="2056736222"/>
      </w:pPr>
      <w:r w:rsidRPr="00AF0241">
        <w:t>bias arising from the randomization process;</w:t>
      </w:r>
    </w:p>
    <w:p w14:paraId="7A901727" w14:textId="0B5AE22B" w:rsidR="0037717D" w:rsidRPr="00AF0241" w:rsidRDefault="0037717D" w:rsidP="00B52F13">
      <w:pPr>
        <w:numPr>
          <w:ilvl w:val="0"/>
          <w:numId w:val="14"/>
        </w:numPr>
        <w:divId w:val="2056736222"/>
      </w:pPr>
      <w:r w:rsidRPr="00AF0241">
        <w:t xml:space="preserve">bias due to deviations from intended interventions (separate signaling questions for </w:t>
      </w:r>
      <w:r w:rsidR="00B52D0A">
        <w:t xml:space="preserve">the </w:t>
      </w:r>
      <w:r w:rsidRPr="00AF0241">
        <w:t>effect of assignment and adhering to intervention);</w:t>
      </w:r>
    </w:p>
    <w:p w14:paraId="04D526DC" w14:textId="77777777" w:rsidR="0037717D" w:rsidRPr="00AF0241" w:rsidRDefault="0037717D" w:rsidP="00B52F13">
      <w:pPr>
        <w:numPr>
          <w:ilvl w:val="0"/>
          <w:numId w:val="14"/>
        </w:numPr>
        <w:divId w:val="2056736222"/>
      </w:pPr>
      <w:r w:rsidRPr="00AF0241">
        <w:t>bias due to missing outcome data;</w:t>
      </w:r>
    </w:p>
    <w:p w14:paraId="00408AC9" w14:textId="77777777" w:rsidR="0037717D" w:rsidRPr="00AF0241" w:rsidRDefault="0037717D" w:rsidP="00B52F13">
      <w:pPr>
        <w:numPr>
          <w:ilvl w:val="0"/>
          <w:numId w:val="14"/>
        </w:numPr>
        <w:divId w:val="2056736222"/>
      </w:pPr>
      <w:r w:rsidRPr="00AF0241">
        <w:t>bias in measurement of the outcome;</w:t>
      </w:r>
    </w:p>
    <w:p w14:paraId="69A08BB7" w14:textId="2ADB6705" w:rsidR="0037717D" w:rsidRDefault="0037717D">
      <w:pPr>
        <w:numPr>
          <w:ilvl w:val="0"/>
          <w:numId w:val="14"/>
        </w:numPr>
        <w:divId w:val="2056736222"/>
      </w:pPr>
      <w:r w:rsidRPr="00AF0241">
        <w:t>bias in selection of the reported result.</w:t>
      </w:r>
    </w:p>
    <w:p w14:paraId="3E0BF718" w14:textId="77777777" w:rsidR="00851464" w:rsidRDefault="00851464" w:rsidP="00B52F13">
      <w:pPr>
        <w:ind w:left="720"/>
        <w:divId w:val="2056736222"/>
      </w:pPr>
    </w:p>
    <w:p w14:paraId="60A3DA27" w14:textId="1C80F4C1" w:rsidR="00EB6B15" w:rsidRDefault="00EB6B15" w:rsidP="00B52F13">
      <w:pPr>
        <w:pStyle w:val="Heading4"/>
        <w:spacing w:after="0"/>
        <w:divId w:val="2056736222"/>
      </w:pPr>
      <w:r>
        <w:t>Assessing cluster-randomized studies</w:t>
      </w:r>
    </w:p>
    <w:p w14:paraId="50CDEF1B" w14:textId="08D555AE" w:rsidR="00B52D0A" w:rsidRDefault="0037717D" w:rsidP="00B52F13">
      <w:pPr>
        <w:pStyle w:val="NormalWeb"/>
        <w:spacing w:after="0"/>
        <w:divId w:val="2056736222"/>
        <w:rPr>
          <w:rStyle w:val="c9dxtc"/>
        </w:rPr>
      </w:pPr>
      <w:r w:rsidRPr="00AF0241">
        <w:t>For cluster-randomi</w:t>
      </w:r>
      <w:r>
        <w:t>z</w:t>
      </w:r>
      <w:r w:rsidRPr="00AF0241">
        <w:t>ed trials, an additional domain is included (</w:t>
      </w:r>
      <w:r>
        <w:t xml:space="preserve">i.e., </w:t>
      </w:r>
      <w:r w:rsidRPr="00AF0241">
        <w:t xml:space="preserve">1b </w:t>
      </w:r>
      <w:r w:rsidR="00EE63B7">
        <w:t>B</w:t>
      </w:r>
      <w:r w:rsidRPr="00AF0241">
        <w:t>ias arising from identification or recruitment of individual partici</w:t>
      </w:r>
      <w:r>
        <w:t xml:space="preserve">pants within clusters). </w:t>
      </w:r>
      <w:r w:rsidRPr="00AF0241">
        <w:t>In the cluster randomi</w:t>
      </w:r>
      <w:r>
        <w:t>z</w:t>
      </w:r>
      <w:r w:rsidRPr="00AF0241">
        <w:t>ed (CRCT) template</w:t>
      </w:r>
      <w:r w:rsidR="00EB6B15">
        <w:t xml:space="preserve"> </w:t>
      </w:r>
      <w:r w:rsidR="00EE63B7">
        <w:t>(</w:t>
      </w:r>
      <w:r w:rsidR="00EE63B7" w:rsidRPr="00F65274">
        <w:rPr>
          <w:noProof/>
        </w:rPr>
        <w:t>Eldridge et al., 2021</w:t>
      </w:r>
      <w:r w:rsidR="00EE63B7">
        <w:rPr>
          <w:noProof/>
        </w:rPr>
        <w:t>)</w:t>
      </w:r>
      <w:r w:rsidRPr="00AF0241">
        <w:t>, however, only the risk of bias due to deviation from the intended intervention (effect of assignment to intervention; intention to treat ITT) is present and the signaling question concerning the appropriateness of the analysis used to estimate the effect is missing. Therefore, for cluster</w:t>
      </w:r>
      <w:r>
        <w:t>-</w:t>
      </w:r>
      <w:r w:rsidRPr="00AF0241">
        <w:t>rando</w:t>
      </w:r>
      <w:r>
        <w:t xml:space="preserve">mized trials we </w:t>
      </w:r>
      <w:r w:rsidRPr="00AF0241">
        <w:t>only use</w:t>
      </w:r>
      <w:r>
        <w:t>d</w:t>
      </w:r>
      <w:r w:rsidRPr="00AF0241">
        <w:t xml:space="preserve"> the signaling questions concerning the bias arising from identification or recruitment of individual participants within clusters from the template for cluster</w:t>
      </w:r>
      <w:r>
        <w:t>-</w:t>
      </w:r>
      <w:r w:rsidRPr="00AF0241">
        <w:t>randomi</w:t>
      </w:r>
      <w:r>
        <w:t>z</w:t>
      </w:r>
      <w:r w:rsidRPr="00AF0241">
        <w:t>ed parallel-g</w:t>
      </w:r>
      <w:r>
        <w:t xml:space="preserve">roup trials; otherwise, we </w:t>
      </w:r>
      <w:r w:rsidRPr="00AF0241">
        <w:t>use</w:t>
      </w:r>
      <w:r>
        <w:t>d</w:t>
      </w:r>
      <w:r w:rsidRPr="00AF0241">
        <w:t xml:space="preserve"> the template and signaling questions for individually randomi</w:t>
      </w:r>
      <w:r>
        <w:t>z</w:t>
      </w:r>
      <w:r w:rsidRPr="00AF0241">
        <w:t>ed parallel-group trials.</w:t>
      </w:r>
      <w:r w:rsidR="004F00F8">
        <w:br/>
      </w:r>
    </w:p>
    <w:p w14:paraId="7E2B0DD3" w14:textId="41F8E851" w:rsidR="00B52D0A" w:rsidRPr="00B52F13" w:rsidRDefault="00B52D0A" w:rsidP="00B52F13">
      <w:pPr>
        <w:pStyle w:val="Heading4"/>
        <w:divId w:val="2056736222"/>
        <w:rPr>
          <w:bCs/>
          <w:iCs/>
          <w:sz w:val="32"/>
        </w:rPr>
      </w:pPr>
      <w:r>
        <w:t>Assessing non-randomized studies</w:t>
      </w:r>
    </w:p>
    <w:p w14:paraId="233D6C61" w14:textId="15C9C10D" w:rsidR="008D5999" w:rsidRDefault="00B52D0A">
      <w:pPr>
        <w:pStyle w:val="NormalWeb"/>
        <w:spacing w:after="0"/>
        <w:ind w:firstLine="360"/>
        <w:divId w:val="2056736222"/>
      </w:pPr>
      <w:r>
        <w:t xml:space="preserve">To assess the risk of bias in non-randomized studies, we used the </w:t>
      </w:r>
      <w:r w:rsidRPr="00AF0241">
        <w:t>seven domains</w:t>
      </w:r>
      <w:r>
        <w:t xml:space="preserve"> below covered by</w:t>
      </w:r>
      <w:r w:rsidRPr="00AF0241">
        <w:t xml:space="preserve"> </w:t>
      </w:r>
      <w:r w:rsidR="008D5999" w:rsidRPr="00AF0241">
        <w:t>The ROBINS-I tool:</w:t>
      </w:r>
    </w:p>
    <w:p w14:paraId="77FFBF4D" w14:textId="77777777" w:rsidR="0051749F" w:rsidRPr="00AF0241" w:rsidRDefault="0051749F" w:rsidP="0051749F">
      <w:pPr>
        <w:pStyle w:val="NormalWeb"/>
        <w:spacing w:after="0"/>
        <w:ind w:firstLine="360"/>
        <w:divId w:val="2056736222"/>
      </w:pPr>
    </w:p>
    <w:p w14:paraId="06738B73" w14:textId="77777777" w:rsidR="008D5999" w:rsidRPr="00AF0241" w:rsidRDefault="008D5999" w:rsidP="00B52F13">
      <w:pPr>
        <w:numPr>
          <w:ilvl w:val="0"/>
          <w:numId w:val="15"/>
        </w:numPr>
        <w:divId w:val="2056736222"/>
      </w:pPr>
      <w:r w:rsidRPr="00AF0241">
        <w:t>bias due to confounding</w:t>
      </w:r>
    </w:p>
    <w:p w14:paraId="19B975D3" w14:textId="77777777" w:rsidR="008D5999" w:rsidRPr="00AF0241" w:rsidRDefault="008D5999" w:rsidP="00B52F13">
      <w:pPr>
        <w:numPr>
          <w:ilvl w:val="0"/>
          <w:numId w:val="15"/>
        </w:numPr>
        <w:divId w:val="2056736222"/>
      </w:pPr>
      <w:r w:rsidRPr="00AF0241">
        <w:t>bias in selection of participants</w:t>
      </w:r>
    </w:p>
    <w:p w14:paraId="7AE9D838" w14:textId="77777777" w:rsidR="008D5999" w:rsidRPr="00AF0241" w:rsidRDefault="008D5999" w:rsidP="00B52F13">
      <w:pPr>
        <w:numPr>
          <w:ilvl w:val="0"/>
          <w:numId w:val="15"/>
        </w:numPr>
        <w:divId w:val="2056736222"/>
      </w:pPr>
      <w:r w:rsidRPr="00AF0241">
        <w:t>bias in classification of interventions</w:t>
      </w:r>
    </w:p>
    <w:p w14:paraId="7818E1DD" w14:textId="77777777" w:rsidR="008D5999" w:rsidRPr="00AF0241" w:rsidRDefault="008D5999" w:rsidP="00B52F13">
      <w:pPr>
        <w:numPr>
          <w:ilvl w:val="0"/>
          <w:numId w:val="15"/>
        </w:numPr>
        <w:divId w:val="2056736222"/>
      </w:pPr>
      <w:r w:rsidRPr="00AF0241">
        <w:t>bias due to deviations from intended interventions;</w:t>
      </w:r>
    </w:p>
    <w:p w14:paraId="6D9DCF7F" w14:textId="77777777" w:rsidR="008D5999" w:rsidRPr="00AF0241" w:rsidRDefault="008D5999" w:rsidP="00B52F13">
      <w:pPr>
        <w:numPr>
          <w:ilvl w:val="0"/>
          <w:numId w:val="15"/>
        </w:numPr>
        <w:divId w:val="2056736222"/>
      </w:pPr>
      <w:r w:rsidRPr="00AF0241">
        <w:t>bias due to missing outcome data;</w:t>
      </w:r>
    </w:p>
    <w:p w14:paraId="5A2E30D9" w14:textId="77777777" w:rsidR="008D5999" w:rsidRPr="00AF0241" w:rsidRDefault="008D5999" w:rsidP="00B52F13">
      <w:pPr>
        <w:numPr>
          <w:ilvl w:val="0"/>
          <w:numId w:val="15"/>
        </w:numPr>
        <w:divId w:val="2056736222"/>
      </w:pPr>
      <w:r w:rsidRPr="00AF0241">
        <w:t>bias in measurement of the outcome;</w:t>
      </w:r>
    </w:p>
    <w:p w14:paraId="105963AB" w14:textId="66BD0871" w:rsidR="008D5999" w:rsidRDefault="008D5999">
      <w:pPr>
        <w:numPr>
          <w:ilvl w:val="0"/>
          <w:numId w:val="15"/>
        </w:numPr>
        <w:divId w:val="2056736222"/>
      </w:pPr>
      <w:r w:rsidRPr="00AF0241">
        <w:t>bias in selection of the reported result.</w:t>
      </w:r>
    </w:p>
    <w:p w14:paraId="7CF9CA10" w14:textId="77777777" w:rsidR="0051749F" w:rsidRPr="00BC01A0" w:rsidRDefault="0051749F" w:rsidP="0051749F">
      <w:pPr>
        <w:ind w:left="720"/>
        <w:divId w:val="2056736222"/>
      </w:pPr>
    </w:p>
    <w:p w14:paraId="5B794C4D" w14:textId="10D1B936" w:rsidR="008D5999" w:rsidRPr="00AF0241" w:rsidRDefault="008D5999" w:rsidP="00B52F13">
      <w:pPr>
        <w:pStyle w:val="NormalWeb"/>
        <w:spacing w:after="0"/>
        <w:ind w:firstLine="720"/>
        <w:divId w:val="2056736222"/>
      </w:pPr>
      <w:r w:rsidRPr="00AF0241">
        <w:t>As there is no universal</w:t>
      </w:r>
      <w:r w:rsidR="00EE63B7">
        <w:t>ly</w:t>
      </w:r>
      <w:r w:rsidRPr="00AF0241">
        <w:t xml:space="preserve"> correct way to construct counterfactuals for non-randomi</w:t>
      </w:r>
      <w:r w:rsidR="00EE63B7">
        <w:t>z</w:t>
      </w:r>
      <w:r w:rsidRPr="00AF0241">
        <w:t>ed designs, we looked fo</w:t>
      </w:r>
      <w:r>
        <w:t>r evidence that identification wa</w:t>
      </w:r>
      <w:r w:rsidRPr="00AF0241">
        <w:t xml:space="preserve">s achieved and that the authors of the primary studies </w:t>
      </w:r>
      <w:r w:rsidR="00B52D0A">
        <w:t>convincingly justified their choice of method</w:t>
      </w:r>
      <w:r w:rsidRPr="00AF0241">
        <w:t xml:space="preserve"> by discussing the assumption(s) </w:t>
      </w:r>
      <w:r w:rsidRPr="00AF0241">
        <w:lastRenderedPageBreak/>
        <w:t>leading to identification (the assumption(s) that make it possible to identify the counterfactual). Preferably the authors should make an effort to justify their choice of method and convince the reader that the only difference between a treated individual and a non-treated individual is the treatment.</w:t>
      </w:r>
      <w:r w:rsidR="00EE63B7">
        <w:br/>
      </w:r>
    </w:p>
    <w:p w14:paraId="4FA7AAE8" w14:textId="42C27520" w:rsidR="00EE63B7" w:rsidRDefault="00EE63B7" w:rsidP="00B52F13">
      <w:pPr>
        <w:pStyle w:val="Heading4"/>
        <w:spacing w:after="0"/>
        <w:divId w:val="2056736222"/>
      </w:pPr>
      <w:r>
        <w:t>Assessing i</w:t>
      </w:r>
      <w:r w:rsidRPr="00464975">
        <w:t>mport</w:t>
      </w:r>
      <w:r>
        <w:t>ant</w:t>
      </w:r>
      <w:r w:rsidRPr="00464975">
        <w:t xml:space="preserve"> pre-specified confounding factors</w:t>
      </w:r>
    </w:p>
    <w:p w14:paraId="26FF4947" w14:textId="44846C5C" w:rsidR="00EE63B7" w:rsidRDefault="00EE63B7" w:rsidP="00CE5B90">
      <w:pPr>
        <w:pStyle w:val="NormalWeb"/>
        <w:spacing w:after="0"/>
        <w:divId w:val="2056736222"/>
      </w:pPr>
      <w:r w:rsidRPr="00AF0241">
        <w:t>An important part of the risk of bias assessment of non-randomi</w:t>
      </w:r>
      <w:r>
        <w:t>z</w:t>
      </w:r>
      <w:r w:rsidRPr="00AF0241">
        <w:t xml:space="preserve">ed studies is </w:t>
      </w:r>
      <w:r>
        <w:t xml:space="preserve">the </w:t>
      </w:r>
      <w:r w:rsidRPr="00AF0241">
        <w:t>consideration of how the studies deal with confounding factors. Systematic baseline differences between groups can compromise comparability between groups. Baseline differences can be observable (e.g.</w:t>
      </w:r>
      <w:r>
        <w:t>,</w:t>
      </w:r>
      <w:r w:rsidRPr="00AF0241">
        <w:t xml:space="preserve"> age and gender) and unobservable (to the researcher; e.g. motivation and ‘ability’). There is no single non-randomi</w:t>
      </w:r>
      <w:r>
        <w:t>z</w:t>
      </w:r>
      <w:r w:rsidRPr="00AF0241">
        <w:t>ed study design that always solves the selection problem. Different designs represent different approaches to dealing with selection problems under different assumptions and consequently require different types of data. There can be particularly great variations in how different designs deal with selection on unobservables. The “adequate” method depends on the model generating participation, i.e., assumptions about the nature of the process by which participants are selected into a programme.</w:t>
      </w:r>
    </w:p>
    <w:p w14:paraId="273DE974" w14:textId="77777777" w:rsidR="0051749F" w:rsidRDefault="0051749F" w:rsidP="0051749F">
      <w:pPr>
        <w:pStyle w:val="NormalWeb"/>
        <w:spacing w:after="0"/>
        <w:ind w:firstLine="720"/>
        <w:divId w:val="2056736222"/>
      </w:pPr>
    </w:p>
    <w:p w14:paraId="022C1BF7" w14:textId="0D31CD6D" w:rsidR="00EE63B7" w:rsidRDefault="00EE63B7" w:rsidP="00CE5B90">
      <w:pPr>
        <w:pStyle w:val="NormalWeb"/>
        <w:spacing w:after="0"/>
        <w:divId w:val="2056736222"/>
      </w:pPr>
      <w:r>
        <w:t>W</w:t>
      </w:r>
      <w:r w:rsidRPr="00AF0241">
        <w:t xml:space="preserve">e identified the following observable confounding factors to be most relevant: </w:t>
      </w:r>
      <w:r w:rsidRPr="00B52F13">
        <w:rPr>
          <w:i/>
        </w:rPr>
        <w:t>age</w:t>
      </w:r>
      <w:r w:rsidRPr="00AF0241">
        <w:t xml:space="preserve">, </w:t>
      </w:r>
      <w:r w:rsidRPr="00B52F13">
        <w:rPr>
          <w:i/>
        </w:rPr>
        <w:t>gender</w:t>
      </w:r>
      <w:r>
        <w:rPr>
          <w:i/>
        </w:rPr>
        <w:t>,</w:t>
      </w:r>
      <w:r w:rsidRPr="00AF0241">
        <w:t xml:space="preserve"> and </w:t>
      </w:r>
      <w:r w:rsidRPr="00B52F13">
        <w:rPr>
          <w:i/>
        </w:rPr>
        <w:t>risk indicators</w:t>
      </w:r>
      <w:r w:rsidRPr="00AF0241">
        <w:t xml:space="preserve"> as described in </w:t>
      </w:r>
      <w:r>
        <w:t>the ‘</w:t>
      </w:r>
      <w:r w:rsidRPr="00464975">
        <w:rPr>
          <w:iCs/>
        </w:rPr>
        <w:t>Type of participants</w:t>
      </w:r>
      <w:r>
        <w:rPr>
          <w:i/>
          <w:iCs/>
        </w:rPr>
        <w:t xml:space="preserve">’ </w:t>
      </w:r>
      <w:r w:rsidRPr="00AF0241">
        <w:t>section</w:t>
      </w:r>
      <w:r>
        <w:t xml:space="preserve">. </w:t>
      </w:r>
      <w:r w:rsidR="008D5999" w:rsidRPr="00AF0241">
        <w:t xml:space="preserve">The prevalence of different types of behavioural and psychological problems, coping skills, cognitive and emotional abilities vary throughout human development through puberty and into adulthood, and therefore we consider age to be a potential confounding factor. </w:t>
      </w:r>
    </w:p>
    <w:p w14:paraId="4AA2909C" w14:textId="77777777" w:rsidR="0051749F" w:rsidRDefault="0051749F" w:rsidP="0051749F">
      <w:pPr>
        <w:pStyle w:val="NormalWeb"/>
        <w:spacing w:after="0"/>
        <w:ind w:firstLine="720"/>
        <w:divId w:val="2056736222"/>
      </w:pPr>
    </w:p>
    <w:p w14:paraId="491AB77E" w14:textId="6024724A" w:rsidR="008D5999" w:rsidRDefault="008D5999" w:rsidP="00CE5B90">
      <w:pPr>
        <w:pStyle w:val="NormalWeb"/>
        <w:spacing w:after="0"/>
        <w:divId w:val="2056736222"/>
      </w:pPr>
      <w:r w:rsidRPr="00AF0241">
        <w:t xml:space="preserve">Furthermore, there are substantial gender differences in behavior problems, coping and risk of different types of adverse outcomes which is why we also include gender as a potential confounding factor </w:t>
      </w:r>
      <w:r w:rsidRPr="00AF0241">
        <w:fldChar w:fldCharType="begin"/>
      </w:r>
      <w:r w:rsidR="00F02D49">
        <w:instrText xml:space="preserve"> ADDIN ZOTERO_ITEM CSL_CITATION {"citationID":"z0kxaByX","properties":{"formattedCitation":"(Card et al., 2008; Cook et al., 1992; Hampel &amp; Petermann, 2005)","plainCitation":"(Card et al., 2008; Cook et al., 1992; Hampel &amp; Petermann, 2005)","noteIndex":0},"citationItems":[{"id":"BOI7fhFW/QcqO0OHj","uris":["http://zotero.org/users/14817438/items/VA6KRT2D"],"itemData":{"id":290,"type":"article-journal","abstract":"This meta‐analytic review of 148 studies on child and adolescent direct and indirect aggression examined the magnitude of gender differences, intercorrelations between forms, and associations with maladjustment. Results confirmed prior findings of gender differences (favoring boys) in direct aggression and trivial gender differences in indirect aggression. Results also indicated a substantial intercorrelation (\n              \n              = .76) between these forms. Despite this high intercorrelation, the 2 forms showed unique associations with maladjustment: Direct aggression is more strongly related to externalizing problems, poor peer relations, and low prosocial behavior, and indirect aggression is related to internalizing problems and\n              higher\n              prosocial behavior. Moderation of these effect sizes by method of assessment, age, gender, and several additional variables were systematically investigated.","container-title":"Child Development","DOI":"10.1111/j.1467-8624.2008.01184.x","ISSN":"0009-3920, 1467-8624","issue":"5","journalAbbreviation":"Child Development","language":"en","page":"1185-1229","source":"DOI.org (Crossref)","title":"Direct and Indirect Aggression During Childhood and Adolescence: A Meta‐Analytic Review of Gender Differences, Intercorrelations, and Relations to Maladjustment","title-short":"Direct and Indirect Aggression During Childhood and Adolescence","volume":"79","author":[{"family":"Card","given":"Noel A."},{"family":"Stucky","given":"Brian D."},{"family":"Sawalani","given":"Gita M."},{"family":"Little","given":"Todd D."}],"issued":{"date-parts":[["2008",9]]}},"label":"page"},{"id":"BOI7fhFW/pS7xI5xy","uris":["http://zotero.org/users/14817438/items/BA5J5599"],"itemData":{"id":161,"type":"book","publisher":"Russell Sage Foundation","source":"Google Scholar","title":"Meta-analysis for explanation: A casebook","title-short":"Meta-analysis for explanation","URL":"https://www.google.com/books?hl=da&amp;lr=&amp;id=PfQWAwAAQBAJ&amp;oi=fnd&amp;pg=PR5&amp;dq=Cook+Thomas+D,+Cooper+Harris,+Cordray+David+S,+Hartmann+Heidi,+Hedges+Larry+V,+Light+Richard+J,+Louis+Thomas+A,+Mosteller+Frederick.+Meta-Analysis+for+Explanation:+A+Casebook..+Russell+Sage+Foundation,+1992///.&amp;ots=Uuo30DqHxL&amp;sig=QbIu_9TFwkLh-yYcaRZRpWPOJ5A","author":[{"family":"Cook","given":"Thomas D."},{"family":"Cooper","given":"Harris"},{"family":"Cordray","given":"David S."},{"family":"Hartmann","given":"Heidi"},{"family":"Hedges","given":"Larry V."},{"family":"Light","given":"Richard J."}],"accessed":{"date-parts":[["2024",8,29]]},"issued":{"date-parts":[["1992"]]}},"label":"page"},{"id":"BOI7fhFW/H37gmfbc","uris":["http://zotero.org/users/14817438/items/6D8IJTDX"],"itemData":{"id":288,"type":"article-journal","container-title":"Journal of Youth and Adolescence","DOI":"10.1007/s10964-005-3207-9","ISSN":"0047-2891, 1573-6601","issue":"2","journalAbbreviation":"J Youth Adolescence","language":"en","license":"http://www.springer.com/tdm","page":"73-83","source":"DOI.org (Crossref)","title":"Age and Gender Effects on Coping in Children and Adolescents","volume":"34","author":[{"family":"Hampel","given":"Petra"},{"family":"Petermann","given":"Franz"}],"issued":{"date-parts":[["2005",4]]}},"label":"page"}],"schema":"https://github.com/citation-style-language/schema/raw/master/csl-citation.json"} </w:instrText>
      </w:r>
      <w:r w:rsidRPr="00AF0241">
        <w:fldChar w:fldCharType="separate"/>
      </w:r>
      <w:r w:rsidRPr="00AF0241">
        <w:t>(Card et al., 2008; Cook et al., 1992; Hampel &amp; Petermann, 2005)</w:t>
      </w:r>
      <w:r w:rsidRPr="00AF0241">
        <w:fldChar w:fldCharType="end"/>
      </w:r>
      <w:r w:rsidRPr="00AF0241">
        <w:t>.</w:t>
      </w:r>
    </w:p>
    <w:p w14:paraId="65FDF394" w14:textId="77777777" w:rsidR="0051749F" w:rsidRPr="00AF0241" w:rsidRDefault="0051749F" w:rsidP="0051749F">
      <w:pPr>
        <w:pStyle w:val="NormalWeb"/>
        <w:spacing w:after="0"/>
        <w:ind w:firstLine="720"/>
        <w:divId w:val="2056736222"/>
      </w:pPr>
    </w:p>
    <w:p w14:paraId="20FE3A36" w14:textId="0A141655" w:rsidR="008D5999" w:rsidRDefault="008D5999" w:rsidP="00CE5B90">
      <w:pPr>
        <w:pStyle w:val="NormalWeb"/>
        <w:spacing w:after="0"/>
        <w:divId w:val="2056736222"/>
      </w:pPr>
      <w:r w:rsidRPr="00AF0241">
        <w:t>Pre-treatment group equivalence on mental illness such as primary diagnosis and comorbid conditions/problems such as alcohol/substance use, homelessness, poverty</w:t>
      </w:r>
      <w:r w:rsidR="00EE63B7">
        <w:t>,</w:t>
      </w:r>
      <w:r w:rsidRPr="00AF0241">
        <w:t xml:space="preserve"> etc</w:t>
      </w:r>
      <w:r w:rsidR="00EE63B7">
        <w:t>.</w:t>
      </w:r>
      <w:r w:rsidRPr="00AF0241">
        <w:t xml:space="preserve"> are indisputable important confounders as the magnitude and severity of pre-existing conditions and problems within the target population is very likely to be associated with treatment effects</w:t>
      </w:r>
      <w:r w:rsidR="00EE63B7">
        <w:t xml:space="preserve"> </w:t>
      </w:r>
      <w:r w:rsidRPr="00AF0241">
        <w:fldChar w:fldCharType="begin"/>
      </w:r>
      <w:r w:rsidR="00F02D49">
        <w:instrText xml:space="preserve"> ADDIN ZOTERO_ITEM CSL_CITATION {"citationID":"Euws8lIR","properties":{"formattedCitation":"(Compton Iii et al., 2003)","plainCitation":"(Compton Iii et al., 2003)","noteIndex":0},"citationItems":[{"id":"BOI7fhFW/VZuCCC2v","uris":["http://zotero.org/users/14817438/items/T3ZMCYFJ"],"itemData":{"id":159,"type":"article-journal","container-title":"American Journal of Psychiatry","DOI":"10.1176/appi.ajp.160.5.890","ISSN":"0002-953X, 1535-7228","issue":"5","journalAbbreviation":"AJP","language":"en","page":"890-895","source":"DOI.org (Crossref)","title":"The Role of Psychiatric Disorders in Predicting Drug Dependence Treatment Outcomes","volume":"160","author":[{"family":"Compton Iii","given":"Wilson M."},{"family":"Cottler","given":"Linda B."},{"family":"Jacobs","given":"Jacqueline L."},{"family":"Ben-Abdallah","given":"Arbi"},{"family":"Spitznagel","given":"Edward L."}],"issued":{"date-parts":[["2003",5,1]]}}}],"schema":"https://github.com/citation-style-language/schema/raw/master/csl-citation.json"} </w:instrText>
      </w:r>
      <w:r w:rsidRPr="00AF0241">
        <w:fldChar w:fldCharType="separate"/>
      </w:r>
      <w:r w:rsidRPr="00AF0241">
        <w:t>(Compton Iii et al., 2003)</w:t>
      </w:r>
      <w:r w:rsidRPr="00AF0241">
        <w:fldChar w:fldCharType="end"/>
      </w:r>
      <w:r w:rsidRPr="00AF0241">
        <w:t xml:space="preserve"> . Therefore, the accuracy of the estimated effects of group-based interventions will likely depend crucially on how well these factors are controlled for.</w:t>
      </w:r>
    </w:p>
    <w:p w14:paraId="0B195ACC" w14:textId="77777777" w:rsidR="0051749F" w:rsidRDefault="0051749F" w:rsidP="0051749F">
      <w:pPr>
        <w:pStyle w:val="NormalWeb"/>
        <w:spacing w:after="0"/>
        <w:ind w:firstLine="720"/>
        <w:divId w:val="2056736222"/>
      </w:pPr>
    </w:p>
    <w:p w14:paraId="74B2D8EA" w14:textId="42E8BF03" w:rsidR="00EE63B7" w:rsidRDefault="00EE63B7" w:rsidP="00CE5B90">
      <w:pPr>
        <w:pStyle w:val="NormalWeb"/>
        <w:spacing w:after="0"/>
        <w:divId w:val="2056736222"/>
      </w:pPr>
      <w:r>
        <w:t>In each study, we</w:t>
      </w:r>
      <w:r w:rsidRPr="00AF0241">
        <w:t xml:space="preserve"> assess</w:t>
      </w:r>
      <w:r>
        <w:t>ed</w:t>
      </w:r>
      <w:r w:rsidRPr="00AF0241">
        <w:t xml:space="preserve"> whether these factors ha</w:t>
      </w:r>
      <w:r>
        <w:t>d</w:t>
      </w:r>
      <w:r w:rsidRPr="00AF0241">
        <w:t xml:space="preserve"> been con</w:t>
      </w:r>
      <w:r>
        <w:t>sidered, and in addition, we looked for</w:t>
      </w:r>
      <w:r w:rsidRPr="00AF0241">
        <w:t xml:space="preserve"> other factors likely to be a source of confounding within the individual</w:t>
      </w:r>
      <w:r>
        <w:t xml:space="preserve"> included studies. If studies did</w:t>
      </w:r>
      <w:r w:rsidRPr="00AF0241">
        <w:t xml:space="preserve"> not ensure baseline equivalence among intervention groups, they ha</w:t>
      </w:r>
      <w:r>
        <w:t>d</w:t>
      </w:r>
      <w:r w:rsidRPr="00AF0241">
        <w:t xml:space="preserve"> to provide pretest</w:t>
      </w:r>
      <w:r>
        <w:t xml:space="preserve"> or </w:t>
      </w:r>
      <w:r w:rsidRPr="00AF0241">
        <w:t>baseline measures</w:t>
      </w:r>
      <w:r>
        <w:t xml:space="preserve"> or covariate-controlled results</w:t>
      </w:r>
      <w:r w:rsidRPr="00AF0241">
        <w:t xml:space="preserve"> from which we can calculate pretest-/baseline-adjusted effect sizes, otherwise</w:t>
      </w:r>
      <w:r>
        <w:t>,</w:t>
      </w:r>
      <w:r w:rsidRPr="00AF0241">
        <w:t xml:space="preserve"> non-equivalen</w:t>
      </w:r>
      <w:r>
        <w:t>t group-designed studies were</w:t>
      </w:r>
      <w:r w:rsidRPr="00AF0241">
        <w:t xml:space="preserve"> excluded due to a critical risk of confounding.</w:t>
      </w:r>
    </w:p>
    <w:p w14:paraId="75F49EFE" w14:textId="77777777" w:rsidR="0051749F" w:rsidRPr="00AF0241" w:rsidRDefault="0051749F" w:rsidP="0051749F">
      <w:pPr>
        <w:pStyle w:val="NormalWeb"/>
        <w:spacing w:after="0"/>
        <w:ind w:firstLine="720"/>
        <w:divId w:val="2056736222"/>
      </w:pPr>
    </w:p>
    <w:p w14:paraId="540BF080" w14:textId="71350785" w:rsidR="008D5999" w:rsidRPr="00EE63B7" w:rsidRDefault="00EE63B7" w:rsidP="00B52F13">
      <w:pPr>
        <w:pStyle w:val="Heading4"/>
        <w:spacing w:after="0"/>
        <w:divId w:val="2056736222"/>
      </w:pPr>
      <w:r>
        <w:t>Assessing e</w:t>
      </w:r>
      <w:r w:rsidR="008D5999" w:rsidRPr="00B52F13">
        <w:t>ffect</w:t>
      </w:r>
      <w:r>
        <w:t>s</w:t>
      </w:r>
      <w:r w:rsidR="008D5999" w:rsidRPr="00B52F13">
        <w:t xml:space="preserve"> of primary interest and important co-interventions</w:t>
      </w:r>
    </w:p>
    <w:p w14:paraId="4A36613E" w14:textId="4E799793" w:rsidR="008D5999" w:rsidRDefault="008D5999" w:rsidP="00B52F13">
      <w:pPr>
        <w:pStyle w:val="NormalWeb"/>
        <w:spacing w:after="0"/>
        <w:divId w:val="2056736222"/>
      </w:pPr>
      <w:r w:rsidRPr="00AF0241">
        <w:t xml:space="preserve">We are mainly interested in the effect of starting and adhering to the intended intervention, i.e. the treatment on the treated (TOT) effect. The risk of bias assessments </w:t>
      </w:r>
      <w:r>
        <w:t>were therefore carried out</w:t>
      </w:r>
      <w:r w:rsidRPr="00AF0241">
        <w:t xml:space="preserve"> in relation to this specific effect. Important co-interventions may include psychopharmacological treatment or other active treatments such as individual psychotherapy, mentoring</w:t>
      </w:r>
      <w:r w:rsidR="00EE63B7">
        <w:t>,</w:t>
      </w:r>
      <w:r w:rsidRPr="00AF0241">
        <w:t xml:space="preserve"> or counseling.</w:t>
      </w:r>
    </w:p>
    <w:p w14:paraId="5BF0396B" w14:textId="77777777" w:rsidR="00EE63B7" w:rsidRDefault="00EE63B7" w:rsidP="00B52F13">
      <w:pPr>
        <w:pStyle w:val="NormalWeb"/>
        <w:spacing w:after="0"/>
        <w:ind w:firstLine="720"/>
        <w:divId w:val="2056736222"/>
        <w:rPr>
          <w:rStyle w:val="c9dxtc"/>
          <w:rFonts w:cstheme="minorHAnsi"/>
          <w:i/>
          <w:szCs w:val="36"/>
        </w:rPr>
      </w:pPr>
    </w:p>
    <w:p w14:paraId="42A8A5BE" w14:textId="04D67534" w:rsidR="00CD1CBA" w:rsidRDefault="00B52D0A" w:rsidP="00B52F13">
      <w:pPr>
        <w:pStyle w:val="Heading4"/>
        <w:divId w:val="2056736222"/>
      </w:pPr>
      <w:r>
        <w:t>General decision rules</w:t>
      </w:r>
      <w:r w:rsidR="001F03E5">
        <w:t xml:space="preserve"> </w:t>
      </w:r>
      <w:r w:rsidR="0051749F">
        <w:t>across all risk of bias tools</w:t>
      </w:r>
    </w:p>
    <w:p w14:paraId="78665863" w14:textId="6297F61A" w:rsidR="0037717D" w:rsidRDefault="00CD1CBA" w:rsidP="00CE5B90">
      <w:pPr>
        <w:divId w:val="2056736222"/>
        <w:rPr>
          <w:rFonts w:eastAsia="Times New Roman"/>
        </w:rPr>
      </w:pPr>
      <w:r>
        <w:rPr>
          <w:rFonts w:eastAsia="Times New Roman"/>
        </w:rPr>
        <w:t>To align the RoB assessment across the three used tools, we required (as for the studies assessed with the RoB 2 tools) that non-randomized studies either provide the raw data or a pre-registered protocol to be considered to have a low risk of bias in selective reporting. Furthermore, to align the RoB assessment to the standards of psychological and social science research, we did not consider questions about blinding and double-blinding to have any consequential impact on the overall RoB assessment. Across all assessment tools, we also applied the decision rule that whenever a study received four non-low judgments</w:t>
      </w:r>
      <w:r w:rsidR="0051749F">
        <w:rPr>
          <w:rFonts w:eastAsia="Times New Roman"/>
        </w:rPr>
        <w:t>,</w:t>
      </w:r>
      <w:r>
        <w:rPr>
          <w:rFonts w:eastAsia="Times New Roman"/>
        </w:rPr>
        <w:t xml:space="preserve"> we moved up the overall RoB judgment to the next level. For example, if a study received four moderate judgments, we considered the overall risk of bias to be serious</w:t>
      </w:r>
      <w:r w:rsidR="00894507">
        <w:rPr>
          <w:rFonts w:eastAsia="Times New Roman"/>
        </w:rPr>
        <w:t xml:space="preserve"> alternatively of high concern</w:t>
      </w:r>
      <w:r>
        <w:rPr>
          <w:rFonts w:eastAsia="Times New Roman"/>
        </w:rPr>
        <w:t xml:space="preserve"> (see McCay et al. 2006 </w:t>
      </w:r>
      <w:r w:rsidR="00894507">
        <w:rPr>
          <w:rFonts w:eastAsia="Times New Roman"/>
        </w:rPr>
        <w:t>&amp; Smith et al. 2021</w:t>
      </w:r>
      <w:r>
        <w:rPr>
          <w:rFonts w:eastAsia="Times New Roman"/>
        </w:rPr>
        <w:t xml:space="preserve">). </w:t>
      </w:r>
      <w:r w:rsidR="0037717D">
        <w:rPr>
          <w:rFonts w:eastAsia="Times New Roman"/>
        </w:rPr>
        <w:t>Whenever all effect size estimates within a non-randomized study were judged as ‘Critical’</w:t>
      </w:r>
      <w:r w:rsidR="00EE63B7">
        <w:rPr>
          <w:rFonts w:eastAsia="Times New Roman"/>
        </w:rPr>
        <w:t xml:space="preserve"> in one domain</w:t>
      </w:r>
      <w:r w:rsidR="0037717D">
        <w:rPr>
          <w:rFonts w:eastAsia="Times New Roman"/>
        </w:rPr>
        <w:t xml:space="preserve">, </w:t>
      </w:r>
      <w:r w:rsidR="0037717D" w:rsidRPr="00AF0241">
        <w:t xml:space="preserve">we stopped the </w:t>
      </w:r>
      <w:r w:rsidR="0037717D">
        <w:t xml:space="preserve">RoB </w:t>
      </w:r>
      <w:r w:rsidR="0037717D" w:rsidRPr="00AF0241">
        <w:t>assessment</w:t>
      </w:r>
      <w:r w:rsidR="0037717D">
        <w:t xml:space="preserve">. Consequently, studies that received a critical RoB assessment were thus excluded from our meta-analyses, as prescribed by the tool guidance </w:t>
      </w:r>
      <w:r w:rsidR="00943531" w:rsidRPr="00F65274">
        <w:rPr>
          <w:noProof/>
        </w:rPr>
        <w:t>(Sterne, Higgins, et al., 2016</w:t>
      </w:r>
      <w:r w:rsidR="00943531">
        <w:rPr>
          <w:noProof/>
        </w:rPr>
        <w:t>, p. 17).</w:t>
      </w:r>
    </w:p>
    <w:p w14:paraId="6B219396" w14:textId="78B65025" w:rsidR="00C51B44" w:rsidRDefault="00C51B44" w:rsidP="0044785D">
      <w:pPr>
        <w:divId w:val="1400208259"/>
        <w:rPr>
          <w:rFonts w:eastAsia="Times New Roman"/>
        </w:rPr>
      </w:pPr>
    </w:p>
    <w:p w14:paraId="7EDFE049" w14:textId="683CEEC0" w:rsidR="0051749F" w:rsidRPr="0051749F" w:rsidRDefault="000A29E0" w:rsidP="0051749F">
      <w:pPr>
        <w:pStyle w:val="Heading3"/>
        <w:divId w:val="1400208259"/>
        <w:rPr>
          <w:sz w:val="36"/>
        </w:rPr>
      </w:pPr>
      <w:r>
        <w:t xml:space="preserve">Measures of treatment effect </w:t>
      </w:r>
    </w:p>
    <w:p w14:paraId="3DE31ADD" w14:textId="66AD7A0E" w:rsidR="000D1637" w:rsidRDefault="0051749F" w:rsidP="00CE5B90">
      <w:pPr>
        <w:jc w:val="both"/>
        <w:divId w:val="106312082"/>
      </w:pPr>
      <w:r>
        <w:rPr>
          <w:rFonts w:eastAsia="Times New Roman"/>
        </w:rPr>
        <w:t xml:space="preserve">Measuring the treatment effect of group-based interventions involves comparing the intervention to an eligible control condition. To measure </w:t>
      </w:r>
      <w:r w:rsidR="00DE61C2">
        <w:rPr>
          <w:rFonts w:eastAsia="Times New Roman"/>
        </w:rPr>
        <w:t>a potential</w:t>
      </w:r>
      <w:r>
        <w:rPr>
          <w:rFonts w:eastAsia="Times New Roman"/>
        </w:rPr>
        <w:t xml:space="preserve"> treatment effect, we used standardized mean differences (SMD) and odds ratios (OR) as </w:t>
      </w:r>
      <w:r w:rsidR="003D0FED">
        <w:rPr>
          <w:rFonts w:eastAsia="Times New Roman"/>
        </w:rPr>
        <w:t xml:space="preserve">our </w:t>
      </w:r>
      <w:r>
        <w:rPr>
          <w:rFonts w:eastAsia="Times New Roman"/>
        </w:rPr>
        <w:t xml:space="preserve">effect size metrics. </w:t>
      </w:r>
      <w:r w:rsidR="00CE5B90">
        <w:t>Since ORs were calculated for only one study (i.e., Bond et al., 2015) and were not used in further analyses, we focus primarily on presenting SMDs in this section.</w:t>
      </w:r>
    </w:p>
    <w:p w14:paraId="68077127" w14:textId="734F8A61" w:rsidR="00CE5B90" w:rsidRDefault="00CE5B90" w:rsidP="00CE5B90">
      <w:pPr>
        <w:jc w:val="both"/>
        <w:divId w:val="106312082"/>
        <w:rPr>
          <w:rFonts w:eastAsia="Times New Roman"/>
        </w:rPr>
      </w:pPr>
    </w:p>
    <w:p w14:paraId="32EBF5AB" w14:textId="143A3A62" w:rsidR="00C837B7" w:rsidRPr="00061B6C" w:rsidRDefault="00C837B7" w:rsidP="00C837B7">
      <w:pPr>
        <w:divId w:val="106312082"/>
      </w:pPr>
      <w:r>
        <w:rPr>
          <w:rFonts w:eastAsia="Times New Roman"/>
        </w:rPr>
        <w:t>All effect size calculations were conducted using R 4.</w:t>
      </w:r>
      <w:r w:rsidR="00B14DD7">
        <w:rPr>
          <w:rFonts w:eastAsia="Times New Roman"/>
        </w:rPr>
        <w:t>5</w:t>
      </w:r>
      <w:r>
        <w:rPr>
          <w:rFonts w:eastAsia="Times New Roman"/>
        </w:rPr>
        <w:t>.</w:t>
      </w:r>
      <w:r w:rsidR="00B14DD7">
        <w:rPr>
          <w:rFonts w:eastAsia="Times New Roman"/>
        </w:rPr>
        <w:t>1</w:t>
      </w:r>
      <w:r>
        <w:rPr>
          <w:rFonts w:eastAsia="Times New Roman"/>
        </w:rPr>
        <w:t xml:space="preserve"> </w:t>
      </w:r>
      <w:r>
        <w:fldChar w:fldCharType="begin" w:fldLock="1"/>
      </w:r>
      <w:r w:rsidR="00F02D49">
        <w:instrText xml:space="preserve"> ADDIN ZOTERO_ITEM CSL_CITATION {"citationID":"QJs2iqCF","properties":{"formattedCitation":"(R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{"citationID":"K3NsxZuY","properties":{"formattedCitation":"(RStudio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 xml:space="preserve">. Specifically, we drew substantially on the </w:t>
      </w:r>
      <w:r w:rsidRPr="000F7975">
        <w:rPr>
          <w:rFonts w:ascii="Courier New" w:hAnsi="Courier New" w:cs="Courier New"/>
        </w:rPr>
        <w:t>tidyverse</w:t>
      </w:r>
      <w:r>
        <w:t xml:space="preserve"> packages for data manipulations, visualization, and summary statistics of various kinds </w:t>
      </w:r>
      <w:r>
        <w:fldChar w:fldCharType="begin" w:fldLock="1"/>
      </w:r>
      <w:r w:rsidR="00F02D49">
        <w:instrText xml:space="preserve"> ADDIN ZOTERO_ITEM CSL_CITATION {"citationID":"qHoXGImi","properties":{"formattedCitation":"(Wickham et al., 2019)","plainCitation":"(Wickham et al., 2019)","noteIndex":0},"citationItems":[{"id":"BOI7fhFW/NLIq2uEI","uris":["http://www.mendeley.com/documents/?uuid=b9c287c1-b61a-4c4a-9b95-3da8c5d3be2d"],"itemData":{"ISSN":"2475-9066","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 D'Agostino","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container-title":"Journal of open source software","id":"ITEM-1","issue":"43","issued":{"date-parts":[["2019"]]},"page":"1686","title":"Welcome to the Tidyverse","type":"article-journal","volume":"4"}}],"schema":"https://github.com/citation-style-language/schema/raw/master/csl-citation.json"} </w:instrText>
      </w:r>
      <w:r>
        <w:fldChar w:fldCharType="separate"/>
      </w:r>
      <w:r w:rsidR="00320450" w:rsidRPr="00320450">
        <w:t>(Wickham et al., 2019)</w:t>
      </w:r>
      <w:r>
        <w:fldChar w:fldCharType="end"/>
      </w:r>
      <w:r>
        <w:t xml:space="preserve">. We calculated effect sizes from medians and quantiles by using the </w:t>
      </w:r>
      <w:r w:rsidRPr="000F7975">
        <w:rPr>
          <w:rFonts w:ascii="Courier New" w:hAnsi="Courier New" w:cs="Courier New"/>
        </w:rPr>
        <w:t>estmeansd</w:t>
      </w:r>
      <w:r>
        <w:t xml:space="preserve"> (version 1.0.1; </w:t>
      </w:r>
      <w:r w:rsidRPr="009A2E4B">
        <w:rPr>
          <w:noProof/>
        </w:rPr>
        <w:t>McGrath et al., 2019</w:t>
      </w:r>
      <w:r>
        <w:t xml:space="preserve">), and we used the </w:t>
      </w:r>
      <w:r w:rsidRPr="000F7975">
        <w:rPr>
          <w:rFonts w:ascii="Courier New" w:hAnsi="Courier New" w:cs="Courier New"/>
        </w:rPr>
        <w:t>metafor</w:t>
      </w:r>
      <w:r>
        <w:t xml:space="preserve"> package (version 4.0-8; </w:t>
      </w:r>
      <w:r w:rsidRPr="009A2E4B">
        <w:rPr>
          <w:noProof/>
        </w:rPr>
        <w:t>Viechtbauer, 2010</w:t>
      </w:r>
      <w:r>
        <w:rPr>
          <w:noProof/>
        </w:rPr>
        <w:t>)</w:t>
      </w:r>
      <w:r>
        <w:t xml:space="preserve"> to aggregate within-study effect sizes not relevant to our moderator analyses. </w:t>
      </w:r>
    </w:p>
    <w:p w14:paraId="213C6229" w14:textId="77777777" w:rsidR="00C837B7" w:rsidRPr="00061B6C" w:rsidRDefault="00C837B7" w:rsidP="00C837B7">
      <w:pPr>
        <w:divId w:val="106312082"/>
      </w:pPr>
    </w:p>
    <w:p w14:paraId="4D7CA525" w14:textId="6F01EAC7" w:rsidR="00C837B7" w:rsidRDefault="00C837B7" w:rsidP="00C837B7">
      <w:pPr>
        <w:divId w:val="106312082"/>
        <w:rPr>
          <w:rFonts w:eastAsia="Times New Roman"/>
        </w:rPr>
      </w:pPr>
      <w:r w:rsidRPr="00061B6C">
        <w:t>Moreover</w:t>
      </w:r>
      <w:r>
        <w:t>,</w:t>
      </w:r>
      <w:r w:rsidRPr="00061B6C">
        <w:rPr>
          <w:rFonts w:eastAsia="Times New Roman"/>
        </w:rPr>
        <w:t xml:space="preserve"> </w:t>
      </w:r>
      <w:r>
        <w:rPr>
          <w:rFonts w:eastAsia="Times New Roman"/>
        </w:rPr>
        <w:t>all effect size calculations can be found in the HTML document entitled ‘</w:t>
      </w:r>
      <w:r w:rsidRPr="003925BB">
        <w:rPr>
          <w:rFonts w:eastAsia="Times New Roman"/>
        </w:rPr>
        <w:t>Effect size calculation for Group-based community interventions study</w:t>
      </w:r>
      <w:r>
        <w:rPr>
          <w:rFonts w:eastAsia="Times New Roman"/>
        </w:rPr>
        <w:t xml:space="preserve">’ in the ‘Effect size calculation’ folder at </w:t>
      </w:r>
      <w:hyperlink r:id="rId23" w:history="1">
        <w:r w:rsidRPr="00B14D06">
          <w:rPr>
            <w:rStyle w:val="Hyperlink"/>
            <w:rFonts w:eastAsia="Times New Roman"/>
          </w:rPr>
          <w:t>https://osf.io/s2j9a/files/osfstorage</w:t>
        </w:r>
      </w:hyperlink>
      <w:r>
        <w:rPr>
          <w:rFonts w:eastAsia="Times New Roman"/>
        </w:rPr>
        <w:t xml:space="preserve">. In this scheme, we have calculated effect sizes individually for each study. This means that one can press on each study to see the exact methods used to calculate effect sizes for the particular study. </w:t>
      </w:r>
      <w:r>
        <w:t>We developed this scheme in response to widespread critiques indicating that effect sizes reported in (psychological) meta-analyses are generally difficult to reproduce</w:t>
      </w:r>
      <w:r>
        <w:rPr>
          <w:rFonts w:eastAsia="Times New Roman"/>
        </w:rPr>
        <w:t xml:space="preserve"> (</w:t>
      </w:r>
      <w:r>
        <w:rPr>
          <w:noProof/>
        </w:rPr>
        <w:t>Maassen et al., 2020).</w:t>
      </w:r>
      <w:r>
        <w:rPr>
          <w:rFonts w:eastAsia="Times New Roman"/>
        </w:rPr>
        <w:t xml:space="preserve"> </w:t>
      </w:r>
    </w:p>
    <w:p w14:paraId="380EC1C5" w14:textId="5CC16C07" w:rsidR="00CE5B90" w:rsidRDefault="00CE5B90" w:rsidP="00CE5B90">
      <w:pPr>
        <w:jc w:val="both"/>
        <w:divId w:val="106312082"/>
        <w:rPr>
          <w:rFonts w:eastAsia="Times New Roman"/>
        </w:rPr>
      </w:pPr>
    </w:p>
    <w:p w14:paraId="370D96EF" w14:textId="77777777" w:rsidR="00CE5B90" w:rsidRPr="00061B6C" w:rsidRDefault="00CE5B90" w:rsidP="00CE5B90">
      <w:pPr>
        <w:pStyle w:val="Heading4"/>
        <w:divId w:val="106312082"/>
        <w:rPr>
          <w:szCs w:val="24"/>
        </w:rPr>
      </w:pPr>
      <w:r w:rsidRPr="00061B6C">
        <w:rPr>
          <w:szCs w:val="24"/>
        </w:rPr>
        <w:t>Effect size calculation</w:t>
      </w:r>
    </w:p>
    <w:p w14:paraId="6F32FB65" w14:textId="789AB8B2" w:rsidR="00061B6C" w:rsidRDefault="00CE5B90" w:rsidP="00D172F6">
      <w:pPr>
        <w:pStyle w:val="NormalWeb"/>
        <w:jc w:val="both"/>
        <w:divId w:val="106312082"/>
      </w:pPr>
      <w:r>
        <w:t xml:space="preserve">We calculated SMDs using </w:t>
      </w:r>
      <w:r w:rsidR="00D172F6">
        <w:t xml:space="preserve">the </w:t>
      </w:r>
      <w:r>
        <w:t xml:space="preserve">Hedges’ </w:t>
      </w:r>
      <w:r>
        <w:rPr>
          <w:rStyle w:val="Emphasis"/>
        </w:rPr>
        <w:t>g</w:t>
      </w:r>
      <w:r>
        <w:t xml:space="preserve"> estimator, which corrects for the small-sample bias inherent in Cohen’s </w:t>
      </w:r>
      <w:r>
        <w:rPr>
          <w:rStyle w:val="Emphasis"/>
        </w:rPr>
        <w:t>d</w:t>
      </w:r>
      <w:r>
        <w:t xml:space="preserve"> (Hedges, 1981). For sensitivity analyses, we also calculated Cohen’s </w:t>
      </w:r>
      <w:r>
        <w:rPr>
          <w:rStyle w:val="Emphasis"/>
        </w:rPr>
        <w:t>d</w:t>
      </w:r>
      <w:r>
        <w:t>. All SMDs were coded so that a positive value indicated a beneficial effect of the group-based treatment. Accordingly, effect sizes were reversed for test scales where lower scores indicated better outcomes (e.g., improved condition). For an illustration of this procedure, see Lim et al. (2020).</w:t>
      </w:r>
      <w:r>
        <w:rPr>
          <w:rFonts w:eastAsia="Times New Roman"/>
        </w:rPr>
        <w:t xml:space="preserve"> </w:t>
      </w:r>
      <w:r>
        <w:t>Across all interventions and outcomes, we calculated 34</w:t>
      </w:r>
      <w:r w:rsidR="00F3574D">
        <w:t>9</w:t>
      </w:r>
      <w:r>
        <w:t xml:space="preserve"> SMD estimates clustered within </w:t>
      </w:r>
      <w:r>
        <w:lastRenderedPageBreak/>
        <w:t>4</w:t>
      </w:r>
      <w:r w:rsidR="00B14DD7">
        <w:t xml:space="preserve">9 </w:t>
      </w:r>
      <w:r>
        <w:t xml:space="preserve">studies. </w:t>
      </w:r>
      <w:r w:rsidR="001A399F">
        <w:t xml:space="preserve">As can be seen from Table 1, </w:t>
      </w:r>
      <w:r>
        <w:t>20</w:t>
      </w:r>
      <w:r w:rsidR="00B14DD7">
        <w:t>5</w:t>
      </w:r>
      <w:r>
        <w:t xml:space="preserve"> effect sizes from 4</w:t>
      </w:r>
      <w:r w:rsidR="00B14DD7">
        <w:t>6</w:t>
      </w:r>
      <w:r>
        <w:t xml:space="preserve"> studies captured social reintegration outcomes, while 14</w:t>
      </w:r>
      <w:r w:rsidR="00B14DD7">
        <w:t xml:space="preserve">4 </w:t>
      </w:r>
      <w:r>
        <w:t>effect sizes from 4</w:t>
      </w:r>
      <w:r w:rsidR="00B14DD7">
        <w:t>2</w:t>
      </w:r>
      <w:r>
        <w:t xml:space="preserve"> studies captured mental health outcomes.</w:t>
      </w:r>
      <w:r w:rsidR="00C837B7">
        <w:t xml:space="preserve"> All but two effect sizes represent pretest-adjusted effect sizes.</w:t>
      </w:r>
      <w:r w:rsidR="00B46BDE">
        <w:t xml:space="preserve"> For all effect sizes, we used the PRIMED workflow to test for computational errors. </w:t>
      </w:r>
      <w:r w:rsidR="00C837B7">
        <w:t xml:space="preserve"> </w:t>
      </w:r>
      <w:bookmarkStart w:id="71" w:name="EFFECT_MEASURES"/>
      <w:bookmarkEnd w:id="71"/>
    </w:p>
    <w:p w14:paraId="4439598D" w14:textId="0AECB38F" w:rsidR="00D172F6" w:rsidRDefault="00D172F6" w:rsidP="00D172F6">
      <w:pPr>
        <w:pStyle w:val="NormalWeb"/>
        <w:jc w:val="both"/>
        <w:divId w:val="106312082"/>
        <w:rPr>
          <w:rFonts w:eastAsia="Times New Roman"/>
        </w:rPr>
      </w:pPr>
      <w:r>
        <w:rPr>
          <w:rFonts w:eastAsia="Times New Roman"/>
        </w:rPr>
        <w:br/>
      </w:r>
      <w:r w:rsidRPr="001A399F">
        <w:rPr>
          <w:rFonts w:eastAsia="Times New Roman"/>
          <w:b/>
        </w:rPr>
        <w:t>T</w:t>
      </w:r>
      <w:r w:rsidR="007379A1">
        <w:rPr>
          <w:rFonts w:eastAsia="Times New Roman"/>
          <w:b/>
        </w:rPr>
        <w:t>ABLE</w:t>
      </w:r>
      <w:r w:rsidRPr="001A399F">
        <w:rPr>
          <w:rFonts w:eastAsia="Times New Roman"/>
          <w:b/>
        </w:rPr>
        <w:t xml:space="preserve"> </w:t>
      </w:r>
      <w:r w:rsidR="001A399F" w:rsidRPr="001A399F">
        <w:rPr>
          <w:rFonts w:eastAsia="Times New Roman"/>
          <w:b/>
        </w:rPr>
        <w:t>1</w:t>
      </w:r>
      <w:r w:rsidR="001A399F">
        <w:rPr>
          <w:rFonts w:eastAsia="Times New Roman"/>
        </w:rPr>
        <w:t xml:space="preserve"> </w:t>
      </w:r>
      <w:r w:rsidR="00587AE3">
        <w:rPr>
          <w:rFonts w:eastAsia="Times New Roman"/>
        </w:rPr>
        <w:t>Descriptive statistics for effect size estimates</w:t>
      </w:r>
    </w:p>
    <w:tbl>
      <w:tblPr>
        <w:tblStyle w:val="TableGrid"/>
        <w:tblW w:w="9351" w:type="dxa"/>
        <w:tblLayout w:type="fixed"/>
        <w:tblLook w:val="04A0" w:firstRow="1" w:lastRow="0" w:firstColumn="1" w:lastColumn="0" w:noHBand="0" w:noVBand="1"/>
      </w:tblPr>
      <w:tblGrid>
        <w:gridCol w:w="1560"/>
        <w:gridCol w:w="567"/>
        <w:gridCol w:w="1270"/>
        <w:gridCol w:w="909"/>
        <w:gridCol w:w="651"/>
        <w:gridCol w:w="572"/>
        <w:gridCol w:w="708"/>
        <w:gridCol w:w="993"/>
        <w:gridCol w:w="708"/>
        <w:gridCol w:w="1413"/>
      </w:tblGrid>
      <w:tr w:rsidR="00CD1AC9" w14:paraId="39263F5E" w14:textId="77777777" w:rsidTr="00106CA6">
        <w:trPr>
          <w:divId w:val="106312082"/>
        </w:trPr>
        <w:tc>
          <w:tcPr>
            <w:tcW w:w="1560" w:type="dxa"/>
            <w:tcBorders>
              <w:left w:val="nil"/>
              <w:bottom w:val="single" w:sz="4" w:space="0" w:color="auto"/>
              <w:right w:val="nil"/>
            </w:tcBorders>
          </w:tcPr>
          <w:p w14:paraId="4ECE6187" w14:textId="6BCE0E43" w:rsidR="00D172F6" w:rsidRPr="00587AE3" w:rsidRDefault="00D172F6" w:rsidP="00D172F6">
            <w:pPr>
              <w:pStyle w:val="NormalWeb"/>
              <w:jc w:val="both"/>
              <w:rPr>
                <w:rFonts w:eastAsia="Times New Roman"/>
                <w:b/>
                <w:sz w:val="22"/>
              </w:rPr>
            </w:pPr>
            <w:r w:rsidRPr="00587AE3">
              <w:rPr>
                <w:rFonts w:eastAsia="Times New Roman"/>
                <w:b/>
                <w:sz w:val="22"/>
              </w:rPr>
              <w:t>Outcome</w:t>
            </w:r>
          </w:p>
        </w:tc>
        <w:tc>
          <w:tcPr>
            <w:tcW w:w="567" w:type="dxa"/>
            <w:tcBorders>
              <w:left w:val="nil"/>
              <w:bottom w:val="single" w:sz="4" w:space="0" w:color="auto"/>
              <w:right w:val="nil"/>
            </w:tcBorders>
          </w:tcPr>
          <w:p w14:paraId="7CEE1D05" w14:textId="1D3E6175" w:rsidR="00D172F6" w:rsidRPr="00587AE3" w:rsidRDefault="00D172F6" w:rsidP="00D172F6">
            <w:pPr>
              <w:pStyle w:val="NormalWeb"/>
              <w:jc w:val="both"/>
              <w:rPr>
                <w:rFonts w:eastAsia="Times New Roman"/>
                <w:b/>
                <w:i/>
                <w:sz w:val="22"/>
              </w:rPr>
            </w:pPr>
            <w:r w:rsidRPr="00587AE3">
              <w:rPr>
                <w:rFonts w:eastAsia="Times New Roman"/>
                <w:b/>
                <w:i/>
                <w:sz w:val="22"/>
              </w:rPr>
              <w:t>J</w:t>
            </w:r>
          </w:p>
        </w:tc>
        <w:tc>
          <w:tcPr>
            <w:tcW w:w="1270" w:type="dxa"/>
            <w:tcBorders>
              <w:left w:val="nil"/>
              <w:bottom w:val="single" w:sz="4" w:space="0" w:color="auto"/>
              <w:right w:val="nil"/>
            </w:tcBorders>
          </w:tcPr>
          <w:p w14:paraId="55DC3191" w14:textId="778AB682" w:rsidR="00D172F6" w:rsidRPr="00587AE3" w:rsidRDefault="00D172F6" w:rsidP="00D172F6">
            <w:pPr>
              <w:pStyle w:val="NormalWeb"/>
              <w:jc w:val="both"/>
              <w:rPr>
                <w:rFonts w:eastAsia="Times New Roman"/>
                <w:b/>
                <w:sz w:val="22"/>
              </w:rPr>
            </w:pPr>
            <w:r w:rsidRPr="00587AE3">
              <w:rPr>
                <w:rFonts w:eastAsia="Times New Roman"/>
                <w:b/>
                <w:sz w:val="22"/>
              </w:rPr>
              <w:t>Multi-treatment studies</w:t>
            </w:r>
          </w:p>
        </w:tc>
        <w:tc>
          <w:tcPr>
            <w:tcW w:w="909" w:type="dxa"/>
            <w:tcBorders>
              <w:left w:val="nil"/>
              <w:bottom w:val="single" w:sz="4" w:space="0" w:color="auto"/>
              <w:right w:val="nil"/>
            </w:tcBorders>
          </w:tcPr>
          <w:p w14:paraId="7B665F1D" w14:textId="01B58F54" w:rsidR="00D172F6" w:rsidRPr="00587AE3" w:rsidRDefault="00D172F6" w:rsidP="00D172F6">
            <w:pPr>
              <w:pStyle w:val="NormalWeb"/>
              <w:jc w:val="both"/>
              <w:rPr>
                <w:rFonts w:eastAsia="Times New Roman"/>
                <w:b/>
                <w:sz w:val="22"/>
              </w:rPr>
            </w:pPr>
            <w:r w:rsidRPr="00587AE3">
              <w:rPr>
                <w:rFonts w:eastAsia="Times New Roman"/>
                <w:b/>
                <w:sz w:val="22"/>
              </w:rPr>
              <w:t>Multi-control studies</w:t>
            </w:r>
          </w:p>
        </w:tc>
        <w:tc>
          <w:tcPr>
            <w:tcW w:w="651" w:type="dxa"/>
            <w:tcBorders>
              <w:left w:val="nil"/>
              <w:bottom w:val="single" w:sz="4" w:space="0" w:color="auto"/>
              <w:right w:val="nil"/>
            </w:tcBorders>
          </w:tcPr>
          <w:p w14:paraId="215BDAC4" w14:textId="2E4F08A2" w:rsidR="00D172F6" w:rsidRPr="00587AE3" w:rsidRDefault="00164D0C" w:rsidP="00D172F6">
            <w:pPr>
              <w:pStyle w:val="NormalWeb"/>
              <w:jc w:val="both"/>
              <w:rPr>
                <w:rFonts w:eastAsia="Times New Roman"/>
                <w:b/>
                <w:sz w:val="22"/>
              </w:rPr>
            </w:pPr>
            <w:r>
              <w:rPr>
                <w:rFonts w:eastAsia="Times New Roman"/>
                <w:b/>
                <w:i/>
                <w:sz w:val="22"/>
              </w:rPr>
              <w:t>K</w:t>
            </w:r>
          </w:p>
        </w:tc>
        <w:tc>
          <w:tcPr>
            <w:tcW w:w="572" w:type="dxa"/>
            <w:tcBorders>
              <w:left w:val="nil"/>
              <w:bottom w:val="single" w:sz="4" w:space="0" w:color="auto"/>
              <w:right w:val="nil"/>
            </w:tcBorders>
          </w:tcPr>
          <w:p w14:paraId="5BE45529" w14:textId="3AA58B51" w:rsidR="00D172F6" w:rsidRPr="00587AE3" w:rsidRDefault="00000000" w:rsidP="00D172F6">
            <w:pPr>
              <w:pStyle w:val="NormalWeb"/>
              <w:jc w:val="both"/>
              <w:rPr>
                <w:rFonts w:eastAsia="Times New Roman"/>
                <w:b/>
                <w:sz w:val="22"/>
              </w:rPr>
            </w:pPr>
            <m:oMathPara>
              <m:oMath>
                <m:sSub>
                  <m:sSubPr>
                    <m:ctrlPr>
                      <w:rPr>
                        <w:rFonts w:ascii="Cambria Math" w:eastAsia="Times New Roman" w:hAnsi="Cambria Math"/>
                        <w:b/>
                        <w:i/>
                        <w:sz w:val="22"/>
                      </w:rPr>
                    </m:ctrlPr>
                  </m:sSubPr>
                  <m:e>
                    <m:r>
                      <m:rPr>
                        <m:sty m:val="bi"/>
                      </m:rPr>
                      <w:rPr>
                        <w:rFonts w:ascii="Cambria Math" w:eastAsia="Times New Roman" w:hAnsi="Cambria Math"/>
                        <w:sz w:val="22"/>
                      </w:rPr>
                      <m:t>n</m:t>
                    </m:r>
                  </m:e>
                  <m:sub>
                    <m:r>
                      <m:rPr>
                        <m:sty m:val="bi"/>
                      </m:rPr>
                      <w:rPr>
                        <w:rFonts w:ascii="Cambria Math" w:eastAsia="Times New Roman" w:hAnsi="Cambria Math"/>
                        <w:sz w:val="22"/>
                      </w:rPr>
                      <m:t>j</m:t>
                    </m:r>
                  </m:sub>
                </m:sSub>
              </m:oMath>
            </m:oMathPara>
          </w:p>
        </w:tc>
        <w:tc>
          <w:tcPr>
            <w:tcW w:w="708" w:type="dxa"/>
            <w:tcBorders>
              <w:left w:val="nil"/>
              <w:bottom w:val="single" w:sz="4" w:space="0" w:color="auto"/>
              <w:right w:val="nil"/>
            </w:tcBorders>
          </w:tcPr>
          <w:p w14:paraId="61A3FC6E" w14:textId="72570B53" w:rsidR="00D172F6" w:rsidRPr="00587AE3" w:rsidRDefault="00D172F6" w:rsidP="00D172F6">
            <w:pPr>
              <w:pStyle w:val="NormalWeb"/>
              <w:jc w:val="both"/>
              <w:rPr>
                <w:rFonts w:eastAsia="Times New Roman"/>
                <w:b/>
                <w:sz w:val="22"/>
              </w:rPr>
            </w:pPr>
            <w:r w:rsidRPr="00587AE3">
              <w:rPr>
                <w:rFonts w:eastAsia="Times New Roman"/>
                <w:b/>
                <w:sz w:val="22"/>
              </w:rPr>
              <w:t>Min</w:t>
            </w:r>
          </w:p>
        </w:tc>
        <w:tc>
          <w:tcPr>
            <w:tcW w:w="993" w:type="dxa"/>
            <w:tcBorders>
              <w:left w:val="nil"/>
              <w:bottom w:val="single" w:sz="4" w:space="0" w:color="auto"/>
              <w:right w:val="nil"/>
            </w:tcBorders>
          </w:tcPr>
          <w:p w14:paraId="6B17EF6F" w14:textId="716A7D3F" w:rsidR="00D172F6" w:rsidRPr="00587AE3" w:rsidRDefault="00D172F6" w:rsidP="00D172F6">
            <w:pPr>
              <w:pStyle w:val="NormalWeb"/>
              <w:jc w:val="both"/>
              <w:rPr>
                <w:rFonts w:eastAsia="Times New Roman"/>
                <w:b/>
                <w:sz w:val="22"/>
              </w:rPr>
            </w:pPr>
            <w:r w:rsidRPr="00587AE3">
              <w:rPr>
                <w:rFonts w:eastAsia="Times New Roman"/>
                <w:b/>
                <w:sz w:val="22"/>
              </w:rPr>
              <w:t>Median</w:t>
            </w:r>
          </w:p>
        </w:tc>
        <w:tc>
          <w:tcPr>
            <w:tcW w:w="708" w:type="dxa"/>
            <w:tcBorders>
              <w:left w:val="nil"/>
              <w:bottom w:val="single" w:sz="4" w:space="0" w:color="auto"/>
              <w:right w:val="nil"/>
            </w:tcBorders>
          </w:tcPr>
          <w:p w14:paraId="10496F9C" w14:textId="1D53DDFD" w:rsidR="00D172F6" w:rsidRPr="00587AE3" w:rsidRDefault="00D172F6" w:rsidP="00D172F6">
            <w:pPr>
              <w:pStyle w:val="NormalWeb"/>
              <w:jc w:val="both"/>
              <w:rPr>
                <w:rFonts w:eastAsia="Times New Roman"/>
                <w:b/>
                <w:sz w:val="22"/>
              </w:rPr>
            </w:pPr>
            <w:r w:rsidRPr="00587AE3">
              <w:rPr>
                <w:rFonts w:eastAsia="Times New Roman"/>
                <w:b/>
                <w:sz w:val="22"/>
              </w:rPr>
              <w:t>Max</w:t>
            </w:r>
          </w:p>
        </w:tc>
        <w:tc>
          <w:tcPr>
            <w:tcW w:w="1413" w:type="dxa"/>
            <w:tcBorders>
              <w:left w:val="nil"/>
              <w:bottom w:val="single" w:sz="4" w:space="0" w:color="auto"/>
              <w:right w:val="nil"/>
            </w:tcBorders>
          </w:tcPr>
          <w:p w14:paraId="6C4B77EE" w14:textId="66EC3BBD" w:rsidR="00D172F6" w:rsidRPr="00587AE3" w:rsidRDefault="00D172F6" w:rsidP="00D172F6">
            <w:pPr>
              <w:pStyle w:val="NormalWeb"/>
              <w:jc w:val="both"/>
              <w:rPr>
                <w:rFonts w:eastAsia="Times New Roman"/>
                <w:b/>
                <w:sz w:val="22"/>
              </w:rPr>
            </w:pPr>
            <w:r w:rsidRPr="00587AE3">
              <w:rPr>
                <w:rFonts w:eastAsia="Times New Roman"/>
                <w:b/>
                <w:sz w:val="22"/>
              </w:rPr>
              <w:t>Participant</w:t>
            </w:r>
            <w:r w:rsidR="00587AE3" w:rsidRPr="00587AE3">
              <w:rPr>
                <w:rFonts w:eastAsia="Times New Roman"/>
                <w:b/>
                <w:sz w:val="22"/>
              </w:rPr>
              <w:t>s</w:t>
            </w:r>
            <w:r w:rsidRPr="00587AE3">
              <w:rPr>
                <w:rFonts w:eastAsia="Times New Roman"/>
                <w:b/>
                <w:sz w:val="22"/>
              </w:rPr>
              <w:t xml:space="preserve"> </w:t>
            </w:r>
          </w:p>
        </w:tc>
      </w:tr>
      <w:tr w:rsidR="00CD1AC9" w14:paraId="5B722376" w14:textId="77777777" w:rsidTr="00164D0C">
        <w:trPr>
          <w:divId w:val="106312082"/>
        </w:trPr>
        <w:tc>
          <w:tcPr>
            <w:tcW w:w="1560" w:type="dxa"/>
            <w:tcBorders>
              <w:left w:val="nil"/>
              <w:bottom w:val="nil"/>
              <w:right w:val="nil"/>
            </w:tcBorders>
          </w:tcPr>
          <w:p w14:paraId="7AFA8678" w14:textId="767760FB" w:rsidR="00D172F6" w:rsidRPr="00902D60" w:rsidRDefault="00D172F6" w:rsidP="00D172F6">
            <w:pPr>
              <w:pStyle w:val="NormalWeb"/>
              <w:jc w:val="both"/>
              <w:rPr>
                <w:rFonts w:eastAsia="Times New Roman"/>
                <w:i/>
                <w:sz w:val="22"/>
              </w:rPr>
            </w:pPr>
            <w:r w:rsidRPr="00902D60">
              <w:rPr>
                <w:rFonts w:eastAsia="Times New Roman"/>
                <w:i/>
                <w:sz w:val="22"/>
              </w:rPr>
              <w:t>Reintegratio</w:t>
            </w:r>
            <w:r w:rsidR="0074415E">
              <w:rPr>
                <w:rFonts w:eastAsia="Times New Roman"/>
                <w:i/>
                <w:sz w:val="22"/>
              </w:rPr>
              <w:t>n</w:t>
            </w:r>
          </w:p>
        </w:tc>
        <w:tc>
          <w:tcPr>
            <w:tcW w:w="567" w:type="dxa"/>
            <w:tcBorders>
              <w:left w:val="nil"/>
              <w:bottom w:val="nil"/>
              <w:right w:val="nil"/>
            </w:tcBorders>
          </w:tcPr>
          <w:p w14:paraId="0B59DC82" w14:textId="435A6E76" w:rsidR="00D172F6" w:rsidRPr="00587AE3" w:rsidRDefault="00D172F6" w:rsidP="00D172F6">
            <w:pPr>
              <w:pStyle w:val="NormalWeb"/>
              <w:jc w:val="both"/>
              <w:rPr>
                <w:rFonts w:eastAsia="Times New Roman"/>
                <w:sz w:val="22"/>
              </w:rPr>
            </w:pPr>
            <w:r w:rsidRPr="00587AE3">
              <w:rPr>
                <w:rFonts w:eastAsia="Times New Roman"/>
                <w:sz w:val="22"/>
              </w:rPr>
              <w:t>45</w:t>
            </w:r>
          </w:p>
        </w:tc>
        <w:tc>
          <w:tcPr>
            <w:tcW w:w="1270" w:type="dxa"/>
            <w:tcBorders>
              <w:left w:val="nil"/>
              <w:bottom w:val="nil"/>
              <w:right w:val="nil"/>
            </w:tcBorders>
          </w:tcPr>
          <w:p w14:paraId="116D1529" w14:textId="1FCA5C2A"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left w:val="nil"/>
              <w:bottom w:val="nil"/>
              <w:right w:val="nil"/>
            </w:tcBorders>
          </w:tcPr>
          <w:p w14:paraId="20D186A3" w14:textId="44B0C787"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left w:val="nil"/>
              <w:bottom w:val="nil"/>
              <w:right w:val="nil"/>
            </w:tcBorders>
          </w:tcPr>
          <w:p w14:paraId="2126CC4C" w14:textId="750B7533" w:rsidR="00D172F6" w:rsidRPr="00587AE3" w:rsidRDefault="00D172F6" w:rsidP="00D172F6">
            <w:pPr>
              <w:pStyle w:val="NormalWeb"/>
              <w:jc w:val="both"/>
              <w:rPr>
                <w:rFonts w:eastAsia="Times New Roman"/>
                <w:sz w:val="22"/>
              </w:rPr>
            </w:pPr>
            <w:r w:rsidRPr="00587AE3">
              <w:rPr>
                <w:rFonts w:eastAsia="Times New Roman"/>
                <w:sz w:val="22"/>
              </w:rPr>
              <w:t>202</w:t>
            </w:r>
          </w:p>
        </w:tc>
        <w:tc>
          <w:tcPr>
            <w:tcW w:w="572" w:type="dxa"/>
            <w:tcBorders>
              <w:left w:val="nil"/>
              <w:bottom w:val="nil"/>
              <w:right w:val="nil"/>
            </w:tcBorders>
          </w:tcPr>
          <w:p w14:paraId="6878321C" w14:textId="3834C574" w:rsidR="00D172F6" w:rsidRPr="00587AE3" w:rsidRDefault="00D172F6" w:rsidP="00D172F6">
            <w:pPr>
              <w:pStyle w:val="NormalWeb"/>
              <w:jc w:val="both"/>
              <w:rPr>
                <w:rFonts w:eastAsia="Times New Roman"/>
                <w:sz w:val="22"/>
              </w:rPr>
            </w:pPr>
            <w:r w:rsidRPr="00587AE3">
              <w:rPr>
                <w:rFonts w:eastAsia="Times New Roman"/>
                <w:sz w:val="22"/>
              </w:rPr>
              <w:t>4.5</w:t>
            </w:r>
          </w:p>
        </w:tc>
        <w:tc>
          <w:tcPr>
            <w:tcW w:w="708" w:type="dxa"/>
            <w:tcBorders>
              <w:left w:val="nil"/>
              <w:bottom w:val="nil"/>
              <w:right w:val="nil"/>
            </w:tcBorders>
          </w:tcPr>
          <w:p w14:paraId="66274658" w14:textId="2D3E3F77"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left w:val="nil"/>
              <w:bottom w:val="nil"/>
              <w:right w:val="nil"/>
            </w:tcBorders>
          </w:tcPr>
          <w:p w14:paraId="0BC28692" w14:textId="37D2E39A" w:rsidR="00D172F6" w:rsidRPr="00587AE3" w:rsidRDefault="00D172F6" w:rsidP="00D172F6">
            <w:pPr>
              <w:pStyle w:val="NormalWeb"/>
              <w:jc w:val="both"/>
              <w:rPr>
                <w:rFonts w:eastAsia="Times New Roman"/>
                <w:sz w:val="22"/>
              </w:rPr>
            </w:pPr>
            <w:r w:rsidRPr="00587AE3">
              <w:rPr>
                <w:rFonts w:eastAsia="Times New Roman"/>
                <w:sz w:val="22"/>
              </w:rPr>
              <w:t>3</w:t>
            </w:r>
          </w:p>
        </w:tc>
        <w:tc>
          <w:tcPr>
            <w:tcW w:w="708" w:type="dxa"/>
            <w:tcBorders>
              <w:left w:val="nil"/>
              <w:bottom w:val="nil"/>
              <w:right w:val="nil"/>
            </w:tcBorders>
          </w:tcPr>
          <w:p w14:paraId="40B15865" w14:textId="57497323" w:rsidR="00D172F6" w:rsidRPr="00587AE3" w:rsidRDefault="00D172F6" w:rsidP="00D172F6">
            <w:pPr>
              <w:pStyle w:val="NormalWeb"/>
              <w:jc w:val="both"/>
              <w:rPr>
                <w:rFonts w:eastAsia="Times New Roman"/>
                <w:sz w:val="22"/>
              </w:rPr>
            </w:pPr>
            <w:r w:rsidRPr="00587AE3">
              <w:rPr>
                <w:rFonts w:eastAsia="Times New Roman"/>
                <w:sz w:val="22"/>
              </w:rPr>
              <w:t>28</w:t>
            </w:r>
          </w:p>
        </w:tc>
        <w:tc>
          <w:tcPr>
            <w:tcW w:w="1413" w:type="dxa"/>
            <w:tcBorders>
              <w:left w:val="nil"/>
              <w:bottom w:val="nil"/>
              <w:right w:val="nil"/>
            </w:tcBorders>
          </w:tcPr>
          <w:p w14:paraId="6E98EDDC" w14:textId="26EA0D84" w:rsidR="00D172F6" w:rsidRPr="00587AE3" w:rsidRDefault="00D172F6" w:rsidP="00D172F6">
            <w:pPr>
              <w:pStyle w:val="NormalWeb"/>
              <w:jc w:val="both"/>
              <w:rPr>
                <w:rFonts w:eastAsia="Times New Roman"/>
                <w:sz w:val="22"/>
              </w:rPr>
            </w:pPr>
            <w:r w:rsidRPr="00587AE3">
              <w:rPr>
                <w:rFonts w:eastAsia="Times New Roman"/>
                <w:sz w:val="22"/>
              </w:rPr>
              <w:t>5390</w:t>
            </w:r>
          </w:p>
        </w:tc>
      </w:tr>
      <w:tr w:rsidR="00CD1AC9" w14:paraId="320E250B" w14:textId="77777777" w:rsidTr="00164D0C">
        <w:trPr>
          <w:divId w:val="106312082"/>
        </w:trPr>
        <w:tc>
          <w:tcPr>
            <w:tcW w:w="1560" w:type="dxa"/>
            <w:tcBorders>
              <w:top w:val="nil"/>
              <w:left w:val="nil"/>
              <w:right w:val="nil"/>
            </w:tcBorders>
          </w:tcPr>
          <w:p w14:paraId="0C91E5F6" w14:textId="7BCF8AC9" w:rsidR="00D172F6" w:rsidRPr="00902D60" w:rsidRDefault="00D172F6" w:rsidP="00D172F6">
            <w:pPr>
              <w:pStyle w:val="NormalWeb"/>
              <w:jc w:val="both"/>
              <w:rPr>
                <w:rFonts w:eastAsia="Times New Roman"/>
                <w:i/>
                <w:sz w:val="22"/>
              </w:rPr>
            </w:pPr>
            <w:r w:rsidRPr="00902D60">
              <w:rPr>
                <w:rFonts w:eastAsia="Times New Roman"/>
                <w:i/>
                <w:sz w:val="22"/>
              </w:rPr>
              <w:t>Mental health</w:t>
            </w:r>
          </w:p>
        </w:tc>
        <w:tc>
          <w:tcPr>
            <w:tcW w:w="567" w:type="dxa"/>
            <w:tcBorders>
              <w:top w:val="nil"/>
              <w:left w:val="nil"/>
              <w:right w:val="nil"/>
            </w:tcBorders>
          </w:tcPr>
          <w:p w14:paraId="44C74028" w14:textId="31C2F8AA" w:rsidR="00D172F6" w:rsidRPr="00587AE3" w:rsidRDefault="00D172F6" w:rsidP="00D172F6">
            <w:pPr>
              <w:pStyle w:val="NormalWeb"/>
              <w:jc w:val="both"/>
              <w:rPr>
                <w:rFonts w:eastAsia="Times New Roman"/>
                <w:sz w:val="22"/>
              </w:rPr>
            </w:pPr>
            <w:r w:rsidRPr="00587AE3">
              <w:rPr>
                <w:rFonts w:eastAsia="Times New Roman"/>
                <w:sz w:val="22"/>
              </w:rPr>
              <w:t>41</w:t>
            </w:r>
          </w:p>
        </w:tc>
        <w:tc>
          <w:tcPr>
            <w:tcW w:w="1270" w:type="dxa"/>
            <w:tcBorders>
              <w:top w:val="nil"/>
              <w:left w:val="nil"/>
              <w:right w:val="nil"/>
            </w:tcBorders>
          </w:tcPr>
          <w:p w14:paraId="2AF513A7" w14:textId="313E78E5" w:rsidR="00D172F6" w:rsidRPr="00587AE3" w:rsidRDefault="00D172F6" w:rsidP="00D172F6">
            <w:pPr>
              <w:pStyle w:val="NormalWeb"/>
              <w:jc w:val="both"/>
              <w:rPr>
                <w:rFonts w:eastAsia="Times New Roman"/>
                <w:sz w:val="22"/>
              </w:rPr>
            </w:pPr>
            <w:r w:rsidRPr="00587AE3">
              <w:rPr>
                <w:rFonts w:eastAsia="Times New Roman"/>
                <w:sz w:val="22"/>
              </w:rPr>
              <w:t>3</w:t>
            </w:r>
          </w:p>
        </w:tc>
        <w:tc>
          <w:tcPr>
            <w:tcW w:w="909" w:type="dxa"/>
            <w:tcBorders>
              <w:top w:val="nil"/>
              <w:left w:val="nil"/>
              <w:right w:val="nil"/>
            </w:tcBorders>
          </w:tcPr>
          <w:p w14:paraId="16FFAE55" w14:textId="4CE353D1" w:rsidR="00D172F6" w:rsidRPr="00587AE3" w:rsidRDefault="00D172F6" w:rsidP="00D172F6">
            <w:pPr>
              <w:pStyle w:val="NormalWeb"/>
              <w:jc w:val="both"/>
              <w:rPr>
                <w:rFonts w:eastAsia="Times New Roman"/>
                <w:sz w:val="22"/>
              </w:rPr>
            </w:pPr>
            <w:r w:rsidRPr="00587AE3">
              <w:rPr>
                <w:rFonts w:eastAsia="Times New Roman"/>
                <w:sz w:val="22"/>
              </w:rPr>
              <w:t>0</w:t>
            </w:r>
          </w:p>
        </w:tc>
        <w:tc>
          <w:tcPr>
            <w:tcW w:w="651" w:type="dxa"/>
            <w:tcBorders>
              <w:top w:val="nil"/>
              <w:left w:val="nil"/>
              <w:right w:val="nil"/>
            </w:tcBorders>
          </w:tcPr>
          <w:p w14:paraId="69CFC35A" w14:textId="1724392B" w:rsidR="00D172F6" w:rsidRPr="00587AE3" w:rsidRDefault="00D172F6" w:rsidP="00D172F6">
            <w:pPr>
              <w:pStyle w:val="NormalWeb"/>
              <w:jc w:val="both"/>
              <w:rPr>
                <w:rFonts w:eastAsia="Times New Roman"/>
                <w:sz w:val="22"/>
              </w:rPr>
            </w:pPr>
            <w:r w:rsidRPr="00587AE3">
              <w:rPr>
                <w:rFonts w:eastAsia="Times New Roman"/>
                <w:sz w:val="22"/>
              </w:rPr>
              <w:t>141</w:t>
            </w:r>
          </w:p>
        </w:tc>
        <w:tc>
          <w:tcPr>
            <w:tcW w:w="572" w:type="dxa"/>
            <w:tcBorders>
              <w:top w:val="nil"/>
              <w:left w:val="nil"/>
              <w:right w:val="nil"/>
            </w:tcBorders>
          </w:tcPr>
          <w:p w14:paraId="628630AE" w14:textId="18C8EEB0" w:rsidR="00D172F6" w:rsidRPr="00587AE3" w:rsidRDefault="00D172F6" w:rsidP="00D172F6">
            <w:pPr>
              <w:pStyle w:val="NormalWeb"/>
              <w:jc w:val="both"/>
              <w:rPr>
                <w:rFonts w:eastAsia="Times New Roman"/>
                <w:sz w:val="22"/>
              </w:rPr>
            </w:pPr>
            <w:r w:rsidRPr="00587AE3">
              <w:rPr>
                <w:rFonts w:eastAsia="Times New Roman"/>
                <w:sz w:val="22"/>
              </w:rPr>
              <w:t>3.4</w:t>
            </w:r>
          </w:p>
        </w:tc>
        <w:tc>
          <w:tcPr>
            <w:tcW w:w="708" w:type="dxa"/>
            <w:tcBorders>
              <w:top w:val="nil"/>
              <w:left w:val="nil"/>
              <w:right w:val="nil"/>
            </w:tcBorders>
          </w:tcPr>
          <w:p w14:paraId="51066D02" w14:textId="48157453" w:rsidR="00D172F6" w:rsidRPr="00587AE3" w:rsidRDefault="00D172F6" w:rsidP="00D172F6">
            <w:pPr>
              <w:pStyle w:val="NormalWeb"/>
              <w:jc w:val="both"/>
              <w:rPr>
                <w:rFonts w:eastAsia="Times New Roman"/>
                <w:sz w:val="22"/>
              </w:rPr>
            </w:pPr>
            <w:r w:rsidRPr="00587AE3">
              <w:rPr>
                <w:rFonts w:eastAsia="Times New Roman"/>
                <w:sz w:val="22"/>
              </w:rPr>
              <w:t>1</w:t>
            </w:r>
          </w:p>
        </w:tc>
        <w:tc>
          <w:tcPr>
            <w:tcW w:w="993" w:type="dxa"/>
            <w:tcBorders>
              <w:top w:val="nil"/>
              <w:left w:val="nil"/>
              <w:right w:val="nil"/>
            </w:tcBorders>
          </w:tcPr>
          <w:p w14:paraId="7E90D1D8" w14:textId="30725547" w:rsidR="00D172F6" w:rsidRPr="00587AE3" w:rsidRDefault="00D172F6" w:rsidP="00D172F6">
            <w:pPr>
              <w:pStyle w:val="NormalWeb"/>
              <w:jc w:val="both"/>
              <w:rPr>
                <w:rFonts w:eastAsia="Times New Roman"/>
                <w:sz w:val="22"/>
              </w:rPr>
            </w:pPr>
            <w:r w:rsidRPr="00587AE3">
              <w:rPr>
                <w:rFonts w:eastAsia="Times New Roman"/>
                <w:sz w:val="22"/>
              </w:rPr>
              <w:t>2</w:t>
            </w:r>
          </w:p>
        </w:tc>
        <w:tc>
          <w:tcPr>
            <w:tcW w:w="708" w:type="dxa"/>
            <w:tcBorders>
              <w:top w:val="nil"/>
              <w:left w:val="nil"/>
              <w:right w:val="nil"/>
            </w:tcBorders>
          </w:tcPr>
          <w:p w14:paraId="14CF4FCC" w14:textId="559B1732" w:rsidR="00D172F6" w:rsidRPr="00587AE3" w:rsidRDefault="00D172F6" w:rsidP="00D172F6">
            <w:pPr>
              <w:pStyle w:val="NormalWeb"/>
              <w:jc w:val="both"/>
              <w:rPr>
                <w:rFonts w:eastAsia="Times New Roman"/>
                <w:sz w:val="22"/>
              </w:rPr>
            </w:pPr>
            <w:r w:rsidRPr="00587AE3">
              <w:rPr>
                <w:rFonts w:eastAsia="Times New Roman"/>
                <w:sz w:val="22"/>
              </w:rPr>
              <w:t>18</w:t>
            </w:r>
          </w:p>
        </w:tc>
        <w:tc>
          <w:tcPr>
            <w:tcW w:w="1413" w:type="dxa"/>
            <w:tcBorders>
              <w:top w:val="nil"/>
              <w:left w:val="nil"/>
              <w:right w:val="nil"/>
            </w:tcBorders>
          </w:tcPr>
          <w:p w14:paraId="7034F031" w14:textId="3EBC75D6" w:rsidR="00D172F6" w:rsidRPr="00587AE3" w:rsidRDefault="00D172F6" w:rsidP="00D172F6">
            <w:pPr>
              <w:pStyle w:val="NormalWeb"/>
              <w:jc w:val="both"/>
              <w:rPr>
                <w:rFonts w:eastAsia="Times New Roman"/>
                <w:sz w:val="22"/>
              </w:rPr>
            </w:pPr>
            <w:r w:rsidRPr="00587AE3">
              <w:rPr>
                <w:rFonts w:eastAsia="Times New Roman"/>
                <w:sz w:val="22"/>
              </w:rPr>
              <w:t>4663</w:t>
            </w:r>
          </w:p>
        </w:tc>
      </w:tr>
    </w:tbl>
    <w:p w14:paraId="59F69E49" w14:textId="2CC93159" w:rsidR="00D172F6" w:rsidRDefault="00587AE3" w:rsidP="00D172F6">
      <w:pPr>
        <w:pStyle w:val="NormalWeb"/>
        <w:jc w:val="both"/>
        <w:divId w:val="106312082"/>
        <w:rPr>
          <w:rFonts w:eastAsia="Times New Roman"/>
          <w:sz w:val="20"/>
        </w:rPr>
      </w:pPr>
      <w:r w:rsidRPr="00587AE3">
        <w:rPr>
          <w:rFonts w:eastAsia="Times New Roman"/>
          <w:i/>
          <w:sz w:val="20"/>
        </w:rPr>
        <w:t>Note</w:t>
      </w:r>
      <w:r>
        <w:rPr>
          <w:rFonts w:eastAsia="Times New Roman"/>
          <w:sz w:val="20"/>
        </w:rPr>
        <w:t xml:space="preserve">: </w:t>
      </w:r>
      <w:r w:rsidRPr="00164D0C">
        <w:rPr>
          <w:rFonts w:eastAsia="Times New Roman"/>
          <w:i/>
          <w:sz w:val="20"/>
        </w:rPr>
        <w:t>J</w:t>
      </w:r>
      <w:r>
        <w:rPr>
          <w:rFonts w:eastAsia="Times New Roman"/>
          <w:sz w:val="20"/>
        </w:rPr>
        <w:t xml:space="preserve"> = Number of studies; </w:t>
      </w:r>
      <w:r w:rsidR="00164D0C">
        <w:rPr>
          <w:rFonts w:eastAsia="Times New Roman"/>
          <w:sz w:val="20"/>
        </w:rPr>
        <w:t xml:space="preserve"> </w:t>
      </w:r>
      <w:r w:rsidR="00164D0C" w:rsidRPr="00164D0C">
        <w:rPr>
          <w:rFonts w:eastAsia="Times New Roman"/>
          <w:i/>
          <w:sz w:val="20"/>
        </w:rPr>
        <w:t>K</w:t>
      </w:r>
      <w:r>
        <w:rPr>
          <w:rFonts w:eastAsia="Times New Roman"/>
          <w:sz w:val="20"/>
        </w:rPr>
        <w:t xml:space="preserve"> = Number of effect sizes; </w:t>
      </w:r>
      <m:oMath>
        <m:sSub>
          <m:sSubPr>
            <m:ctrlPr>
              <w:rPr>
                <w:rFonts w:ascii="Cambria Math" w:eastAsia="Times New Roman" w:hAnsi="Cambria Math"/>
                <w:i/>
                <w:sz w:val="20"/>
              </w:rPr>
            </m:ctrlPr>
          </m:sSubPr>
          <m:e>
            <m:r>
              <w:rPr>
                <w:rFonts w:ascii="Cambria Math" w:eastAsia="Times New Roman" w:hAnsi="Cambria Math"/>
                <w:sz w:val="20"/>
              </w:rPr>
              <m:t>n</m:t>
            </m:r>
          </m:e>
          <m:sub>
            <m:r>
              <w:rPr>
                <w:rFonts w:ascii="Cambria Math" w:eastAsia="Times New Roman" w:hAnsi="Cambria Math"/>
                <w:sz w:val="20"/>
              </w:rPr>
              <m:t>j</m:t>
            </m:r>
          </m:sub>
        </m:sSub>
      </m:oMath>
      <w:r>
        <w:rPr>
          <w:rFonts w:eastAsia="Times New Roman"/>
          <w:sz w:val="20"/>
        </w:rPr>
        <w:t xml:space="preserve"> = average number of effect sizes per study; min = minimum number of effect sizes per study; median number of effect sizes per study; Max = maximum number of effect sizes per study.</w:t>
      </w:r>
    </w:p>
    <w:p w14:paraId="3D76EE8F" w14:textId="77777777" w:rsidR="001A399F" w:rsidRPr="00587AE3" w:rsidRDefault="001A399F" w:rsidP="00D172F6">
      <w:pPr>
        <w:pStyle w:val="NormalWeb"/>
        <w:jc w:val="both"/>
        <w:divId w:val="106312082"/>
        <w:rPr>
          <w:rFonts w:eastAsia="Times New Roman"/>
          <w:sz w:val="20"/>
        </w:rPr>
      </w:pPr>
    </w:p>
    <w:p w14:paraId="35F7E9C2" w14:textId="33984E73" w:rsidR="0074415E" w:rsidRDefault="00851464" w:rsidP="00EB2B1A">
      <w:pPr>
        <w:jc w:val="both"/>
        <w:divId w:val="106312082"/>
        <w:rPr>
          <w:noProof/>
        </w:rPr>
      </w:pPr>
      <w:r>
        <w:rPr>
          <w:rFonts w:eastAsia="Times New Roman"/>
        </w:rPr>
        <w:t>As we computed effect size</w:t>
      </w:r>
      <w:r w:rsidR="007D747B">
        <w:rPr>
          <w:rFonts w:eastAsia="Times New Roman"/>
        </w:rPr>
        <w:t>s</w:t>
      </w:r>
      <w:r>
        <w:rPr>
          <w:rFonts w:eastAsia="Times New Roman"/>
        </w:rPr>
        <w:t xml:space="preserve"> from the result data deduced from various research design</w:t>
      </w:r>
      <w:r w:rsidR="0039285E">
        <w:rPr>
          <w:rFonts w:eastAsia="Times New Roman"/>
        </w:rPr>
        <w:t xml:space="preserve">s, </w:t>
      </w:r>
      <w:r>
        <w:rPr>
          <w:rFonts w:eastAsia="Times New Roman"/>
        </w:rPr>
        <w:t>estimation techniq</w:t>
      </w:r>
      <w:r w:rsidR="0039285E">
        <w:rPr>
          <w:rFonts w:eastAsia="Times New Roman"/>
        </w:rPr>
        <w:t>u</w:t>
      </w:r>
      <w:r>
        <w:rPr>
          <w:rFonts w:eastAsia="Times New Roman"/>
        </w:rPr>
        <w:t>es</w:t>
      </w:r>
      <w:r w:rsidR="0039285E">
        <w:rPr>
          <w:rFonts w:eastAsia="Times New Roman"/>
        </w:rPr>
        <w:t>, and reporting standards</w:t>
      </w:r>
      <w:r>
        <w:rPr>
          <w:rFonts w:eastAsia="Times New Roman"/>
        </w:rPr>
        <w:t xml:space="preserve">, we applied a wide range of different methods to obtain the relevant statistics for effect size calculation </w:t>
      </w:r>
      <w:r w:rsidR="0039285E">
        <w:rPr>
          <w:rFonts w:eastAsia="Times New Roman"/>
        </w:rPr>
        <w:t>(</w:t>
      </w:r>
      <w:r w:rsidR="0039285E">
        <w:rPr>
          <w:noProof/>
        </w:rPr>
        <w:t>Borenstein &amp; Hedges, 2019; Fitzgerald &amp; Tipton, 2024; Hedges et al., 2023; Higgins et al., 2019; Pustejovsky, 2016; Wilson, 2016; WWC, 2021)</w:t>
      </w:r>
      <w:r w:rsidR="002763A2">
        <w:rPr>
          <w:noProof/>
        </w:rPr>
        <w:t xml:space="preserve">. </w:t>
      </w:r>
      <w:r w:rsidR="0074415E">
        <w:rPr>
          <w:noProof/>
        </w:rPr>
        <w:t xml:space="preserve"> </w:t>
      </w:r>
      <w:r w:rsidR="00793F17">
        <w:rPr>
          <w:rFonts w:eastAsia="Times New Roman"/>
        </w:rPr>
        <w:t>Specifically, t</w:t>
      </w:r>
      <w:r w:rsidR="002763A2">
        <w:rPr>
          <w:rFonts w:eastAsia="Times New Roman"/>
        </w:rPr>
        <w:t xml:space="preserve">o increase the internal validity and precision of Hedges’ </w:t>
      </w:r>
      <w:r w:rsidR="002763A2">
        <w:rPr>
          <w:rFonts w:eastAsia="Times New Roman"/>
          <w:i/>
        </w:rPr>
        <w:t>g</w:t>
      </w:r>
      <w:r w:rsidR="002763A2">
        <w:rPr>
          <w:rFonts w:eastAsia="Times New Roman"/>
        </w:rPr>
        <w:t xml:space="preserve">, we prioritized </w:t>
      </w:r>
      <w:r w:rsidR="00793F17">
        <w:rPr>
          <w:rFonts w:eastAsia="Times New Roman"/>
        </w:rPr>
        <w:t>calculating</w:t>
      </w:r>
      <w:r w:rsidR="002763A2">
        <w:rPr>
          <w:rFonts w:eastAsia="Times New Roman"/>
        </w:rPr>
        <w:t xml:space="preserve"> pretest-/baseline- and/or covariate-adjusted versions of the </w:t>
      </w:r>
      <w:r w:rsidR="002763A2">
        <w:rPr>
          <w:rFonts w:eastAsia="Times New Roman"/>
          <w:i/>
        </w:rPr>
        <w:t xml:space="preserve">g </w:t>
      </w:r>
      <w:r w:rsidR="002763A2">
        <w:rPr>
          <w:rFonts w:eastAsia="Times New Roman"/>
        </w:rPr>
        <w:t xml:space="preserve">metric </w:t>
      </w:r>
      <w:r w:rsidR="002763A2">
        <w:fldChar w:fldCharType="begin" w:fldLock="1"/>
      </w:r>
      <w:r w:rsidR="00F02D49">
        <w:instrText xml:space="preserve"> ADDIN ZOTERO_ITEM CSL_CITATION {"citationID":"BSaB1cA8","properties":{"formattedCitation":"(Hedges et al., 2023; Morris, 2008; Pustejovsky, 2016; WWC, 2021)","plainCitation":"(Hedges et al., 2023; Morris, 2008; Pustejovsky, 2016; WWC, 2021)","noteIndex":0},"citationItems":[{"id":"BOI7fhFW/nbgN1K3f","uris":["http://www.mendeley.com/documents/?uuid=0fac4442-d316-4527-8210-3b553c4ed2e2"],"itemData":{"DOI":"10.1111/bmsp.12296","ISSN":"0007-1102","abstract":"Abstract It is common practice in both randomized and quasi-experiments to adjust for baseline characteristics when estimating the average effect of an intervention. The inclusion of a pre-test, for example, can reduce both the standard error of this estimate and?in non-randomized designs?its bias. At the same time, it is also standard to report the effect of an intervention in standardized effect size units, thereby making it comparable to other interventions and studies. Curiously, the estimation of this effect size, including covariate adjustment, has received little attention. In this article, we provide a framework for defining effect sizes in designs with a pre-test (e.g., difference-in-differences and analysis of covariance) and propose estimators of those effect sizes. The estimators and approximations to their sampling distributions are evaluated using a simulation study and then demonstrated using an example from published data.","author":[{"dropping-particle":"V","family":"Hedges","given":"Larry","non-dropping-particle":"","parse-names":false,"suffix":""},{"dropping-particle":"","family":"Tipton","given":"Elizabeth","non-dropping-particle":"","parse-names":false,"suffix":""},{"dropping-particle":"","family":"Zejnullahi","given":"Rrita","non-dropping-particle":"","parse-names":false,"suffix":""},{"dropping-particle":"","family":"Diaz","given":"Karina G","non-dropping-particle":"","parse-names":false,"suffix":""}],"container-title":"British Journal of Mathematical and Statistical Psychology","id":"ITEM-1","issued":{"date-parts":[["2023","1","2"]]},"note":"https://doi.org/10.1111/bmsp.12296","publisher":"John Wiley &amp; Sons, Ltd","title":"Effect sizes in ANCOVA and difference-in-differences designs","type":"article-journal"}},{"id":"BOI7fhFW/BU7LtJ8u","uris":["http://www.mendeley.com/documents/?uuid=7627b063-f26c-453a-9f28-c681d73a900d"],"itemData":{"URL":"https://www.jepusto.com/alternative-formulas-for-the-smd/","author":[{"dropping-particle":"","family":"Pustejovsky","given":"James E.","non-dropping-particle":"","parse-names":false,"suffix":""}],"id":"ITEM-2","issued":{"date-parts":[["2016"]]},"title":"Alternative formulas for the standardized mean difference","type":"webpage"}},{"id":"BOI7fhFW/Bl9qGywX","uris":["http://www.mendeley.com/documents/?uuid=89116b50-b5fa-41d4-af47-6ef362bc7e7d"],"itemData":{"author":[{"dropping-particle":"","family":"WWC","given":"","non-dropping-particle":"","parse-names":false,"suffix":""}],"id":"ITEM-3","issued":{"date-parts":[["2021"]]},"publisher":"Institute of Education Sciences","title":"Supplement document for Appendix E and the What Works Clearinghouse procedures handbook, version 4.1","type":"article"}},{"id":"BOI7fhFW/2p1Lx9ho","uris":["http://www.mendeley.com/documents/?uuid=f2d63b13-1173-4e2f-9781-223948b19ad6"],"itemData":{"DOI":"10.1177/1094428106291059","ISSN":"1094-4281","abstract":"Previous research has recommended several measures of effect size for studies with repeated measurements in both treatment and control groups. Three alternate effect size estimates were compared in terms of bias, precision, and robustness to heterogeneity of variance. The results favored an effect size based on the mean pre-post change in the treatment group minus the mean pre-post change in the control group, divided by the pooled pretest standard deviation.","author":[{"dropping-particle":"","family":"Morris","given":"Scott B","non-dropping-particle":"","parse-names":false,"suffix":""}],"container-title":"Organizational research methods","id":"ITEM-4","issue":"2","issued":{"date-parts":[["2008"]]},"page":"364-386","publisher":"Sage Publications","publisher-place":"London, England","title":"Estimating effect sizes from pretest-posttest-control group designs","type":"article-journal","volume":"11"}}],"schema":"https://github.com/citation-style-language/schema/raw/master/csl-citation.json"} </w:instrText>
      </w:r>
      <w:r w:rsidR="002763A2">
        <w:fldChar w:fldCharType="separate"/>
      </w:r>
      <w:r w:rsidR="00320450" w:rsidRPr="00320450">
        <w:t>(Hedges et al., 2023; Morris, 2008; Pustejovsky, 2016; WWC, 2021)</w:t>
      </w:r>
      <w:r w:rsidR="002763A2">
        <w:fldChar w:fldCharType="end"/>
      </w:r>
      <w:r w:rsidR="002763A2">
        <w:t>.</w:t>
      </w:r>
      <w:r w:rsidR="00142BD5">
        <w:t xml:space="preserve"> </w:t>
      </w:r>
      <w:r w:rsidR="00D84F52">
        <w:t>As a further attempt to increase the</w:t>
      </w:r>
      <w:r w:rsidR="00D84F52" w:rsidRPr="00061B6C">
        <w:t xml:space="preserve"> statistical power</w:t>
      </w:r>
      <w:r w:rsidR="00D84F52">
        <w:t xml:space="preserve"> of our analyses, we reduced (artificial</w:t>
      </w:r>
      <w:r w:rsidR="00D84F52">
        <w:rPr>
          <w:rStyle w:val="FootnoteReference"/>
        </w:rPr>
        <w:footnoteReference w:id="1"/>
      </w:r>
      <w:r w:rsidR="00D84F52">
        <w:t>) within-study variability by aggregating</w:t>
      </w:r>
      <w:r w:rsidR="0074415E">
        <w:t xml:space="preserve"> all study results that were reported across subgroups that were not pre-specified in our protocol, as recommended by Vembye, Pustejovsky et al. (2025).</w:t>
      </w:r>
      <w:r w:rsidR="00D84F52">
        <w:t xml:space="preserve"> </w:t>
      </w:r>
      <w:r w:rsidR="0074415E">
        <w:t>See Sacks et al. (2011) for an example of this procedure.</w:t>
      </w:r>
    </w:p>
    <w:p w14:paraId="6E79F3F1" w14:textId="77777777" w:rsidR="0074415E" w:rsidRDefault="0074415E" w:rsidP="00EB2B1A">
      <w:pPr>
        <w:jc w:val="both"/>
        <w:divId w:val="106312082"/>
      </w:pPr>
    </w:p>
    <w:p w14:paraId="0CE396D3" w14:textId="36CFD1B2" w:rsidR="00AC2EDA" w:rsidRDefault="00B938E1" w:rsidP="00EB2B1A">
      <w:pPr>
        <w:jc w:val="both"/>
        <w:divId w:val="106312082"/>
      </w:pPr>
      <w:r>
        <w:t xml:space="preserve">To </w:t>
      </w:r>
      <w:r w:rsidR="00D84F52">
        <w:t>ensure</w:t>
      </w:r>
      <w:r w:rsidR="00476F7D">
        <w:t xml:space="preserve"> comparability between effect sizes</w:t>
      </w:r>
      <w:r w:rsidR="00EE66F3">
        <w:t xml:space="preserve"> (</w:t>
      </w:r>
      <w:r w:rsidR="00EE66F3">
        <w:rPr>
          <w:noProof/>
        </w:rPr>
        <w:t>Taylor et al., 2021)</w:t>
      </w:r>
      <w:r>
        <w:t>, all effect size</w:t>
      </w:r>
      <w:r w:rsidR="00476F7D">
        <w:t>s</w:t>
      </w:r>
      <w:r>
        <w:t xml:space="preserve"> and </w:t>
      </w:r>
      <w:r w:rsidR="00476F7D">
        <w:t xml:space="preserve">the </w:t>
      </w:r>
      <w:r>
        <w:t xml:space="preserve">corresponding variance estimates </w:t>
      </w:r>
      <w:r w:rsidR="00EE66F3">
        <w:t xml:space="preserve">were standardized </w:t>
      </w:r>
      <w:r>
        <w:t xml:space="preserve">by </w:t>
      </w:r>
      <w:r w:rsidR="00EE66F3">
        <w:t xml:space="preserve">the </w:t>
      </w:r>
      <w:r>
        <w:rPr>
          <w:i/>
        </w:rPr>
        <w:t>total variance</w:t>
      </w:r>
      <w:r>
        <w:t xml:space="preserve">. That is, </w:t>
      </w:r>
      <w:r w:rsidR="00476F7D">
        <w:t xml:space="preserve">we computed </w:t>
      </w:r>
      <w:r>
        <w:t>effect size</w:t>
      </w:r>
      <w:r w:rsidR="00476F7D">
        <w:t>s and variance</w:t>
      </w:r>
      <w:r>
        <w:t xml:space="preserve"> </w:t>
      </w:r>
      <w:r w:rsidR="00476F7D">
        <w:t xml:space="preserve">estimates </w:t>
      </w:r>
      <w:r w:rsidR="00EE66F3">
        <w:t>that incorporate</w:t>
      </w:r>
      <w:r w:rsidR="00476F7D">
        <w:t xml:space="preserve"> both the variation</w:t>
      </w:r>
      <w:r w:rsidR="00EE66F3">
        <w:t xml:space="preserve"> arising from</w:t>
      </w:r>
      <w:r w:rsidR="00476F7D">
        <w:t xml:space="preserve"> the participant/individual level as well as the cluster level, which means the group</w:t>
      </w:r>
      <w:r w:rsidR="00EE66F3">
        <w:t>-</w:t>
      </w:r>
      <w:r w:rsidR="00845187">
        <w:t xml:space="preserve">based </w:t>
      </w:r>
      <w:r w:rsidR="00EE66F3">
        <w:t>treatment</w:t>
      </w:r>
      <w:r w:rsidR="00476F7D">
        <w:t xml:space="preserve"> level.</w:t>
      </w:r>
      <w:r w:rsidR="00EE66F3">
        <w:t xml:space="preserve"> </w:t>
      </w:r>
      <w:r w:rsidR="00940B0A">
        <w:t>To do so</w:t>
      </w:r>
      <w:r w:rsidR="00EE66F3">
        <w:t>, we cluster-bias adjusted all effect sizes from studies</w:t>
      </w:r>
      <w:r w:rsidR="00726030">
        <w:t>,</w:t>
      </w:r>
      <w:r w:rsidR="00EE66F3">
        <w:t xml:space="preserve"> </w:t>
      </w:r>
      <w:r w:rsidR="00D10982">
        <w:t>ignoring</w:t>
      </w:r>
      <w:r w:rsidR="00EE66F3">
        <w:t xml:space="preserve"> the nesting of participant</w:t>
      </w:r>
      <w:r w:rsidR="003433BD">
        <w:t>s</w:t>
      </w:r>
      <w:r w:rsidR="00EE66F3">
        <w:t xml:space="preserve"> in the given group-based treatment</w:t>
      </w:r>
      <w:r w:rsidR="00685DE8">
        <w:t>.</w:t>
      </w:r>
      <w:r w:rsidR="000D7DF2">
        <w:t xml:space="preserve"> </w:t>
      </w:r>
      <w:r w:rsidR="00685DE8">
        <w:t>Only two of the included studies accounted for this issue</w:t>
      </w:r>
      <w:r w:rsidR="00144EBE">
        <w:t xml:space="preserve"> in the statistics we used from effect size computation</w:t>
      </w:r>
      <w:r w:rsidR="00685DE8">
        <w:t xml:space="preserve"> (i.e.,</w:t>
      </w:r>
      <w:r w:rsidR="00170CFF">
        <w:t xml:space="preserve"> Haslem et al. 2019;</w:t>
      </w:r>
      <w:r w:rsidR="00685DE8">
        <w:t xml:space="preserve"> </w:t>
      </w:r>
      <w:r w:rsidR="00170CFF">
        <w:t>Michalak et al. 2015</w:t>
      </w:r>
      <w:r w:rsidR="00685DE8">
        <w:t>)</w:t>
      </w:r>
      <w:r w:rsidR="00144EBE">
        <w:t>.</w:t>
      </w:r>
      <w:r w:rsidR="00B53BA5" w:rsidRPr="0079737E">
        <w:rPr>
          <w:rStyle w:val="FootnoteReference"/>
        </w:rPr>
        <w:footnoteReference w:id="2"/>
      </w:r>
      <w:r w:rsidR="00685DE8">
        <w:t xml:space="preserve"> </w:t>
      </w:r>
    </w:p>
    <w:p w14:paraId="1739CE78" w14:textId="77777777" w:rsidR="00AC2EDA" w:rsidRDefault="00AC2EDA" w:rsidP="00EB2B1A">
      <w:pPr>
        <w:ind w:firstLine="720"/>
        <w:jc w:val="both"/>
        <w:divId w:val="106312082"/>
      </w:pPr>
    </w:p>
    <w:p w14:paraId="04DBA8A9" w14:textId="648F928F" w:rsidR="00AC2EDA" w:rsidRDefault="00353CBC" w:rsidP="00EB2B1A">
      <w:pPr>
        <w:jc w:val="both"/>
        <w:divId w:val="106312082"/>
      </w:pPr>
      <w:r>
        <w:t xml:space="preserve">Although participants </w:t>
      </w:r>
      <w:r w:rsidR="00793F17">
        <w:t>in the majority of studies had</w:t>
      </w:r>
      <w:r>
        <w:t xml:space="preserve"> been individually randomized to treatment and control groups, the fact that the intervention </w:t>
      </w:r>
      <w:r w:rsidR="00170CFF">
        <w:t>was</w:t>
      </w:r>
      <w:r>
        <w:t xml:space="preserve"> provided in a group format </w:t>
      </w:r>
      <w:r w:rsidR="00845187">
        <w:t>at</w:t>
      </w:r>
      <w:r>
        <w:t xml:space="preserve"> the </w:t>
      </w:r>
      <w:r w:rsidR="00793F17">
        <w:t xml:space="preserve">same </w:t>
      </w:r>
      <w:r>
        <w:t>time and space creates dependence among members of the same group, as they share common tr</w:t>
      </w:r>
      <w:r w:rsidR="00685DE8">
        <w:t>aits</w:t>
      </w:r>
      <w:r>
        <w:t xml:space="preserve"> such as </w:t>
      </w:r>
      <w:r w:rsidR="00685DE8">
        <w:lastRenderedPageBreak/>
        <w:t>receiving treatment from the same</w:t>
      </w:r>
      <w:r w:rsidR="00170CFF">
        <w:t xml:space="preserve"> therapis</w:t>
      </w:r>
      <w:r w:rsidR="007E50A2">
        <w:t>t/professional</w:t>
      </w:r>
      <w:r w:rsidR="00685DE8">
        <w:t>, etc</w:t>
      </w:r>
      <w:r>
        <w:t>.</w:t>
      </w:r>
      <w:r w:rsidR="00793F17">
        <w:t xml:space="preserve"> If not accounted for</w:t>
      </w:r>
      <w:r w:rsidR="00845187">
        <w:t>,</w:t>
      </w:r>
      <w:r w:rsidR="00793F17">
        <w:t xml:space="preserve"> this yields effect size standard errors that are incorrect. </w:t>
      </w:r>
      <w:r>
        <w:t xml:space="preserve"> </w:t>
      </w:r>
      <w:r w:rsidR="00685DE8">
        <w:t>I</w:t>
      </w:r>
      <w:r>
        <w:t>n this regard, we followed the recommendation from the Cochrane Handbook</w:t>
      </w:r>
      <w:r w:rsidR="00685DE8">
        <w:t xml:space="preserve"> (</w:t>
      </w:r>
      <w:r w:rsidR="002E5AAD">
        <w:t xml:space="preserve">section 23.1.8; </w:t>
      </w:r>
      <w:r w:rsidR="00685DE8">
        <w:rPr>
          <w:noProof/>
        </w:rPr>
        <w:t>Higgins, Eldridge, et al., 2019)</w:t>
      </w:r>
      <w:r>
        <w:t xml:space="preserve"> to adjust for clustering arising from this type of </w:t>
      </w:r>
      <w:r w:rsidR="007E50A2">
        <w:t xml:space="preserve">clustering caused by </w:t>
      </w:r>
      <w:r w:rsidR="00170CFF">
        <w:t xml:space="preserve">group </w:t>
      </w:r>
      <w:r>
        <w:t xml:space="preserve">treatment.   </w:t>
      </w:r>
    </w:p>
    <w:p w14:paraId="78805A4F" w14:textId="77777777" w:rsidR="008E7902" w:rsidRDefault="008E7902" w:rsidP="00EB2B1A">
      <w:pPr>
        <w:ind w:firstLine="720"/>
        <w:jc w:val="both"/>
        <w:divId w:val="106312082"/>
      </w:pPr>
    </w:p>
    <w:p w14:paraId="76171A7B" w14:textId="610D6891" w:rsidR="003A44F9" w:rsidRDefault="00845187" w:rsidP="00EB2B1A">
      <w:pPr>
        <w:jc w:val="both"/>
        <w:divId w:val="106312082"/>
      </w:pPr>
      <w:r>
        <w:t>In this</w:t>
      </w:r>
      <w:r w:rsidR="000D7DF2">
        <w:t xml:space="preserve"> review</w:t>
      </w:r>
      <w:r>
        <w:t>,</w:t>
      </w:r>
      <w:r w:rsidR="000D7DF2">
        <w:t xml:space="preserve"> all</w:t>
      </w:r>
      <w:r>
        <w:t xml:space="preserve"> studies</w:t>
      </w:r>
      <w:r w:rsidR="000D7DF2">
        <w:t xml:space="preserve"> represent</w:t>
      </w:r>
      <w:r>
        <w:t xml:space="preserve"> so-called</w:t>
      </w:r>
      <w:r w:rsidR="000D7DF2">
        <w:t xml:space="preserve"> </w:t>
      </w:r>
      <w:r w:rsidR="000D7DF2">
        <w:rPr>
          <w:i/>
        </w:rPr>
        <w:t xml:space="preserve">partially clustered </w:t>
      </w:r>
      <w:r w:rsidR="000D7DF2">
        <w:t>studies</w:t>
      </w:r>
      <w:r>
        <w:t>,</w:t>
      </w:r>
      <w:r w:rsidR="000D7DF2">
        <w:t xml:space="preserve"> with clustering arising in the treatment group only. Therefore, we used the cluster-bias methods developed by Hedges and Citkowicz (2015) that specifically account for this design issue. </w:t>
      </w:r>
      <w:r w:rsidR="002D75DE">
        <w:t xml:space="preserve">Because our priority was the covariate-adjusted effect size, and given that Hedges and Citkowicz primarily developed cluster formulas for posttest-only </w:t>
      </w:r>
      <w:r>
        <w:t xml:space="preserve">study </w:t>
      </w:r>
      <w:r w:rsidR="002D75DE">
        <w:t>designs, we integrated their formulas with those presented by WWC (2021) and Hedges et al. (2023)</w:t>
      </w:r>
      <w:r w:rsidR="003A44F9">
        <w:t>.</w:t>
      </w:r>
      <w:r w:rsidR="003A44F9" w:rsidRPr="0079737E">
        <w:rPr>
          <w:rStyle w:val="FootnoteReference"/>
        </w:rPr>
        <w:footnoteReference w:id="3"/>
      </w:r>
      <w:r w:rsidR="003A44F9">
        <w:t xml:space="preserve"> </w:t>
      </w:r>
      <w:r w:rsidR="00C170E4">
        <w:t>Vembye (2024) provides an overview of the exact formulas used can be found at</w:t>
      </w:r>
      <w:r w:rsidR="00EB2B1A">
        <w:tab/>
      </w:r>
      <w:r w:rsidR="00C170E4">
        <w:t xml:space="preserve"> </w:t>
      </w:r>
      <w:hyperlink r:id="rId24" w:history="1">
        <w:r w:rsidR="00C170E4" w:rsidRPr="007E6423">
          <w:rPr>
            <w:rStyle w:val="Hyperlink"/>
          </w:rPr>
          <w:t>https://mikkelvembye.github.io/VIVECampbell/reference/vgt_smd_1armcluster.html</w:t>
        </w:r>
      </w:hyperlink>
      <w:r w:rsidR="00C170E4">
        <w:t xml:space="preserve">. </w:t>
      </w:r>
    </w:p>
    <w:p w14:paraId="05C5419D" w14:textId="77777777" w:rsidR="002D75DE" w:rsidRDefault="002D75DE" w:rsidP="00EB2B1A">
      <w:pPr>
        <w:ind w:firstLine="720"/>
        <w:jc w:val="both"/>
        <w:divId w:val="106312082"/>
      </w:pPr>
    </w:p>
    <w:p w14:paraId="46C599C3" w14:textId="0CABFB9A" w:rsidR="003A44F9" w:rsidRDefault="004B7F0A" w:rsidP="00EB2B1A">
      <w:pPr>
        <w:jc w:val="both"/>
        <w:divId w:val="106312082"/>
      </w:pPr>
      <w:r>
        <w:t>A common challenge with cluster-bias adjustments is that they are premised upon intraclass correlation (ICC) values</w:t>
      </w:r>
      <w:r w:rsidR="00E74DE7">
        <w:t>,</w:t>
      </w:r>
      <w:r>
        <w:t xml:space="preserve"> which are rarely reported in practice. Among the included studies, </w:t>
      </w:r>
      <w:r w:rsidR="005F7D2F">
        <w:t xml:space="preserve">only </w:t>
      </w:r>
      <w:r>
        <w:t xml:space="preserve">three studies (Crawford et al., </w:t>
      </w:r>
      <w:r w:rsidR="00B53BA5">
        <w:t>2012; Haslem et al., 2019; van Gestel-Timmermans et al.</w:t>
      </w:r>
      <w:r w:rsidR="005F7D2F">
        <w:t>,</w:t>
      </w:r>
      <w:r w:rsidR="00B53BA5">
        <w:t xml:space="preserve"> 2012) </w:t>
      </w:r>
      <w:r>
        <w:t>reported ICC values</w:t>
      </w:r>
      <w:r w:rsidR="00793F17">
        <w:t xml:space="preserve">; otherwise, ICC values were imputed, as suggested by Hedges (2007). We imputed ICC values of 0.1 for </w:t>
      </w:r>
      <w:r w:rsidR="00E74DE7">
        <w:t xml:space="preserve">the </w:t>
      </w:r>
      <w:r w:rsidR="00793F17">
        <w:t>main analyses and conducted sensitivity analyses imputing ICC equal to 0.05 and 0.2.</w:t>
      </w:r>
      <w:r w:rsidR="003A44F9">
        <w:t xml:space="preserve"> </w:t>
      </w:r>
      <w:r w:rsidR="00845187">
        <w:t>F</w:t>
      </w:r>
      <w:r w:rsidR="0074415E">
        <w:t>or further details, see section ‘Unit of analysis issues’ below</w:t>
      </w:r>
      <w:r w:rsidR="00845187">
        <w:t xml:space="preserve">. </w:t>
      </w:r>
    </w:p>
    <w:p w14:paraId="03B67F27" w14:textId="77777777" w:rsidR="000E76F8" w:rsidRDefault="000E76F8" w:rsidP="00EB2B1A">
      <w:pPr>
        <w:jc w:val="both"/>
        <w:divId w:val="106312082"/>
      </w:pPr>
    </w:p>
    <w:p w14:paraId="03598309" w14:textId="3ED3BCE1" w:rsidR="00083A06" w:rsidRDefault="000E76F8" w:rsidP="00EB2B1A">
      <w:pPr>
        <w:jc w:val="both"/>
        <w:divId w:val="106312082"/>
      </w:pPr>
      <w:r>
        <w:t xml:space="preserve">The final distributions of effect sizes for reintegrational and mental health outcomes, respectively,  in presented in Figures </w:t>
      </w:r>
      <w:r w:rsidR="0019365B">
        <w:t>2</w:t>
      </w:r>
      <w:r>
        <w:t xml:space="preserve"> and </w:t>
      </w:r>
      <w:r w:rsidR="0019365B">
        <w:t>3</w:t>
      </w:r>
      <w:r>
        <w:t xml:space="preserve">. </w:t>
      </w:r>
    </w:p>
    <w:p w14:paraId="3D780105" w14:textId="77777777" w:rsidR="0019365B" w:rsidRDefault="0019365B" w:rsidP="00EB2B1A">
      <w:pPr>
        <w:jc w:val="both"/>
        <w:divId w:val="106312082"/>
        <w:rPr>
          <w:b/>
          <w:bCs/>
        </w:rPr>
      </w:pPr>
    </w:p>
    <w:p w14:paraId="6D44420E" w14:textId="0EF33A82" w:rsidR="00083A06" w:rsidRPr="00083A06" w:rsidRDefault="00083A06" w:rsidP="00EB2B1A">
      <w:pPr>
        <w:jc w:val="both"/>
        <w:divId w:val="106312082"/>
      </w:pPr>
      <w:r w:rsidRPr="00083A06">
        <w:rPr>
          <w:b/>
          <w:bCs/>
        </w:rPr>
        <w:t xml:space="preserve">FIGURE </w:t>
      </w:r>
      <w:r w:rsidR="0019365B">
        <w:rPr>
          <w:b/>
          <w:bCs/>
        </w:rPr>
        <w:t>2</w:t>
      </w:r>
      <w:r>
        <w:t xml:space="preserve"> </w:t>
      </w:r>
      <w:r w:rsidRPr="00083A06">
        <w:t>Empirical distribution of reintegrational</w:t>
      </w:r>
      <w:r>
        <w:t xml:space="preserve"> (primary outcome)</w:t>
      </w:r>
      <w:r w:rsidRPr="00083A06">
        <w:t xml:space="preserve"> effect size estimates</w:t>
      </w:r>
      <w:r>
        <w:t>.</w:t>
      </w:r>
    </w:p>
    <w:p w14:paraId="7824B267" w14:textId="140A6152" w:rsidR="00083A06" w:rsidRDefault="00083A06" w:rsidP="00EB2B1A">
      <w:pPr>
        <w:jc w:val="both"/>
        <w:divId w:val="106312082"/>
      </w:pPr>
      <w:r>
        <w:rPr>
          <w:noProof/>
        </w:rPr>
        <w:drawing>
          <wp:inline distT="0" distB="0" distL="0" distR="0" wp14:anchorId="50384625" wp14:editId="593194BA">
            <wp:extent cx="5943600" cy="1857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64C5962F" w14:textId="5265A054" w:rsidR="00083A06" w:rsidRPr="00083A06" w:rsidRDefault="00083A06" w:rsidP="00EB2B1A">
      <w:pPr>
        <w:jc w:val="both"/>
        <w:divId w:val="106312082"/>
      </w:pPr>
      <w:r w:rsidRPr="00083A06">
        <w:rPr>
          <w:b/>
          <w:bCs/>
        </w:rPr>
        <w:t xml:space="preserve">FIGURE </w:t>
      </w:r>
      <w:r w:rsidR="0019365B">
        <w:rPr>
          <w:b/>
          <w:bCs/>
        </w:rPr>
        <w:t>3</w:t>
      </w:r>
      <w:r>
        <w:t xml:space="preserve"> </w:t>
      </w:r>
      <w:r w:rsidRPr="00083A06">
        <w:t xml:space="preserve">Empirical distribution of </w:t>
      </w:r>
      <w:r>
        <w:t xml:space="preserve">mental health (secondary outcome) </w:t>
      </w:r>
      <w:r w:rsidRPr="00083A06">
        <w:t>effect size estimates</w:t>
      </w:r>
      <w:r>
        <w:t>.</w:t>
      </w:r>
    </w:p>
    <w:p w14:paraId="13CA514A" w14:textId="62730668" w:rsidR="00083A06" w:rsidRDefault="00672563" w:rsidP="00EB2B1A">
      <w:pPr>
        <w:jc w:val="both"/>
        <w:divId w:val="106312082"/>
      </w:pPr>
      <w:r>
        <w:rPr>
          <w:noProof/>
        </w:rPr>
        <w:lastRenderedPageBreak/>
        <w:drawing>
          <wp:inline distT="0" distB="0" distL="0" distR="0" wp14:anchorId="71C9AACE" wp14:editId="12BC4525">
            <wp:extent cx="5943600" cy="1842770"/>
            <wp:effectExtent l="0" t="0" r="0" b="5080"/>
            <wp:docPr id="44" name="Picture 44"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of a normal distribu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54BFEF4C" w14:textId="77777777" w:rsidR="00083A06" w:rsidRDefault="00083A06" w:rsidP="00EB2B1A">
      <w:pPr>
        <w:jc w:val="both"/>
        <w:divId w:val="106312082"/>
      </w:pPr>
    </w:p>
    <w:p w14:paraId="18F55D17" w14:textId="539D4DD6" w:rsidR="000E76F8" w:rsidRPr="00390A78" w:rsidRDefault="00FE1FE8" w:rsidP="00EB2B1A">
      <w:pPr>
        <w:jc w:val="both"/>
        <w:divId w:val="106312082"/>
      </w:pPr>
      <w:r>
        <w:t xml:space="preserve">For more detailed visualization across more specific outcomes, see the PRIMED Figures </w:t>
      </w:r>
      <w:r w:rsidR="00083A06">
        <w:t>95</w:t>
      </w:r>
      <w:r>
        <w:t xml:space="preserve"> and </w:t>
      </w:r>
      <w:r w:rsidR="00083A06">
        <w:t>96</w:t>
      </w:r>
      <w:r>
        <w:t>.</w:t>
      </w:r>
    </w:p>
    <w:p w14:paraId="74FAD8F1" w14:textId="7BA3A28B" w:rsidR="00D172F6" w:rsidRDefault="00E06534" w:rsidP="00EB2B1A">
      <w:pPr>
        <w:jc w:val="both"/>
        <w:divId w:val="106312082"/>
      </w:pPr>
      <w:r>
        <w:tab/>
      </w:r>
      <w:r w:rsidR="00D172F6">
        <w:t xml:space="preserve"> </w:t>
      </w:r>
    </w:p>
    <w:p w14:paraId="501701E4" w14:textId="32A72D86" w:rsidR="002B6E1B" w:rsidRDefault="00DC1D8F" w:rsidP="00EB2B1A">
      <w:pPr>
        <w:pStyle w:val="Heading6"/>
        <w:jc w:val="both"/>
        <w:divId w:val="106312082"/>
      </w:pPr>
      <w:r>
        <w:t>Technical</w:t>
      </w:r>
      <w:r w:rsidR="002B6E1B">
        <w:t xml:space="preserve"> description of the effect size calculation</w:t>
      </w:r>
      <w:r w:rsidR="004279F9">
        <w:t xml:space="preserve"> (#)</w:t>
      </w:r>
    </w:p>
    <w:p w14:paraId="75A5EB86" w14:textId="46FC9D9B" w:rsidR="00142BD5" w:rsidRDefault="00EE66F3" w:rsidP="00EB2B1A">
      <w:pPr>
        <w:jc w:val="both"/>
        <w:divId w:val="106312082"/>
        <w:rPr>
          <w:rFonts w:eastAsia="Times New Roman"/>
        </w:rPr>
      </w:pPr>
      <w:r>
        <w:t xml:space="preserve">To </w:t>
      </w:r>
      <w:r w:rsidR="00DC1D8F">
        <w:t>describe</w:t>
      </w:r>
      <w:r>
        <w:t xml:space="preserve"> the </w:t>
      </w:r>
      <w:r w:rsidR="0042416E">
        <w:t xml:space="preserve">above </w:t>
      </w:r>
      <w:r>
        <w:t>procedure</w:t>
      </w:r>
      <w:r w:rsidR="0042416E">
        <w:t xml:space="preserve"> more formally</w:t>
      </w:r>
      <w:r>
        <w:t xml:space="preserve">, </w:t>
      </w:r>
      <w:r w:rsidR="00FD7DB5">
        <w:rPr>
          <w:rFonts w:eastAsia="Times New Roman"/>
        </w:rPr>
        <w:t xml:space="preserve">the Hedges’ </w:t>
      </w:r>
      <w:r w:rsidR="00FD7DB5">
        <w:rPr>
          <w:rFonts w:eastAsia="Times New Roman"/>
          <w:i/>
        </w:rPr>
        <w:t>g</w:t>
      </w:r>
      <w:r w:rsidR="00FD7DB5">
        <w:rPr>
          <w:rFonts w:eastAsia="Times New Roman"/>
        </w:rPr>
        <w:t xml:space="preserve"> estimator </w:t>
      </w:r>
      <w:r w:rsidR="00DC1D8F">
        <w:rPr>
          <w:rFonts w:eastAsia="Times New Roman"/>
        </w:rPr>
        <w:t xml:space="preserve">we used can </w:t>
      </w:r>
      <w:r w:rsidR="0074415E">
        <w:rPr>
          <w:rFonts w:eastAsia="Times New Roman"/>
        </w:rPr>
        <w:t xml:space="preserve">be </w:t>
      </w:r>
      <w:r w:rsidR="00DC1D8F">
        <w:rPr>
          <w:rFonts w:eastAsia="Times New Roman"/>
        </w:rPr>
        <w:t>written</w:t>
      </w:r>
      <w:r w:rsidR="00FD7DB5">
        <w:rPr>
          <w:rFonts w:eastAsia="Times New Roman"/>
        </w:rPr>
        <w:t xml:space="preserve"> as</w:t>
      </w:r>
    </w:p>
    <w:p w14:paraId="2D787731" w14:textId="77777777" w:rsidR="000F7975" w:rsidRPr="000F7975" w:rsidRDefault="000F7975" w:rsidP="00EB2B1A">
      <w:pPr>
        <w:ind w:firstLine="720"/>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0F76ED17" w14:textId="77777777" w:rsidTr="000A72EB">
        <w:tc>
          <w:tcPr>
            <w:tcW w:w="350" w:type="pct"/>
            <w:vAlign w:val="center"/>
          </w:tcPr>
          <w:p w14:paraId="64343BEF"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42EC3D7B" w14:textId="3422F5E8" w:rsidR="000A72EB"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r>
                  <w:rPr>
                    <w:rFonts w:ascii="Cambria Math" w:eastAsia="Times New Roman" w:hAnsi="Cambria Math"/>
                  </w:rPr>
                  <m:t>= ω×</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b</m:t>
                        </m:r>
                      </m:num>
                      <m:den>
                        <m:r>
                          <w:rPr>
                            <w:rFonts w:ascii="Cambria Math" w:eastAsia="Times New Roman" w:hAnsi="Cambria Math"/>
                          </w:rPr>
                          <m:t>S</m:t>
                        </m:r>
                      </m:den>
                    </m:f>
                  </m:e>
                </m:d>
                <m:r>
                  <w:rPr>
                    <w:rFonts w:ascii="Cambria Math" w:eastAsia="Times New Roman" w:hAnsi="Cambria Math"/>
                  </w:rPr>
                  <m:t>×γ</m:t>
                </m:r>
              </m:oMath>
            </m:oMathPara>
          </w:p>
        </w:tc>
        <w:tc>
          <w:tcPr>
            <w:tcW w:w="1667" w:type="pct"/>
            <w:vAlign w:val="center"/>
          </w:tcPr>
          <w:p w14:paraId="7BFF629C" w14:textId="3C003E67" w:rsidR="000A72EB" w:rsidRPr="007332FC" w:rsidRDefault="000A72EB"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F85227">
              <w:rPr>
                <w:i w:val="0"/>
                <w:noProof/>
                <w:color w:val="000000" w:themeColor="text1"/>
                <w:sz w:val="24"/>
              </w:rPr>
              <w:t>1</w:t>
            </w:r>
            <w:r w:rsidRPr="000A72EB">
              <w:rPr>
                <w:i w:val="0"/>
                <w:color w:val="000000" w:themeColor="text1"/>
                <w:sz w:val="24"/>
              </w:rPr>
              <w:fldChar w:fldCharType="end"/>
            </w:r>
            <w:r w:rsidRPr="000A72EB">
              <w:rPr>
                <w:i w:val="0"/>
                <w:color w:val="000000" w:themeColor="text1"/>
                <w:sz w:val="24"/>
              </w:rPr>
              <w:t>)</w:t>
            </w:r>
          </w:p>
        </w:tc>
      </w:tr>
    </w:tbl>
    <w:p w14:paraId="11E11793" w14:textId="77777777" w:rsidR="00142BD5" w:rsidRDefault="00142BD5" w:rsidP="00EB2B1A">
      <w:pPr>
        <w:jc w:val="both"/>
        <w:divId w:val="106312082"/>
      </w:pPr>
    </w:p>
    <w:p w14:paraId="6CEED3D9" w14:textId="6F232535" w:rsidR="000A72EB" w:rsidRDefault="000A72EB" w:rsidP="00EB2B1A">
      <w:pPr>
        <w:jc w:val="both"/>
        <w:divId w:val="106312082"/>
      </w:pPr>
      <w:r>
        <w:t xml:space="preserve">The subscripted </w:t>
      </w:r>
      <m:oMath>
        <m:r>
          <w:rPr>
            <w:rFonts w:ascii="Cambria Math" w:hAnsi="Cambria Math"/>
          </w:rPr>
          <m:t>t</m:t>
        </m:r>
      </m:oMath>
      <w:r>
        <w:t xml:space="preserve"> in (1) indicates that the </w:t>
      </w:r>
      <w:r>
        <w:rPr>
          <w:i/>
        </w:rPr>
        <w:t xml:space="preserve">g </w:t>
      </w:r>
      <w:r>
        <w:t xml:space="preserve">metric was standardized by the total variance. </w:t>
      </w:r>
      <m:oMath>
        <m:r>
          <w:rPr>
            <w:rFonts w:ascii="Cambria Math" w:hAnsi="Cambria Math"/>
          </w:rPr>
          <m:t>ω</m:t>
        </m:r>
      </m:oMath>
      <w:r>
        <w:t xml:space="preserve"> is the small study corrector,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4*df-1</m:t>
            </m:r>
          </m:den>
        </m:f>
      </m:oMath>
      <w:r>
        <w:t xml:space="preserve">, where </w:t>
      </w:r>
      <m:oMath>
        <m:r>
          <w:rPr>
            <w:rFonts w:ascii="Cambria Math" w:hAnsi="Cambria Math"/>
          </w:rPr>
          <m:t>df</m:t>
        </m:r>
      </m:oMath>
      <w:r>
        <w:t xml:space="preserve"> is the degrees of freedom</w:t>
      </w:r>
      <w:r w:rsidR="0074415E">
        <w:t>,</w:t>
      </w:r>
      <w:r>
        <w:t xml:space="preserve"> which typically equals </w:t>
      </w:r>
      <m:oMath>
        <m:r>
          <w:rPr>
            <w:rFonts w:ascii="Cambria Math" w:hAnsi="Cambria Math"/>
          </w:rPr>
          <m:t>N</m:t>
        </m:r>
      </m:oMath>
      <w:r>
        <w:t xml:space="preserve"> . That is the total sample size of the study. Yet, as all </w:t>
      </w:r>
      <w:r w:rsidR="00F6432E">
        <w:t xml:space="preserve">included </w:t>
      </w:r>
      <w:r>
        <w:t xml:space="preserve">studies </w:t>
      </w:r>
      <w:r w:rsidR="00F6432E">
        <w:t xml:space="preserve">are </w:t>
      </w:r>
      <w:r>
        <w:t>partially cluster</w:t>
      </w:r>
      <w:r w:rsidR="00F6432E">
        <w:t>-</w:t>
      </w:r>
      <w:r>
        <w:t>design</w:t>
      </w:r>
      <w:r w:rsidR="00F6432E">
        <w:t>ed studies</w:t>
      </w:r>
      <w:r>
        <w:t xml:space="preserve">, we calculated cluster-adjusted degrees of freedom </w:t>
      </w:r>
      <m:oMath>
        <m:r>
          <w:rPr>
            <w:rFonts w:ascii="Cambria Math" w:hAnsi="Cambria Math"/>
          </w:rPr>
          <m:t>(d</m:t>
        </m:r>
        <m:sSub>
          <m:sSubPr>
            <m:ctrlPr>
              <w:rPr>
                <w:rFonts w:ascii="Cambria Math" w:hAnsi="Cambria Math"/>
                <w:i/>
              </w:rPr>
            </m:ctrlPr>
          </m:sSubPr>
          <m:e>
            <m:r>
              <w:rPr>
                <w:rFonts w:ascii="Cambria Math" w:hAnsi="Cambria Math"/>
              </w:rPr>
              <m:t>f</m:t>
            </m:r>
          </m:e>
          <m:sub>
            <m:r>
              <w:rPr>
                <w:rFonts w:ascii="Cambria Math" w:hAnsi="Cambria Math"/>
              </w:rPr>
              <m:t>cl</m:t>
            </m:r>
          </m:sub>
        </m:sSub>
        <m:r>
          <w:rPr>
            <w:rFonts w:ascii="Cambria Math" w:hAnsi="Cambria Math"/>
          </w:rPr>
          <m:t>)</m:t>
        </m:r>
      </m:oMath>
      <w:r>
        <w:t xml:space="preserve"> as</w:t>
      </w:r>
      <w:r w:rsidR="0074415E">
        <w:t xml:space="preserve"> (c.f. Hedges &amp; Citkowicz, 2015, Equation 7)</w:t>
      </w:r>
    </w:p>
    <w:p w14:paraId="32574922" w14:textId="77777777" w:rsidR="00EB2B1A" w:rsidRDefault="00EB2B1A" w:rsidP="00EB2B1A">
      <w:pPr>
        <w:jc w:val="both"/>
        <w:divId w:val="106312082"/>
      </w:pPr>
    </w:p>
    <w:p w14:paraId="7FFC8503" w14:textId="77777777" w:rsidR="000A72EB" w:rsidRDefault="000A72EB" w:rsidP="00EB2B1A">
      <w:pPr>
        <w:jc w:val="both"/>
        <w:divId w:val="106312082"/>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0A72EB" w14:paraId="2D951CB1" w14:textId="77777777" w:rsidTr="000A72EB">
        <w:trPr>
          <w:divId w:val="106312082"/>
        </w:trPr>
        <w:tc>
          <w:tcPr>
            <w:tcW w:w="350" w:type="pct"/>
            <w:vAlign w:val="center"/>
          </w:tcPr>
          <w:p w14:paraId="1587C7E4" w14:textId="77777777" w:rsidR="000A72EB" w:rsidRDefault="000A72EB" w:rsidP="00EB2B1A">
            <w:pPr>
              <w:autoSpaceDE w:val="0"/>
              <w:autoSpaceDN w:val="0"/>
              <w:adjustRightInd w:val="0"/>
              <w:spacing w:line="360" w:lineRule="auto"/>
              <w:jc w:val="both"/>
              <w:rPr>
                <w:lang w:val="en-US"/>
              </w:rPr>
            </w:pPr>
          </w:p>
        </w:tc>
        <w:tc>
          <w:tcPr>
            <w:tcW w:w="4300" w:type="pct"/>
            <w:vAlign w:val="center"/>
          </w:tcPr>
          <w:p w14:paraId="150C3CCA" w14:textId="75AF34B0" w:rsidR="000A72EB" w:rsidRPr="007332FC" w:rsidRDefault="000A72EB" w:rsidP="00EB2B1A">
            <w:pPr>
              <w:spacing w:line="360" w:lineRule="auto"/>
              <w:jc w:val="both"/>
              <w:rPr>
                <w:lang w:val="en-US"/>
              </w:rPr>
            </w:pPr>
            <m:oMathPara>
              <m:oMathParaPr>
                <m:jc m:val="center"/>
              </m:oMathParaPr>
              <m:oMath>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cl</m:t>
                    </m:r>
                  </m:sub>
                </m:sSub>
                <m:r>
                  <w:rPr>
                    <w:rFonts w:ascii="Cambria Math" w:eastAsia="Times New Roman" w:hAnsi="Cambria Math"/>
                  </w:rPr>
                  <m:t>=</m:t>
                </m:r>
                <m:f>
                  <m:fPr>
                    <m:ctrlPr>
                      <w:rPr>
                        <w:rFonts w:ascii="Cambria Math" w:eastAsia="Times New Roman" w:hAnsi="Cambria Math"/>
                        <w:i/>
                      </w:rPr>
                    </m:ctrlPr>
                  </m:fPr>
                  <m:num>
                    <m:sSup>
                      <m:sSupPr>
                        <m:ctrlPr>
                          <w:rPr>
                            <w:rFonts w:ascii="Cambria Math" w:eastAsia="Times New Roman" w:hAnsi="Cambria Math"/>
                            <w:i/>
                          </w:rPr>
                        </m:ctrlPr>
                      </m:sSupPr>
                      <m:e>
                        <m:d>
                          <m:dPr>
                            <m:begChr m:val="["/>
                            <m:endChr m:val="]"/>
                            <m:ctrlPr>
                              <w:rPr>
                                <w:rFonts w:ascii="Cambria Math" w:eastAsia="Times New Roman" w:hAnsi="Cambria Math"/>
                                <w:i/>
                              </w:rPr>
                            </m:ctrlPr>
                          </m:dPr>
                          <m:e>
                            <m:d>
                              <m:dPr>
                                <m:ctrlPr>
                                  <w:rPr>
                                    <w:rFonts w:ascii="Cambria Math" w:eastAsia="Times New Roman" w:hAnsi="Cambria Math"/>
                                    <w:i/>
                                  </w:rPr>
                                </m:ctrlPr>
                              </m:dPr>
                              <m:e>
                                <m:r>
                                  <w:rPr>
                                    <w:rFonts w:ascii="Cambria Math" w:eastAsia="Times New Roman" w:hAnsi="Cambria Math"/>
                                  </w:rPr>
                                  <m:t>N-2</m:t>
                                </m:r>
                              </m:e>
                            </m:d>
                            <m:d>
                              <m:dPr>
                                <m:ctrlPr>
                                  <w:rPr>
                                    <w:rFonts w:ascii="Cambria Math" w:eastAsia="Times New Roman" w:hAnsi="Cambria Math"/>
                                    <w:i/>
                                  </w:rPr>
                                </m:ctrlPr>
                              </m:dPr>
                              <m:e>
                                <m:r>
                                  <w:rPr>
                                    <w:rFonts w:ascii="Cambria Math" w:eastAsia="Times New Roman" w:hAnsi="Cambria Math"/>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e>
                        </m:d>
                      </m:e>
                      <m:sup>
                        <m:r>
                          <w:rPr>
                            <w:rFonts w:ascii="Cambria Math" w:eastAsia="Times New Roman" w:hAnsi="Cambria Math"/>
                          </w:rPr>
                          <m:t>2</m:t>
                        </m:r>
                      </m:sup>
                    </m:sSup>
                    <m:ctrlPr>
                      <w:rPr>
                        <w:rFonts w:ascii="Cambria Math" w:hAnsi="Cambria Math"/>
                        <w:i/>
                        <w:lang w:val="en-US"/>
                      </w:rPr>
                    </m:ctrlPr>
                  </m:num>
                  <m:den>
                    <m:d>
                      <m:dPr>
                        <m:ctrlPr>
                          <w:rPr>
                            <w:rFonts w:ascii="Cambria Math" w:hAnsi="Cambria Math"/>
                            <w:i/>
                            <w:lang w:val="en-US"/>
                          </w:rPr>
                        </m:ctrlPr>
                      </m:dPr>
                      <m:e>
                        <m:r>
                          <w:rPr>
                            <w:rFonts w:ascii="Cambria Math" w:hAnsi="Cambria Math"/>
                            <w:lang w:val="en-US"/>
                          </w:rPr>
                          <m:t>N-2</m:t>
                        </m:r>
                      </m:e>
                    </m:d>
                    <m:sSup>
                      <m:sSupPr>
                        <m:ctrlPr>
                          <w:rPr>
                            <w:rFonts w:ascii="Cambria Math" w:eastAsia="Times New Roman" w:hAnsi="Cambria Math"/>
                            <w:i/>
                          </w:rPr>
                        </m:ctrlPr>
                      </m:sSupPr>
                      <m:e>
                        <m:d>
                          <m:dPr>
                            <m:ctrlPr>
                              <w:rPr>
                                <w:rFonts w:ascii="Cambria Math" w:hAnsi="Cambria Math"/>
                                <w:i/>
                                <w:lang w:val="en-US"/>
                              </w:rPr>
                            </m:ctrlPr>
                          </m:dPr>
                          <m:e>
                            <m:r>
                              <w:rPr>
                                <w:rFonts w:ascii="Cambria Math" w:hAnsi="Cambria Math"/>
                                <w:lang w:val="en-US"/>
                              </w:rPr>
                              <m:t>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ctrlPr>
                              <w:rPr>
                                <w:rFonts w:ascii="Cambria Math" w:eastAsia="Times New Roman" w:hAnsi="Cambria Math"/>
                                <w:i/>
                              </w:rPr>
                            </m:ctrlPr>
                          </m:e>
                        </m:d>
                      </m:e>
                      <m:sup>
                        <m:r>
                          <w:rPr>
                            <w:rFonts w:ascii="Cambria Math" w:eastAsia="Times New Roman" w:hAnsi="Cambria Math"/>
                          </w:rPr>
                          <m:t>2</m:t>
                        </m:r>
                      </m:sup>
                    </m:sSup>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m:t>
                        </m:r>
                      </m:e>
                    </m:d>
                    <m:r>
                      <w:rPr>
                        <w:rFonts w:ascii="Cambria Math" w:eastAsia="Times New Roman" w:hAnsi="Cambria Math"/>
                      </w:rPr>
                      <m:t>n</m:t>
                    </m:r>
                    <m:sSubSup>
                      <m:sSubSupPr>
                        <m:ctrlPr>
                          <w:rPr>
                            <w:rFonts w:ascii="Cambria Math" w:eastAsia="Times New Roman" w:hAnsi="Cambria Math"/>
                            <w:i/>
                          </w:rPr>
                        </m:ctrlPr>
                      </m:sSubSupPr>
                      <m:e>
                        <m:r>
                          <w:rPr>
                            <w:rFonts w:ascii="Cambria Math" w:eastAsia="Times New Roman" w:hAnsi="Cambria Math"/>
                          </w:rPr>
                          <m:t>ρ</m:t>
                        </m:r>
                      </m:e>
                      <m:sub>
                        <m:r>
                          <w:rPr>
                            <w:rFonts w:ascii="Cambria Math" w:eastAsia="Times New Roman" w:hAnsi="Cambria Math"/>
                          </w:rPr>
                          <m:t>ICC</m:t>
                        </m:r>
                      </m:sub>
                      <m:sup>
                        <m:r>
                          <w:rPr>
                            <w:rFonts w:ascii="Cambria Math" w:eastAsia="Times New Roman" w:hAnsi="Cambria Math"/>
                          </w:rPr>
                          <m:t>2</m:t>
                        </m:r>
                      </m:sup>
                    </m:sSubSup>
                    <m:r>
                      <w:rPr>
                        <w:rFonts w:ascii="Cambria Math" w:eastAsia="Times New Roman" w:hAnsi="Cambria Math"/>
                      </w:rPr>
                      <m:t>+2(</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-n)(1-</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den>
                </m:f>
              </m:oMath>
            </m:oMathPara>
          </w:p>
        </w:tc>
        <w:tc>
          <w:tcPr>
            <w:tcW w:w="1667" w:type="pct"/>
            <w:vAlign w:val="center"/>
          </w:tcPr>
          <w:p w14:paraId="1184C563" w14:textId="4ECB5055" w:rsidR="000A72EB" w:rsidRPr="007332FC" w:rsidRDefault="00E70FFE"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0A72EB">
              <w:rPr>
                <w:i w:val="0"/>
                <w:color w:val="000000" w:themeColor="text1"/>
                <w:sz w:val="24"/>
              </w:rPr>
              <w:instrText xml:space="preserve"> SEQ ( \* ARABIC </w:instrText>
            </w:r>
            <w:r w:rsidRPr="000A72EB">
              <w:rPr>
                <w:i w:val="0"/>
                <w:color w:val="000000" w:themeColor="text1"/>
                <w:sz w:val="24"/>
              </w:rPr>
              <w:fldChar w:fldCharType="separate"/>
            </w:r>
            <w:r w:rsidR="00F85227">
              <w:rPr>
                <w:i w:val="0"/>
                <w:noProof/>
                <w:color w:val="000000" w:themeColor="text1"/>
                <w:sz w:val="24"/>
              </w:rPr>
              <w:t>2</w:t>
            </w:r>
            <w:r w:rsidRPr="000A72EB">
              <w:rPr>
                <w:i w:val="0"/>
                <w:color w:val="000000" w:themeColor="text1"/>
                <w:sz w:val="24"/>
              </w:rPr>
              <w:fldChar w:fldCharType="end"/>
            </w:r>
            <w:r w:rsidRPr="000A72EB">
              <w:rPr>
                <w:i w:val="0"/>
                <w:color w:val="000000" w:themeColor="text1"/>
                <w:sz w:val="24"/>
              </w:rPr>
              <w:t>)</w:t>
            </w:r>
          </w:p>
        </w:tc>
      </w:tr>
    </w:tbl>
    <w:p w14:paraId="7F185D2D" w14:textId="77407CB1" w:rsidR="000A72EB" w:rsidRDefault="000A72EB" w:rsidP="00EB2B1A">
      <w:pPr>
        <w:jc w:val="both"/>
        <w:divId w:val="106312082"/>
      </w:pPr>
    </w:p>
    <w:p w14:paraId="2658B8B4" w14:textId="77777777" w:rsidR="00EB2B1A" w:rsidRDefault="00EB2B1A" w:rsidP="00EB2B1A">
      <w:pPr>
        <w:jc w:val="both"/>
        <w:divId w:val="106312082"/>
      </w:pPr>
    </w:p>
    <w:p w14:paraId="5550515C" w14:textId="4CC1153E" w:rsidR="000A72EB" w:rsidRDefault="000A72EB" w:rsidP="00EB2B1A">
      <w:pPr>
        <w:jc w:val="both"/>
        <w:divId w:val="106312082"/>
      </w:pPr>
      <w:r>
        <w:t xml:space="preserve">Where </w:t>
      </w:r>
      <m:oMath>
        <m:r>
          <w:rPr>
            <w:rFonts w:ascii="Cambria Math" w:hAnsi="Cambria Math"/>
          </w:rPr>
          <m:t>N</m:t>
        </m:r>
      </m:oMath>
      <w:r>
        <w:t xml:space="preserve"> is given as above,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t xml:space="preserve"> is the intraclass correlation,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w:t>
      </w:r>
      <w:r w:rsidR="00F6432E">
        <w:t>is</w:t>
      </w:r>
      <w:r>
        <w:t xml:space="preserve"> the sample size of the treatment group, and </w:t>
      </w:r>
      <m:oMath>
        <m:r>
          <w:rPr>
            <w:rFonts w:ascii="Cambria Math" w:hAnsi="Cambria Math"/>
          </w:rPr>
          <m:t>n</m:t>
        </m:r>
      </m:oMath>
      <w:r>
        <w:t xml:space="preserve"> is the average cluster size. That is the average sample size of the group-based treatment format. </w:t>
      </w:r>
      <w:r w:rsidR="00435F7D">
        <w:t xml:space="preserve">As previously described, we could only obtain empirical values of </w:t>
      </w:r>
      <m:oMath>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oMath>
      <w:r w:rsidR="00435F7D">
        <w:t xml:space="preserve"> from three studies. Thus, we most often imputed this value. Whenever possible, we empirically obtained values of </w:t>
      </w:r>
      <m:oMath>
        <m:r>
          <w:rPr>
            <w:rFonts w:ascii="Cambria Math" w:hAnsi="Cambria Math"/>
          </w:rPr>
          <m:t>n</m:t>
        </m:r>
      </m:oMath>
      <w:r w:rsidR="00435F7D">
        <w:t xml:space="preserve"> from the included studies. If </w:t>
      </w:r>
      <w:r w:rsidR="00F6432E">
        <w:t xml:space="preserve">the </w:t>
      </w:r>
      <w:r w:rsidR="00435F7D">
        <w:t xml:space="preserve">average sample size of the group treatment was </w:t>
      </w:r>
      <w:r w:rsidR="00F6432E">
        <w:t xml:space="preserve">not </w:t>
      </w:r>
      <w:r w:rsidR="00435F7D">
        <w:t xml:space="preserve">reported, we assumed </w:t>
      </w:r>
      <m:oMath>
        <m:r>
          <w:rPr>
            <w:rFonts w:ascii="Cambria Math" w:hAnsi="Cambria Math"/>
          </w:rPr>
          <m:t>n=8</m:t>
        </m:r>
      </m:oMath>
      <w:r w:rsidR="00435F7D">
        <w:t>. This value closely resembled the average group size (which was 7.</w:t>
      </w:r>
      <w:r w:rsidR="00F6432E">
        <w:t>65</w:t>
      </w:r>
      <w:r w:rsidR="00435F7D">
        <w:t>) found in the studies that empirically reported this value.</w:t>
      </w:r>
    </w:p>
    <w:p w14:paraId="132391BB" w14:textId="77777777" w:rsidR="00FF680E" w:rsidRDefault="00FF680E" w:rsidP="00EB2B1A">
      <w:pPr>
        <w:ind w:firstLine="720"/>
        <w:jc w:val="both"/>
        <w:divId w:val="106312082"/>
      </w:pPr>
    </w:p>
    <w:p w14:paraId="50848871" w14:textId="15F7DE07" w:rsidR="00764B03" w:rsidRDefault="00435F7D" w:rsidP="00EB2B1A">
      <w:pPr>
        <w:jc w:val="both"/>
        <w:divId w:val="106312082"/>
      </w:pPr>
      <w:r>
        <w:t xml:space="preserve">Next, </w:t>
      </w:r>
      <m:oMath>
        <m:r>
          <w:rPr>
            <w:rFonts w:ascii="Cambria Math" w:hAnsi="Cambria Math"/>
          </w:rPr>
          <m:t>b</m:t>
        </m:r>
      </m:oMath>
      <w:r>
        <w:t xml:space="preserve"> in Equation (1) denotes the mean difference between the group-based treatment group and the individual control group. Most commonly, we computed </w:t>
      </w:r>
      <m:oMath>
        <m:r>
          <w:rPr>
            <w:rFonts w:ascii="Cambria Math" w:hAnsi="Cambria Math"/>
          </w:rPr>
          <m:t>b</m:t>
        </m:r>
      </m:oMath>
      <w:r>
        <w:t xml:space="preserve"> as a difference-in-differences estimate, that is,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r>
          <w:rPr>
            <w:rFonts w:ascii="Cambria Math" w:hAnsi="Cambria Math"/>
          </w:rPr>
          <m:t>)</m:t>
        </m:r>
      </m:oMath>
      <w:r>
        <w:t xml:space="preserve">, where,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pre</m:t>
            </m:r>
          </m:sup>
        </m:sSubSup>
      </m:oMath>
      <w:r>
        <w:t>,</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pre</m:t>
            </m:r>
          </m:sup>
        </m:sSubSup>
      </m:oMath>
      <w:r>
        <w:t xml:space="preserve">, </w:t>
      </w:r>
      <m:oMath>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oMath>
      <w:r>
        <w:t xml:space="preserve"> </w:t>
      </w:r>
      <w:r>
        <w:lastRenderedPageBreak/>
        <w:t>represent the pre</w:t>
      </w:r>
      <w:r w:rsidR="00F6432E">
        <w:t>-</w:t>
      </w:r>
      <w:r w:rsidR="00153772">
        <w:t xml:space="preserve"> </w:t>
      </w:r>
      <w:r>
        <w:t>and posttest means for the treatment and control groups, respectively.</w:t>
      </w:r>
      <w:r w:rsidR="00153772">
        <w:t xml:space="preserve"> </w:t>
      </w:r>
      <w:r w:rsidR="00EB2B1A">
        <w:t>We define this type of effect size as a difference-in-difference (DID) effect size.</w:t>
      </w:r>
      <w:r>
        <w:t xml:space="preserve"> </w:t>
      </w:r>
      <w:r w:rsidR="00764B03">
        <w:t>For 40 studies,</w:t>
      </w:r>
      <w:r w:rsidR="00153772">
        <w:t xml:space="preserve"> </w:t>
      </w:r>
      <w:r w:rsidR="00764B03">
        <w:t xml:space="preserve">we </w:t>
      </w:r>
      <w:r w:rsidR="00153772">
        <w:t>calculated th</w:t>
      </w:r>
      <w:r w:rsidR="00764B03">
        <w:t>e</w:t>
      </w:r>
      <w:r w:rsidR="00153772">
        <w:t xml:space="preserve"> nominator of Equation (1)</w:t>
      </w:r>
      <w:r w:rsidR="00764B03">
        <w:t xml:space="preserve"> from the raw pre- and posttest</w:t>
      </w:r>
    </w:p>
    <w:p w14:paraId="45DD1CE0" w14:textId="4B31CCA4" w:rsidR="00153772" w:rsidRDefault="00764B03" w:rsidP="00EB2B1A">
      <w:pPr>
        <w:jc w:val="both"/>
        <w:divId w:val="106312082"/>
        <w:rPr>
          <w:lang w:val="en-US"/>
        </w:rPr>
      </w:pPr>
      <w:r>
        <w:t>means</w:t>
      </w:r>
      <w:r w:rsidR="00153772">
        <w:t xml:space="preserve">. For five studies (van Gestel-Timmermans et al., 2012; Gonzalez &amp; Prihoda, 2007; McCay et al., 2007; Smith et al., 2021; Wuthrich &amp; Rapee, 2013), </w:t>
      </w:r>
      <m:oMath>
        <m:r>
          <w:rPr>
            <w:rFonts w:ascii="Cambria Math" w:hAnsi="Cambria Math"/>
          </w:rPr>
          <m:t>b</m:t>
        </m:r>
      </m:oMath>
      <w:r w:rsidR="00153772">
        <w:t xml:space="preserve"> was obtained either from repeated ANOVAs or estimated marginal means estimates. Moreover, </w:t>
      </w:r>
      <m:oMath>
        <m:r>
          <w:rPr>
            <w:rFonts w:ascii="Cambria Math" w:hAnsi="Cambria Math"/>
          </w:rPr>
          <m:t>b</m:t>
        </m:r>
      </m:oMath>
      <w:r w:rsidR="00153772">
        <w:t xml:space="preserve"> was obtained as regression estimates from multi-level regression models for two studies (Haslam et al., 2019; Michalak et al., 2015)</w:t>
      </w:r>
      <w:r>
        <w:rPr>
          <w:rStyle w:val="FootnoteReference"/>
        </w:rPr>
        <w:footnoteReference w:id="4"/>
      </w:r>
      <w:r w:rsidR="00153772">
        <w:t xml:space="preserve">. </w:t>
      </w:r>
      <w:r w:rsidR="00704663">
        <w:t>One study (Gutman et al., 2019) provided the raw data. From this data, we estimated pretest-adjusted effects using standardized linear regression. F</w:t>
      </w:r>
      <w:r w:rsidR="00153772">
        <w:t xml:space="preserve">inally, </w:t>
      </w:r>
      <w:r w:rsidR="00153772">
        <w:rPr>
          <w:lang w:val="en-US"/>
        </w:rPr>
        <w:t xml:space="preserve">for one study only (Bond et al., 2015), we calculated the posttest-only version of </w:t>
      </w:r>
      <m:oMath>
        <m:r>
          <w:rPr>
            <w:rFonts w:ascii="Cambria Math" w:hAnsi="Cambria Math"/>
            <w:lang w:val="en-US"/>
          </w:rPr>
          <m:t>b</m:t>
        </m:r>
      </m:oMath>
      <w:r w:rsidR="00153772">
        <w:rPr>
          <w:lang w:val="en-US"/>
        </w:rPr>
        <w:t xml:space="preserve">, that is </w:t>
      </w:r>
      <m:oMath>
        <m:r>
          <w:rPr>
            <w:rFonts w:ascii="Cambria Math" w:hAnsi="Cambria Math"/>
            <w:lang w:val="en-US"/>
          </w:rPr>
          <m:t xml:space="preserve">b= </m:t>
        </m:r>
        <m:sSubSup>
          <m:sSubSupPr>
            <m:ctrlPr>
              <w:rPr>
                <w:rFonts w:ascii="Cambria Math" w:hAnsi="Cambria Math"/>
                <w:i/>
              </w:rPr>
            </m:ctrlPr>
          </m:sSubSupPr>
          <m:e>
            <m:r>
              <w:rPr>
                <w:rFonts w:ascii="Cambria Math" w:hAnsi="Cambria Math"/>
              </w:rPr>
              <m:t>(M</m:t>
            </m:r>
          </m:e>
          <m:sub>
            <m:r>
              <w:rPr>
                <w:rFonts w:ascii="Cambria Math" w:hAnsi="Cambria Math"/>
              </w:rPr>
              <m:t>T</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C</m:t>
            </m:r>
          </m:sub>
          <m:sup>
            <m:r>
              <w:rPr>
                <w:rFonts w:ascii="Cambria Math" w:hAnsi="Cambria Math"/>
              </w:rPr>
              <m:t>post</m:t>
            </m:r>
          </m:sup>
        </m:sSubSup>
        <m:r>
          <w:rPr>
            <w:rFonts w:ascii="Cambria Math" w:hAnsi="Cambria Math"/>
          </w:rPr>
          <m:t>)</m:t>
        </m:r>
        <m:r>
          <w:rPr>
            <w:rFonts w:ascii="Cambria Math" w:hAnsi="Cambria Math"/>
            <w:lang w:val="en-US"/>
          </w:rPr>
          <m:t>.</m:t>
        </m:r>
      </m:oMath>
      <w:r w:rsidR="00153772">
        <w:rPr>
          <w:lang w:val="en-US"/>
        </w:rPr>
        <w:t xml:space="preserve"> </w:t>
      </w:r>
    </w:p>
    <w:p w14:paraId="17042D9D" w14:textId="77777777" w:rsidR="00FF680E" w:rsidRPr="00153772" w:rsidRDefault="00FF680E" w:rsidP="00EB2B1A">
      <w:pPr>
        <w:ind w:firstLine="720"/>
        <w:jc w:val="both"/>
        <w:divId w:val="106312082"/>
      </w:pPr>
    </w:p>
    <w:p w14:paraId="25522F0F" w14:textId="23274B82" w:rsidR="00704663" w:rsidRPr="00F164DB" w:rsidRDefault="00153772" w:rsidP="00EB2B1A">
      <w:pPr>
        <w:jc w:val="both"/>
        <w:divId w:val="106312082"/>
        <w:rPr>
          <w:lang w:val="en-US"/>
        </w:rPr>
      </w:pPr>
      <m:oMath>
        <m:r>
          <w:rPr>
            <w:rFonts w:ascii="Cambria Math" w:hAnsi="Cambria Math"/>
          </w:rPr>
          <m:t>S</m:t>
        </m:r>
      </m:oMath>
      <w:r>
        <w:t xml:space="preserve"> in Equation </w:t>
      </w:r>
      <w:r w:rsidR="00897B2A">
        <w:t>(1) represent</w:t>
      </w:r>
      <w:r w:rsidR="00302816">
        <w:t>s</w:t>
      </w:r>
      <w:r w:rsidR="00897B2A">
        <w:t xml:space="preserve"> </w:t>
      </w:r>
      <w:r w:rsidR="00302816">
        <w:t>the pooled standard deviation</w:t>
      </w:r>
      <w:r w:rsidR="00342C10">
        <w:t xml:space="preserve"> (SD)</w:t>
      </w:r>
      <w:r w:rsidR="00302816">
        <w:t>. Sometimes refe</w:t>
      </w:r>
      <w:r w:rsidR="0029417E">
        <w:t>r</w:t>
      </w:r>
      <w:r w:rsidR="00302816">
        <w:t xml:space="preserve">red to as the pooled within-group </w:t>
      </w:r>
      <w:r w:rsidR="00342C10">
        <w:t>SD</w:t>
      </w:r>
      <w:r w:rsidR="00302816">
        <w:t xml:space="preserve"> (WWC, 2022). This was most </w:t>
      </w:r>
      <w:r w:rsidR="00FD7DB5">
        <w:t>frequently</w:t>
      </w:r>
      <w:r w:rsidR="00302816">
        <w:t xml:space="preserve"> calculated </w:t>
      </w:r>
      <w:r w:rsidR="00FD7DB5">
        <w:t>(i.e., for 3</w:t>
      </w:r>
      <w:r w:rsidR="0029417E">
        <w:t>18</w:t>
      </w:r>
      <w:r w:rsidR="00FD7DB5">
        <w:t xml:space="preserve"> effect sizes and 43 studies) </w:t>
      </w:r>
      <w:r w:rsidR="00302816">
        <w:t xml:space="preserve">as </w:t>
      </w: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T</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-1</m:t>
                    </m:r>
                  </m:e>
                </m:d>
                <m:r>
                  <w:rPr>
                    <w:rFonts w:ascii="Cambria Math" w:hAnsi="Cambria Math"/>
                  </w:rPr>
                  <m:t>S</m:t>
                </m:r>
                <m:sSubSup>
                  <m:sSubSupPr>
                    <m:ctrlPr>
                      <w:rPr>
                        <w:rFonts w:ascii="Cambria Math" w:hAnsi="Cambria Math"/>
                        <w:i/>
                      </w:rPr>
                    </m:ctrlPr>
                  </m:sSubSupPr>
                  <m:e>
                    <m:r>
                      <w:rPr>
                        <w:rFonts w:ascii="Cambria Math" w:hAnsi="Cambria Math"/>
                      </w:rPr>
                      <m:t>D</m:t>
                    </m:r>
                  </m:e>
                  <m:sub>
                    <m:r>
                      <w:rPr>
                        <w:rFonts w:ascii="Cambria Math" w:hAnsi="Cambria Math"/>
                      </w:rPr>
                      <m:t>C</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-2</m:t>
                </m:r>
              </m:den>
            </m:f>
          </m:e>
        </m:rad>
      </m:oMath>
      <w:r w:rsidR="00302816">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CE3B94">
        <w:t xml:space="preserve"> is the sample size of the control group, whereas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T</m:t>
            </m:r>
          </m:sub>
        </m:sSub>
      </m:oMath>
      <w:r w:rsidR="00CE3B94">
        <w:t xml:space="preserve"> and </w:t>
      </w:r>
      <m:oMath>
        <m:r>
          <w:rPr>
            <w:rFonts w:ascii="Cambria Math" w:hAnsi="Cambria Math"/>
          </w:rPr>
          <m:t>S</m:t>
        </m:r>
        <m:sSub>
          <m:sSubPr>
            <m:ctrlPr>
              <w:rPr>
                <w:rFonts w:ascii="Cambria Math" w:hAnsi="Cambria Math"/>
                <w:i/>
              </w:rPr>
            </m:ctrlPr>
          </m:sSubPr>
          <m:e>
            <m:r>
              <w:rPr>
                <w:rFonts w:ascii="Cambria Math" w:hAnsi="Cambria Math"/>
              </w:rPr>
              <m:t>D</m:t>
            </m:r>
          </m:e>
          <m:sub>
            <m:r>
              <w:rPr>
                <w:rFonts w:ascii="Cambria Math" w:hAnsi="Cambria Math"/>
              </w:rPr>
              <m:t>C</m:t>
            </m:r>
          </m:sub>
        </m:sSub>
      </m:oMath>
      <w:r w:rsidR="00CE3B94">
        <w:t xml:space="preserve"> represent the </w:t>
      </w:r>
      <w:r w:rsidR="00342C10">
        <w:t>SD</w:t>
      </w:r>
      <w:r w:rsidR="00CE3B94">
        <w:t xml:space="preserve"> of the treatment and control group, respectively. </w:t>
      </w:r>
      <w:r w:rsidR="00302816">
        <w:t>Four studies (</w:t>
      </w:r>
      <w:r w:rsidR="00B82A74">
        <w:t>Haslam et al., 2019; Smith et al., 2021; Wojtalik et al., 2022; Wuthrich &amp; Rapee, 2013</w:t>
      </w:r>
      <w:r w:rsidR="00302816">
        <w:t xml:space="preserve">) did not report posttest </w:t>
      </w:r>
      <w:r w:rsidR="00342C10">
        <w:t>SDs</w:t>
      </w:r>
      <w:r w:rsidR="00302816">
        <w:t xml:space="preserve">. </w:t>
      </w:r>
      <w:r w:rsidR="00CE3B94">
        <w:t xml:space="preserve">In these cases, we used the pretest standard deviation instead. </w:t>
      </w:r>
      <w:r w:rsidR="00940B0A" w:rsidRPr="00F164DB">
        <w:rPr>
          <w:lang w:val="en-US"/>
        </w:rPr>
        <w:t xml:space="preserve">For </w:t>
      </w:r>
      <w:r w:rsidR="0029417E">
        <w:rPr>
          <w:lang w:val="en-US"/>
        </w:rPr>
        <w:t>one</w:t>
      </w:r>
      <w:r w:rsidR="00940B0A" w:rsidRPr="00F164DB">
        <w:rPr>
          <w:lang w:val="en-US"/>
        </w:rPr>
        <w:t xml:space="preserve"> stud</w:t>
      </w:r>
      <w:r w:rsidR="0029417E">
        <w:rPr>
          <w:lang w:val="en-US"/>
        </w:rPr>
        <w:t>y</w:t>
      </w:r>
      <w:r w:rsidR="00940B0A" w:rsidRPr="00F164DB">
        <w:rPr>
          <w:lang w:val="en-US"/>
        </w:rPr>
        <w:t xml:space="preserve"> (McCay et al., 2007), </w:t>
      </w:r>
      <w:r w:rsidR="0029417E">
        <w:rPr>
          <w:lang w:val="en-US"/>
        </w:rPr>
        <w:t xml:space="preserve">where </w:t>
      </w:r>
      <w:r w:rsidR="00940B0A" w:rsidRPr="00F164DB">
        <w:rPr>
          <w:lang w:val="en-US"/>
        </w:rPr>
        <w:t xml:space="preserve">we </w:t>
      </w:r>
      <w:r w:rsidR="0029417E">
        <w:rPr>
          <w:lang w:val="en-US"/>
        </w:rPr>
        <w:t>extracted</w:t>
      </w:r>
      <w:r w:rsidR="00940B0A" w:rsidRPr="00F164DB">
        <w:rPr>
          <w:lang w:val="en-US"/>
        </w:rPr>
        <w:t xml:space="preserve"> Cohen’s </w:t>
      </w:r>
      <w:r w:rsidR="00940B0A" w:rsidRPr="00F164DB">
        <w:rPr>
          <w:i/>
          <w:lang w:val="en-US"/>
        </w:rPr>
        <w:t>d</w:t>
      </w:r>
      <w:r w:rsidR="00940B0A" w:rsidRPr="00F164DB">
        <w:rPr>
          <w:lang w:val="en-US"/>
        </w:rPr>
        <w:t xml:space="preserve"> estimates</w:t>
      </w:r>
      <w:r w:rsidR="0029417E">
        <w:rPr>
          <w:lang w:val="en-US"/>
        </w:rPr>
        <w:t xml:space="preserve"> </w:t>
      </w:r>
      <w:r w:rsidR="00940B0A" w:rsidRPr="00F164DB">
        <w:rPr>
          <w:lang w:val="en-US"/>
        </w:rPr>
        <w:t>calculated by the authors</w:t>
      </w:r>
      <w:r w:rsidR="0029417E">
        <w:rPr>
          <w:lang w:val="en-US"/>
        </w:rPr>
        <w:t>, it was unclear</w:t>
      </w:r>
      <w:r w:rsidR="00940B0A" w:rsidRPr="00F164DB">
        <w:rPr>
          <w:lang w:val="en-US"/>
        </w:rPr>
        <w:t xml:space="preserve"> how </w:t>
      </w:r>
      <m:oMath>
        <m:r>
          <w:rPr>
            <w:rFonts w:ascii="Cambria Math" w:hAnsi="Cambria Math"/>
            <w:lang w:val="da-DK"/>
          </w:rPr>
          <m:t>S</m:t>
        </m:r>
      </m:oMath>
      <w:r w:rsidR="00940B0A" w:rsidRPr="00F164DB">
        <w:rPr>
          <w:lang w:val="en-US"/>
        </w:rPr>
        <w:t xml:space="preserve"> is calculated</w:t>
      </w:r>
      <w:r w:rsidR="0029417E">
        <w:rPr>
          <w:lang w:val="en-US"/>
        </w:rPr>
        <w:t>,</w:t>
      </w:r>
      <w:r w:rsidR="00940B0A" w:rsidRPr="00F164DB">
        <w:rPr>
          <w:lang w:val="en-US"/>
        </w:rPr>
        <w:t xml:space="preserve"> but </w:t>
      </w:r>
      <w:r w:rsidR="0029417E">
        <w:rPr>
          <w:lang w:val="en-US"/>
        </w:rPr>
        <w:t xml:space="preserve">we </w:t>
      </w:r>
      <w:r w:rsidR="00940B0A" w:rsidRPr="00F164DB">
        <w:rPr>
          <w:lang w:val="en-US"/>
        </w:rPr>
        <w:t xml:space="preserve">assumed that a pooled </w:t>
      </w:r>
      <w:r w:rsidR="00342C10" w:rsidRPr="00F164DB">
        <w:rPr>
          <w:lang w:val="en-US"/>
        </w:rPr>
        <w:t>SD</w:t>
      </w:r>
      <w:r w:rsidR="00940B0A" w:rsidRPr="00F164DB">
        <w:rPr>
          <w:lang w:val="en-US"/>
        </w:rPr>
        <w:t xml:space="preserve"> was used as prescribed for Cohen’s </w:t>
      </w:r>
      <w:r w:rsidR="00940B0A" w:rsidRPr="00F164DB">
        <w:rPr>
          <w:i/>
          <w:lang w:val="en-US"/>
        </w:rPr>
        <w:t>d</w:t>
      </w:r>
      <w:r w:rsidR="00940B0A" w:rsidRPr="00F164DB">
        <w:rPr>
          <w:lang w:val="en-US"/>
        </w:rPr>
        <w:t>.</w:t>
      </w:r>
      <w:r w:rsidR="0029417E">
        <w:rPr>
          <w:lang w:val="en-US"/>
        </w:rPr>
        <w:t xml:space="preserve"> From two studies </w:t>
      </w:r>
      <w:r w:rsidR="0029417E">
        <w:rPr>
          <w:b/>
        </w:rPr>
        <w:fldChar w:fldCharType="begin"/>
      </w:r>
      <w:r w:rsidR="0029417E">
        <w:rPr>
          <w:b/>
        </w:rPr>
        <w:instrText xml:space="preserve"> ADDIN ZOTERO_ITEM CSL_CITATION {"citationID":"jf487dOr","properties":{"formattedCitation":"(Gonzalez &amp; Prihoda, 2007; Michalak et al., 2015)","plainCitation":"(Gonzalez &amp; Prihoda, 2007; Michalak et al., 2015)","noteIndex":0},"citationItems":[{"id":1836,"uris":["http://zotero.org/users/17688719/items/4P84JA6X"],"itemData":{"id":1836,"type":"article-journal","abstract":"Background: This study examines the effectiveness of long-term outpatient psychodynamic group psychotherapy for individuals with bipolar disorder who may have psychiatric comorbidity. Method: The Integrative Outpatient Model (IOM) includes psychoeducation regarding illness, illness management, and exploration of dynamic and interpersonal issues. Results: At one-year follow up, group members had significantly less depressive symptomatology and were less likely to be in a mood episode, compared to controls. There were no between-group differences in manic symptoms or global assessments of functioning. For group-treated patients, the number of days well per week improved significantly; there were no significant improvements in the control group. Conclusions: This pilot study indicates that psychodynamic group psychotherapy is feasible as a component of treatment for bipolar disorder diagnoses. The results suggest benefits on depressive, but not manic symptoms. The 73 % retention rate suggests that further study of this treatment is warranted, especially in the cases of patients for whom pharmacotherapy alone is not sufficient.","container-title":"American Journal of Psychotherapy","DOI":"10.1176/appi.psychotherapy.2007.61.4.405","ISSN":"0002-9564","issue":"4","note":"publisher: American Psychiatric Publishing\nCitation Key: Gonzalez2007","page":"405-422","title":"A Case Study of Psychodynamic Group Psychotherapy for Bipolar Disorder","volume":"61","author":[{"family":"Gonzalez","given":"Jodi M"},{"family":"Prihoda","given":"Thomas J"}],"issued":{"date-parts":[["2007",10,1]]}}},{"id":1707,"uris":["http://zotero.org/users/17688719/items/HSP9X7BC"],"itemData":{"id":1707,"type":"article-journal","container-title":"Journal of consulting and clinical psychology","DOI":"10.1037/ccp0000042","ISSN":"1939-2117","issue":"5","note":"publisher: American Psychological Association\nCitation Key: Michalak2015","page":"951","title":"A randomized controlled trial on the efficacy of mindfulness-based cognitive therapy and a group version of cognitive behavioral analysis system of psychotherapy for chronically depressed patients.","volume":"83","author":[{"family":"Michalak","given":"Johannes"},{"family":"Schultze","given":"Martin"},{"family":"Heidenreich","given":"Thomas"},{"family":"Schramm","given":"Elisabeth"}],"issued":{"date-parts":[["2015"]]}}}],"schema":"https://github.com/citation-style-language/schema/raw/master/csl-citation.json"} </w:instrText>
      </w:r>
      <w:r w:rsidR="0029417E">
        <w:rPr>
          <w:b/>
        </w:rPr>
        <w:fldChar w:fldCharType="separate"/>
      </w:r>
      <w:r w:rsidR="0029417E" w:rsidRPr="00D42947">
        <w:t>(Gonzalez &amp; Prihoda, 2007; Michalak et al., 2015)</w:t>
      </w:r>
      <w:r w:rsidR="0029417E">
        <w:rPr>
          <w:b/>
        </w:rPr>
        <w:fldChar w:fldCharType="end"/>
      </w:r>
      <w:r w:rsidR="0029417E">
        <w:rPr>
          <w:lang w:val="en-US"/>
        </w:rPr>
        <w:t>, we extracted</w:t>
      </w:r>
      <w:r w:rsidR="00342C10" w:rsidRPr="00F164DB">
        <w:rPr>
          <w:lang w:val="en-US"/>
        </w:rPr>
        <w:t xml:space="preserve"> </w:t>
      </w:r>
      <w:r w:rsidR="0029417E">
        <w:rPr>
          <w:lang w:val="en-US"/>
        </w:rPr>
        <w:t>the</w:t>
      </w:r>
      <w:r w:rsidR="00342C10" w:rsidRPr="00F164DB">
        <w:rPr>
          <w:lang w:val="en-US"/>
        </w:rPr>
        <w:t xml:space="preserve"> total SD and not the pooled within-study SD. </w:t>
      </w:r>
      <w:r w:rsidR="0029417E">
        <w:rPr>
          <w:lang w:val="en-US"/>
        </w:rPr>
        <w:t>To align this SD measure</w:t>
      </w:r>
      <w:r w:rsidR="00342C10" w:rsidRPr="00F164DB">
        <w:rPr>
          <w:lang w:val="en-US"/>
        </w:rPr>
        <w:t xml:space="preserve">, we used Equation [E.14] from the What Works Clearinghouse’s standard and procedure handbook (version 5; 2022, p. 168) to </w:t>
      </w:r>
      <w:r w:rsidR="0029417E">
        <w:rPr>
          <w:lang w:val="en-US"/>
        </w:rPr>
        <w:t xml:space="preserve">convert them to the </w:t>
      </w:r>
      <w:r w:rsidR="00342C10" w:rsidRPr="00F164DB">
        <w:rPr>
          <w:lang w:val="en-US"/>
        </w:rPr>
        <w:t>pool</w:t>
      </w:r>
      <w:r w:rsidR="0029417E">
        <w:rPr>
          <w:lang w:val="en-US"/>
        </w:rPr>
        <w:t>ed</w:t>
      </w:r>
      <w:r w:rsidR="00342C10" w:rsidRPr="00F164DB">
        <w:rPr>
          <w:lang w:val="en-US"/>
        </w:rPr>
        <w:t xml:space="preserve"> </w:t>
      </w:r>
      <w:r w:rsidR="0029417E">
        <w:rPr>
          <w:lang w:val="en-US"/>
        </w:rPr>
        <w:t xml:space="preserve">within-group </w:t>
      </w:r>
      <w:r w:rsidR="00342C10" w:rsidRPr="00F164DB">
        <w:rPr>
          <w:lang w:val="en-US"/>
        </w:rPr>
        <w:t xml:space="preserve">SD. </w:t>
      </w:r>
    </w:p>
    <w:p w14:paraId="1D4F8A40" w14:textId="77777777" w:rsidR="009C6612" w:rsidRPr="00F164DB" w:rsidRDefault="009C6612" w:rsidP="00EB2B1A">
      <w:pPr>
        <w:jc w:val="both"/>
        <w:divId w:val="106312082"/>
        <w:rPr>
          <w:lang w:val="en-US"/>
        </w:rPr>
      </w:pPr>
    </w:p>
    <w:p w14:paraId="411F3B66" w14:textId="35320450" w:rsidR="00EB2B1A" w:rsidRDefault="00EB2B1A" w:rsidP="00EB2B1A">
      <w:pPr>
        <w:jc w:val="both"/>
        <w:divId w:val="106312082"/>
      </w:pPr>
      <w:r>
        <w:t xml:space="preserve">For effect sizes based on the GAF (Global Assessment of Functioning), PHQ-9 (Patient Health Questionnaire), and BDI (Beck Depression Inventory) scales, we calculated </w:t>
      </w:r>
      <w:r>
        <w:rPr>
          <w:rStyle w:val="Emphasis"/>
        </w:rPr>
        <w:t>S</w:t>
      </w:r>
      <w:r>
        <w:t xml:space="preserve"> as a population-based standard deviation, following the recommendation of Fitzgerald and Tipton (2024). Specifically, </w:t>
      </w:r>
      <w:r>
        <w:rPr>
          <w:rStyle w:val="Emphasis"/>
        </w:rPr>
        <w:t>S</w:t>
      </w:r>
      <w:r>
        <w:t xml:space="preserve"> was estimated by pooling all control group standard deviations. We adopted this approach to increase the generalizability/external validity of the results, as the population-based version of </w:t>
      </w:r>
      <w:r>
        <w:rPr>
          <w:rStyle w:val="Emphasis"/>
        </w:rPr>
        <w:t>S</w:t>
      </w:r>
      <w:r>
        <w:t xml:space="preserve"> provides an estimate closer to the population we want to generalize to. We applied this method only to these three scales, as each was reported in at least five studies—the minimum number required for adequately estimating population-based standard deviations (Fitzgerald &amp; Tipton, 2024).</w:t>
      </w:r>
    </w:p>
    <w:p w14:paraId="7550198E" w14:textId="1CADE348" w:rsidR="009C6612" w:rsidRPr="004279F9" w:rsidRDefault="009C6612" w:rsidP="004279F9">
      <w:pPr>
        <w:ind w:firstLine="720"/>
        <w:jc w:val="both"/>
        <w:divId w:val="106312082"/>
        <w:rPr>
          <w:lang w:val="en-US"/>
        </w:rPr>
      </w:pPr>
      <w:r>
        <w:rPr>
          <w:rFonts w:eastAsia="Times New Roman"/>
        </w:rPr>
        <w:t xml:space="preserve"> </w:t>
      </w:r>
    </w:p>
    <w:p w14:paraId="74B1E47D" w14:textId="4E272920" w:rsidR="008A171B" w:rsidRDefault="009C6612" w:rsidP="00EB2B1A">
      <w:pPr>
        <w:jc w:val="both"/>
        <w:divId w:val="106312082"/>
        <w:rPr>
          <w:rFonts w:eastAsia="Times New Roman"/>
        </w:rPr>
      </w:pPr>
      <w:r>
        <w:rPr>
          <w:rFonts w:eastAsia="Times New Roman"/>
        </w:rPr>
        <w:t xml:space="preserve">Finally, </w:t>
      </w:r>
      <m:oMath>
        <m:r>
          <w:rPr>
            <w:rFonts w:ascii="Cambria Math" w:eastAsia="Times New Roman" w:hAnsi="Cambria Math"/>
          </w:rPr>
          <m:t>γ</m:t>
        </m:r>
      </m:oMath>
      <w:r w:rsidR="00FF680E">
        <w:rPr>
          <w:rFonts w:eastAsia="Times New Roman"/>
        </w:rPr>
        <w:t xml:space="preserve"> in Equation (1) is a small number of clusters adjustment factor</w:t>
      </w:r>
      <w:r w:rsidR="002F1994">
        <w:rPr>
          <w:rFonts w:eastAsia="Times New Roman"/>
        </w:rPr>
        <w:t xml:space="preserve"> </w:t>
      </w:r>
      <w:r w:rsidR="00FD7DB5">
        <w:rPr>
          <w:rFonts w:eastAsia="Times New Roman"/>
        </w:rPr>
        <w:t>(WWC, 2021)</w:t>
      </w:r>
      <w:r w:rsidR="00FF680E">
        <w:rPr>
          <w:rFonts w:eastAsia="Times New Roman"/>
        </w:rPr>
        <w:t xml:space="preserve"> that is </w:t>
      </w:r>
      <w:r w:rsidR="00FD7DB5">
        <w:rPr>
          <w:rFonts w:eastAsia="Times New Roman"/>
        </w:rPr>
        <w:t>computed as</w:t>
      </w:r>
      <w:r w:rsidR="00FF680E">
        <w:rPr>
          <w:rFonts w:eastAsia="Times New Roman"/>
        </w:rPr>
        <w:t xml:space="preserve"> </w:t>
      </w:r>
      <m:oMath>
        <m:r>
          <w:rPr>
            <w:rFonts w:ascii="Cambria Math" w:eastAsia="Times New Roman" w:hAnsi="Cambria Math"/>
          </w:rPr>
          <m:t>1-</m:t>
        </m:r>
        <m:f>
          <m:fPr>
            <m:ctrlPr>
              <w:rPr>
                <w:rFonts w:ascii="Cambria Math" w:eastAsia="Times New Roman" w:hAnsi="Cambria Math"/>
                <w:i/>
              </w:rPr>
            </m:ctrlPr>
          </m:fPr>
          <m:num>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m:t>
                    </m:r>
                  </m:sub>
                </m:sSub>
                <m:r>
                  <w:rPr>
                    <w:rFonts w:ascii="Cambria Math" w:eastAsia="Times New Roman" w:hAnsi="Cambria Math"/>
                  </w:rPr>
                  <m:t>+n-2</m:t>
                </m:r>
              </m:e>
            </m:d>
            <m:sSub>
              <m:sSubPr>
                <m:ctrlPr>
                  <w:rPr>
                    <w:rFonts w:ascii="Cambria Math" w:eastAsia="Times New Roman" w:hAnsi="Cambria Math"/>
                    <w:i/>
                  </w:rPr>
                </m:ctrlPr>
              </m:sSubPr>
              <m:e>
                <m:r>
                  <w:rPr>
                    <w:rFonts w:ascii="Cambria Math" w:eastAsia="Times New Roman" w:hAnsi="Cambria Math"/>
                  </w:rPr>
                  <m:t>ρ</m:t>
                </m:r>
              </m:e>
              <m:sub>
                <m:r>
                  <w:rPr>
                    <w:rFonts w:ascii="Cambria Math" w:eastAsia="Times New Roman" w:hAnsi="Cambria Math"/>
                  </w:rPr>
                  <m:t>ICC</m:t>
                </m:r>
              </m:sub>
            </m:sSub>
          </m:num>
          <m:den>
            <m:r>
              <w:rPr>
                <w:rFonts w:ascii="Cambria Math" w:eastAsia="Times New Roman" w:hAnsi="Cambria Math"/>
              </w:rPr>
              <m:t>N-2</m:t>
            </m:r>
          </m:den>
        </m:f>
      </m:oMath>
      <w:r w:rsidR="00FF680E">
        <w:rPr>
          <w:rFonts w:eastAsia="Times New Roman"/>
        </w:rPr>
        <w:t xml:space="preserve"> with all elements given as previously defined. </w:t>
      </w:r>
    </w:p>
    <w:p w14:paraId="3FE83F66" w14:textId="4BD4FC9A" w:rsidR="00FF680E" w:rsidRDefault="00FF680E" w:rsidP="00EB2B1A">
      <w:pPr>
        <w:jc w:val="both"/>
        <w:divId w:val="106312082"/>
        <w:rPr>
          <w:rFonts w:eastAsia="Times New Roman"/>
        </w:rPr>
      </w:pPr>
    </w:p>
    <w:p w14:paraId="44EB83E6" w14:textId="052ECCEB" w:rsidR="00FF680E" w:rsidRDefault="00FD7DB5" w:rsidP="00EB2B1A">
      <w:pPr>
        <w:jc w:val="both"/>
        <w:divId w:val="106312082"/>
        <w:rPr>
          <w:rFonts w:eastAsia="Times New Roman"/>
        </w:rPr>
      </w:pPr>
      <w:r>
        <w:rPr>
          <w:rFonts w:eastAsia="Times New Roman"/>
        </w:rPr>
        <w:tab/>
        <w:t>A general formula expressing the sample variance</w:t>
      </w:r>
      <w:r w:rsidR="0051270E">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m:t>
        </m:r>
      </m:oMath>
      <w:r>
        <w:rPr>
          <w:rFonts w:eastAsia="Times New Roman"/>
        </w:rPr>
        <w:t xml:space="preserve"> of our Hedges’ </w:t>
      </w:r>
      <w:r>
        <w:rPr>
          <w:rFonts w:eastAsia="Times New Roman"/>
          <w:i/>
        </w:rPr>
        <w:t xml:space="preserve">g </w:t>
      </w:r>
      <w:r>
        <w:rPr>
          <w:rFonts w:eastAsia="Times New Roman"/>
        </w:rPr>
        <w:t xml:space="preserve">estimator can be written as </w:t>
      </w:r>
    </w:p>
    <w:p w14:paraId="6F780439" w14:textId="77777777" w:rsidR="00EB2B1A" w:rsidRDefault="00EB2B1A" w:rsidP="00EB2B1A">
      <w:pPr>
        <w:jc w:val="both"/>
        <w:divId w:val="106312082"/>
        <w:rPr>
          <w:rFonts w:eastAsia="Times New Roman"/>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FD7DB5" w14:paraId="7565278C" w14:textId="77777777" w:rsidTr="0051270E">
        <w:trPr>
          <w:divId w:val="106312082"/>
        </w:trPr>
        <w:tc>
          <w:tcPr>
            <w:tcW w:w="350" w:type="pct"/>
            <w:vAlign w:val="center"/>
          </w:tcPr>
          <w:p w14:paraId="43D23FCB" w14:textId="77777777" w:rsidR="00FD7DB5" w:rsidRDefault="00FD7DB5" w:rsidP="00EB2B1A">
            <w:pPr>
              <w:autoSpaceDE w:val="0"/>
              <w:autoSpaceDN w:val="0"/>
              <w:adjustRightInd w:val="0"/>
              <w:spacing w:line="360" w:lineRule="auto"/>
              <w:jc w:val="both"/>
              <w:rPr>
                <w:lang w:val="en-US"/>
              </w:rPr>
            </w:pPr>
          </w:p>
        </w:tc>
        <w:tc>
          <w:tcPr>
            <w:tcW w:w="4300" w:type="pct"/>
            <w:vAlign w:val="center"/>
          </w:tcPr>
          <w:p w14:paraId="73E62AC1" w14:textId="7741FC26" w:rsidR="00FD7DB5" w:rsidRPr="007332FC" w:rsidRDefault="00000000" w:rsidP="00EB2B1A">
            <w:pPr>
              <w:spacing w:line="360" w:lineRule="auto"/>
              <w:jc w:val="both"/>
              <w:rPr>
                <w:lang w:val="en-US"/>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gt</m:t>
                    </m:r>
                  </m:sub>
                </m:sSub>
                <m:r>
                  <w:rPr>
                    <w:rFonts w:ascii="Cambria Math" w:eastAsia="Times New Roman" w:hAnsi="Cambria Math"/>
                  </w:rPr>
                  <m:t>=W×ξ+P</m:t>
                </m:r>
              </m:oMath>
            </m:oMathPara>
          </w:p>
        </w:tc>
        <w:tc>
          <w:tcPr>
            <w:tcW w:w="350" w:type="pct"/>
            <w:vAlign w:val="center"/>
          </w:tcPr>
          <w:p w14:paraId="60033069" w14:textId="01ECC068" w:rsidR="00FD7DB5" w:rsidRPr="007332FC" w:rsidRDefault="00FD7DB5" w:rsidP="00EB2B1A">
            <w:pPr>
              <w:pStyle w:val="Caption"/>
              <w:jc w:val="both"/>
              <w:rPr>
                <w:i w:val="0"/>
                <w:lang w:val="en-US"/>
              </w:rPr>
            </w:pPr>
            <w:r w:rsidRPr="000A72EB">
              <w:rPr>
                <w:i w:val="0"/>
                <w:color w:val="000000" w:themeColor="text1"/>
                <w:sz w:val="24"/>
              </w:rPr>
              <w:t>(</w:t>
            </w:r>
            <w:r w:rsidRPr="000A72EB">
              <w:rPr>
                <w:i w:val="0"/>
                <w:color w:val="000000" w:themeColor="text1"/>
                <w:sz w:val="24"/>
              </w:rPr>
              <w:fldChar w:fldCharType="begin"/>
            </w:r>
            <w:r w:rsidRPr="00E124CE">
              <w:rPr>
                <w:i w:val="0"/>
                <w:color w:val="000000" w:themeColor="text1"/>
                <w:sz w:val="24"/>
              </w:rPr>
              <w:instrText xml:space="preserve"> SEQ ( \* ARABIC </w:instrText>
            </w:r>
            <w:r w:rsidRPr="000A72EB">
              <w:rPr>
                <w:i w:val="0"/>
                <w:color w:val="000000" w:themeColor="text1"/>
                <w:sz w:val="24"/>
              </w:rPr>
              <w:fldChar w:fldCharType="separate"/>
            </w:r>
            <w:r w:rsidR="00F85227">
              <w:rPr>
                <w:i w:val="0"/>
                <w:noProof/>
                <w:color w:val="000000" w:themeColor="text1"/>
                <w:sz w:val="24"/>
              </w:rPr>
              <w:t>3</w:t>
            </w:r>
            <w:r w:rsidRPr="000A72EB">
              <w:rPr>
                <w:i w:val="0"/>
                <w:color w:val="000000" w:themeColor="text1"/>
                <w:sz w:val="24"/>
              </w:rPr>
              <w:fldChar w:fldCharType="end"/>
            </w:r>
            <w:r w:rsidRPr="000A72EB">
              <w:rPr>
                <w:i w:val="0"/>
                <w:color w:val="000000" w:themeColor="text1"/>
                <w:sz w:val="24"/>
              </w:rPr>
              <w:t>)</w:t>
            </w:r>
          </w:p>
        </w:tc>
      </w:tr>
    </w:tbl>
    <w:p w14:paraId="5827AD43" w14:textId="77777777" w:rsidR="00EB2B1A" w:rsidRDefault="00EB2B1A" w:rsidP="00EB2B1A">
      <w:pPr>
        <w:ind w:firstLine="720"/>
        <w:jc w:val="both"/>
        <w:divId w:val="106312082"/>
      </w:pPr>
    </w:p>
    <w:p w14:paraId="733FC2B0" w14:textId="1250D261" w:rsidR="005538AC" w:rsidRDefault="00EB2B1A" w:rsidP="00EB2B1A">
      <w:pPr>
        <w:ind w:firstLine="720"/>
        <w:jc w:val="both"/>
        <w:divId w:val="106312082"/>
      </w:pPr>
      <w:r>
        <w:t>Here</w:t>
      </w:r>
      <w:r w:rsidR="0051270E">
        <w:t xml:space="preserve"> </w:t>
      </w:r>
      <m:oMath>
        <m:r>
          <w:rPr>
            <w:rFonts w:ascii="Cambria Math" w:hAnsi="Cambria Math"/>
          </w:rPr>
          <m:t>W</m:t>
        </m:r>
      </m:oMath>
      <w:r w:rsidR="0051270E">
        <w:t xml:space="preserve"> is the scaled/standardized sampling variance of </w:t>
      </w:r>
      <m:oMath>
        <m:r>
          <w:rPr>
            <w:rFonts w:ascii="Cambria Math" w:hAnsi="Cambria Math"/>
          </w:rPr>
          <m:t>b</m:t>
        </m:r>
      </m:oMath>
      <w:r w:rsidR="0051270E">
        <w:t xml:space="preserve"> from Equation (1), i.e.,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51270E">
        <w:t xml:space="preserve">, which expresses the contribution of the variability of </w:t>
      </w:r>
      <m:oMath>
        <m:r>
          <w:rPr>
            <w:rFonts w:ascii="Cambria Math" w:hAnsi="Cambria Math"/>
          </w:rPr>
          <m:t>b</m:t>
        </m:r>
      </m:oMath>
      <w:r w:rsidR="0051270E">
        <w:t xml:space="preserve">, whereas </w:t>
      </w:r>
      <m:oMath>
        <m:r>
          <w:rPr>
            <w:rFonts w:ascii="Cambria Math" w:hAnsi="Cambria Math"/>
          </w:rPr>
          <m:t>P</m:t>
        </m:r>
      </m:oMath>
      <w:r w:rsidR="0051270E">
        <w:t xml:space="preserve"> “captures the contribution of the variance of [</w:t>
      </w:r>
      <m:oMath>
        <m:r>
          <w:rPr>
            <w:rFonts w:ascii="Cambria Math" w:hAnsi="Cambria Math"/>
          </w:rPr>
          <m:t>S</m:t>
        </m:r>
      </m:oMath>
      <w:r w:rsidR="0051270E">
        <w:t xml:space="preserve">]—that is, how precisely estimated is the </w:t>
      </w:r>
      <w:r w:rsidR="0051270E" w:rsidRPr="00523F54">
        <w:rPr>
          <w:i/>
        </w:rPr>
        <w:t>scale</w:t>
      </w:r>
      <w:r w:rsidR="0051270E">
        <w:rPr>
          <w:i/>
        </w:rPr>
        <w:t xml:space="preserve"> </w:t>
      </w:r>
      <w:r w:rsidR="0051270E">
        <w:t>[</w:t>
      </w:r>
      <w:r w:rsidR="0051270E" w:rsidRPr="00EF167C">
        <w:rPr>
          <w:i/>
        </w:rPr>
        <w:t>/</w:t>
      </w:r>
      <w:r w:rsidR="0051270E" w:rsidRPr="00523F54">
        <w:rPr>
          <w:i/>
        </w:rPr>
        <w:t>standard deviation</w:t>
      </w:r>
      <w:r w:rsidR="0051270E">
        <w:t xml:space="preserve">] of the outcome” (Pustejovsky &amp; Rodgers, 2019, p. 59). </w:t>
      </w:r>
      <m:oMath>
        <m:r>
          <w:rPr>
            <w:rFonts w:ascii="Cambria Math" w:hAnsi="Cambria Math"/>
          </w:rPr>
          <m:t>ξ</m:t>
        </m:r>
      </m:oMath>
      <w:r w:rsidR="00E70FFE">
        <w:t xml:space="preserve"> either represents the small number of cluster</w:t>
      </w:r>
      <w:r w:rsidR="0083369D">
        <w:t>s</w:t>
      </w:r>
      <w:r w:rsidR="00E70FFE">
        <w:t xml:space="preserve"> adjustment factor, </w:t>
      </w:r>
      <m:oMath>
        <m:r>
          <w:rPr>
            <w:rFonts w:ascii="Cambria Math" w:hAnsi="Cambria Math"/>
          </w:rPr>
          <m:t>γ</m:t>
        </m:r>
      </m:oMath>
      <w:r w:rsidR="00E70FFE">
        <w:t xml:space="preserve">, or the design effect, </w:t>
      </w:r>
      <m:oMath>
        <m:r>
          <w:rPr>
            <w:rFonts w:ascii="Cambria Math" w:hAnsi="Cambria Math"/>
          </w:rPr>
          <m:t>η</m:t>
        </m:r>
      </m:oMath>
      <w:r w:rsidR="00E70FFE">
        <w:t xml:space="preserve">, depending on whether a study adequately accounted for clustering or not. </w:t>
      </w:r>
      <m:oMath>
        <m:r>
          <w:rPr>
            <w:rFonts w:ascii="Cambria Math" w:hAnsi="Cambria Math"/>
          </w:rPr>
          <m:t>η</m:t>
        </m:r>
      </m:oMath>
      <w:r w:rsidR="00E70FFE">
        <w:t xml:space="preserve"> is given by </w:t>
      </w:r>
      <m:oMath>
        <m:r>
          <w:rPr>
            <w:rFonts w:ascii="Cambria Math" w:hAnsi="Cambria Math"/>
          </w:rPr>
          <m:t>1+</m:t>
        </m:r>
        <m:d>
          <m:dPr>
            <m:ctrlPr>
              <w:rPr>
                <w:rFonts w:ascii="Cambria Math" w:hAnsi="Cambria Math"/>
                <w:i/>
                <w:lang w:val="da-DK"/>
              </w:rPr>
            </m:ctrlPr>
          </m:dPr>
          <m:e>
            <m:f>
              <m:fPr>
                <m:ctrlPr>
                  <w:rPr>
                    <w:rFonts w:ascii="Cambria Math" w:hAnsi="Cambria Math"/>
                    <w:i/>
                    <w:lang w:val="da-DK"/>
                  </w:rPr>
                </m:ctrlPr>
              </m:fPr>
              <m:num>
                <m:r>
                  <w:rPr>
                    <w:rFonts w:ascii="Cambria Math" w:hAnsi="Cambria Math"/>
                    <w:lang w:val="da-DK"/>
                  </w:rPr>
                  <m:t>n</m:t>
                </m:r>
                <m:sSub>
                  <m:sSubPr>
                    <m:ctrlPr>
                      <w:rPr>
                        <w:rFonts w:ascii="Cambria Math" w:hAnsi="Cambria Math"/>
                        <w:i/>
                        <w:lang w:val="da-DK"/>
                      </w:rPr>
                    </m:ctrlPr>
                  </m:sSubPr>
                  <m:e>
                    <m:r>
                      <w:rPr>
                        <w:rFonts w:ascii="Cambria Math" w:hAnsi="Cambria Math"/>
                        <w:lang w:val="da-DK"/>
                      </w:rPr>
                      <m:t>N</m:t>
                    </m:r>
                  </m:e>
                  <m:sub>
                    <m:r>
                      <w:rPr>
                        <w:rFonts w:ascii="Cambria Math" w:hAnsi="Cambria Math"/>
                        <w:lang w:val="da-DK"/>
                      </w:rPr>
                      <m:t>C</m:t>
                    </m:r>
                  </m:sub>
                </m:sSub>
              </m:num>
              <m:den>
                <m:r>
                  <w:rPr>
                    <w:rFonts w:ascii="Cambria Math" w:hAnsi="Cambria Math"/>
                    <w:lang w:val="da-DK"/>
                  </w:rPr>
                  <m:t>N</m:t>
                </m:r>
              </m:den>
            </m:f>
            <m:r>
              <w:rPr>
                <w:rFonts w:ascii="Cambria Math" w:hAnsi="Cambria Math"/>
                <w:lang w:val="en-US"/>
              </w:rPr>
              <m:t>-1</m:t>
            </m:r>
          </m:e>
        </m:d>
        <m:sSub>
          <m:sSubPr>
            <m:ctrlPr>
              <w:rPr>
                <w:rFonts w:ascii="Cambria Math" w:hAnsi="Cambria Math"/>
                <w:i/>
              </w:rPr>
            </m:ctrlPr>
          </m:sSubPr>
          <m:e>
            <m:r>
              <w:rPr>
                <w:rFonts w:ascii="Cambria Math" w:hAnsi="Cambria Math"/>
              </w:rPr>
              <m:t>ρ</m:t>
            </m:r>
          </m:e>
          <m:sub>
            <m:r>
              <w:rPr>
                <w:rFonts w:ascii="Cambria Math" w:hAnsi="Cambria Math"/>
              </w:rPr>
              <m:t>ICC</m:t>
            </m:r>
          </m:sub>
        </m:sSub>
      </m:oMath>
      <w:r w:rsidR="003A44F9">
        <w:t xml:space="preserve">. </w:t>
      </w:r>
    </w:p>
    <w:p w14:paraId="4024445F" w14:textId="77777777" w:rsidR="00EB2B1A" w:rsidRDefault="00EB2B1A" w:rsidP="00EB2B1A">
      <w:pPr>
        <w:ind w:firstLine="720"/>
        <w:jc w:val="both"/>
        <w:divId w:val="106312082"/>
      </w:pPr>
    </w:p>
    <w:p w14:paraId="11D3ED9B" w14:textId="49C06815" w:rsidR="00B26F53" w:rsidRDefault="002D75DE" w:rsidP="00EB2B1A">
      <w:pPr>
        <w:jc w:val="both"/>
        <w:divId w:val="106312082"/>
      </w:pPr>
      <w:r>
        <w:t>Again, as</w:t>
      </w:r>
      <w:r w:rsidR="003A44F9">
        <w:t xml:space="preserve"> we </w:t>
      </w:r>
      <w:r>
        <w:t xml:space="preserve">extracted data from various research designs, estimation techniques, and reporting standards, we computed </w:t>
      </w:r>
      <m:oMath>
        <m:r>
          <w:rPr>
            <w:rFonts w:ascii="Cambria Math" w:hAnsi="Cambria Math"/>
          </w:rPr>
          <m:t>W</m:t>
        </m:r>
      </m:oMath>
      <w:r>
        <w:t xml:space="preserve"> from Equation (3) in se</w:t>
      </w:r>
      <w:r w:rsidR="00EB2B1A">
        <w:t>ver</w:t>
      </w:r>
      <w:r>
        <w:t xml:space="preserve">al ways. As we most frequently calculated difference-in-differences (DID) effect sizes, we obtained </w:t>
      </w:r>
      <m:oMath>
        <m:r>
          <w:rPr>
            <w:rFonts w:ascii="Cambria Math" w:hAnsi="Cambria Math"/>
          </w:rPr>
          <m:t>W</m:t>
        </m:r>
      </m:oMath>
      <w:r>
        <w:t xml:space="preserve"> as </w:t>
      </w:r>
      <m:oMath>
        <m:r>
          <w:rPr>
            <w:rFonts w:ascii="Cambria Math" w:hAnsi="Cambria Math"/>
          </w:rPr>
          <m:t>2(1-r)</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0F1EA6">
        <w:t xml:space="preserve">, where </w:t>
      </w:r>
      <m:oMath>
        <m:r>
          <w:rPr>
            <w:rFonts w:ascii="Cambria Math" w:hAnsi="Cambria Math"/>
          </w:rPr>
          <m:t xml:space="preserve">r </m:t>
        </m:r>
      </m:oMath>
      <w:r w:rsidR="000F1EA6">
        <w:t>is the pre-posttest correlation.</w:t>
      </w:r>
      <w:r w:rsidR="00507D20">
        <w:t xml:space="preserve"> </w:t>
      </w:r>
      <w:r w:rsidR="005538AC">
        <w:t xml:space="preserve">Although </w:t>
      </w:r>
      <m:oMath>
        <m:r>
          <w:rPr>
            <w:rFonts w:ascii="Cambria Math" w:hAnsi="Cambria Math"/>
          </w:rPr>
          <m:t>r</m:t>
        </m:r>
      </m:oMath>
      <w:r w:rsidR="005538AC">
        <w:t xml:space="preserve"> is usually not reported in primary studies, this can be calculated from commonly reported measures. </w:t>
      </w:r>
      <w:r w:rsidR="0058340E">
        <w:t>For nine studies</w:t>
      </w:r>
      <w:r w:rsidR="0083369D">
        <w:t xml:space="preserve"> (Acarturk et al., 2022; Bækkelund et al., 2022; Craigie &amp; Nathan, 2009; van Gestel-Timmermans et al., 2012; Gutman et al., 2019; McCay et al., 2006; Popolo et al., 2019; Rabenstein et al., 2016; Somers et al., 2017)</w:t>
      </w:r>
      <w:r w:rsidR="0058340E">
        <w:t xml:space="preserve">, we could </w:t>
      </w:r>
      <w:r w:rsidR="004B4548">
        <w:t xml:space="preserve">obtain </w:t>
      </w:r>
      <m:oMath>
        <m:r>
          <w:rPr>
            <w:rFonts w:ascii="Cambria Math" w:hAnsi="Cambria Math"/>
          </w:rPr>
          <m:t>r</m:t>
        </m:r>
      </m:oMath>
      <w:r w:rsidR="004B4548">
        <w:t xml:space="preserve"> directly from the study or </w:t>
      </w:r>
      <w:r w:rsidR="0058340E">
        <w:t xml:space="preserve">calculate </w:t>
      </w:r>
      <m:oMath>
        <m:r>
          <w:rPr>
            <w:rFonts w:ascii="Cambria Math" w:hAnsi="Cambria Math"/>
          </w:rPr>
          <m:t>r</m:t>
        </m:r>
      </m:oMath>
      <w:r w:rsidR="0058340E">
        <w:t xml:space="preserve"> either using the equation from the Cochrane Handbook (section 6.5.2; </w:t>
      </w:r>
      <w:r w:rsidR="0058340E" w:rsidRPr="00B579E0">
        <w:rPr>
          <w:noProof/>
        </w:rPr>
        <w:t>Higgins, Li, et al., 2019</w:t>
      </w:r>
      <w:r w:rsidR="0058340E">
        <w:rPr>
          <w:noProof/>
        </w:rPr>
        <w:t>)</w:t>
      </w:r>
      <w:r w:rsidR="0058340E">
        <w:t xml:space="preserve"> or Equation 31 from Wilson (2016). As described by Pustejovsky (2016), an equivalent alternative to estimating </w:t>
      </w:r>
      <m:oMath>
        <m:r>
          <w:rPr>
            <w:rFonts w:ascii="Cambria Math" w:hAnsi="Cambria Math"/>
          </w:rPr>
          <m:t>W</m:t>
        </m:r>
      </m:oMath>
      <w:r w:rsidR="0058340E">
        <w:t xml:space="preserve"> for covariate-adjusted effect sizes is to use </w:t>
      </w:r>
      <m:oMath>
        <m:r>
          <w:rPr>
            <w:rFonts w:ascii="Cambria Math" w:hAnsi="Cambria Math"/>
          </w:rPr>
          <m:t>t</m:t>
        </m:r>
      </m:oMath>
      <w:r w:rsidR="0058340E">
        <w:t xml:space="preserve"> of </w:t>
      </w:r>
      <m:oMath>
        <m:r>
          <w:rPr>
            <w:rFonts w:ascii="Cambria Math" w:hAnsi="Cambria Math"/>
          </w:rPr>
          <m:t>F</m:t>
        </m:r>
      </m:oMath>
      <w:r w:rsidR="0058340E">
        <w:t xml:space="preserve"> test values, thus </w:t>
      </w:r>
      <m:oMath>
        <m:r>
          <w:rPr>
            <w:rFonts w:ascii="Cambria Math" w:hAnsi="Cambria Math"/>
          </w:rPr>
          <m:t>W=</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2</m:t>
                </m:r>
              </m:sup>
            </m:sSubSup>
          </m:num>
          <m:den>
            <m:r>
              <w:rPr>
                <w:rFonts w:ascii="Cambria Math" w:hAnsi="Cambria Math"/>
              </w:rPr>
              <m:t>F</m:t>
            </m:r>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t</m:t>
                    </m:r>
                  </m:den>
                </m:f>
              </m:e>
            </m:d>
          </m:e>
          <m:sup>
            <m:r>
              <w:rPr>
                <w:rFonts w:ascii="Cambria Math" w:hAnsi="Cambria Math"/>
              </w:rPr>
              <m:t>2</m:t>
            </m:r>
          </m:sup>
        </m:sSup>
        <m:r>
          <w:rPr>
            <w:rFonts w:ascii="Cambria Math" w:hAnsi="Cambria Math"/>
          </w:rPr>
          <m:t>.</m:t>
        </m:r>
      </m:oMath>
      <w:r w:rsidR="0058340E">
        <w:t xml:space="preserve"> We used either </w:t>
      </w:r>
      <m:oMath>
        <m:r>
          <w:rPr>
            <w:rFonts w:ascii="Cambria Math" w:hAnsi="Cambria Math"/>
          </w:rPr>
          <m:t>t</m:t>
        </m:r>
      </m:oMath>
      <w:r w:rsidR="006F7698">
        <w:t xml:space="preserve"> or </w:t>
      </w:r>
      <m:oMath>
        <m:r>
          <w:rPr>
            <w:rFonts w:ascii="Cambria Math" w:hAnsi="Cambria Math"/>
          </w:rPr>
          <m:t>F</m:t>
        </m:r>
      </m:oMath>
      <w:r w:rsidR="006F7698">
        <w:t xml:space="preserve"> values from </w:t>
      </w:r>
      <w:r w:rsidR="0011081B">
        <w:t>seven</w:t>
      </w:r>
      <w:r w:rsidR="006F7698">
        <w:t xml:space="preserve"> studies</w:t>
      </w:r>
      <w:r w:rsidR="00645CCF">
        <w:t xml:space="preserve"> (Craigie &amp; Nathan, 2009; Dyck et al., 2000; Gatz et al., 2007; Gordon et al., 2018; </w:t>
      </w:r>
      <w:r w:rsidR="004B4548">
        <w:t xml:space="preserve">Michalak et al., 2015; </w:t>
      </w:r>
      <w:r w:rsidR="00645CCF">
        <w:t>Rüsch et al., 2019; Schrank et al., 2016)</w:t>
      </w:r>
      <w:r w:rsidR="00B26F53">
        <w:t xml:space="preserve"> reporting difference-in-difference and one study </w:t>
      </w:r>
      <w:r w:rsidR="00645CCF">
        <w:t xml:space="preserve">(Gonzalez &amp; Prihoda, 2007) </w:t>
      </w:r>
      <w:r w:rsidR="00B26F53">
        <w:t>reporting repeated ANOVA estimates</w:t>
      </w:r>
      <w:r w:rsidR="006F7698">
        <w:t xml:space="preserve">. </w:t>
      </w:r>
      <w:r w:rsidR="00927846">
        <w:t xml:space="preserve">If either the </w:t>
      </w:r>
      <w:r w:rsidR="00927846" w:rsidRPr="00927846">
        <w:rPr>
          <w:i/>
        </w:rPr>
        <w:t>t/F</w:t>
      </w:r>
      <w:r w:rsidR="00927846" w:rsidRPr="00927846">
        <w:t xml:space="preserve"> </w:t>
      </w:r>
      <w:r w:rsidR="00927846">
        <w:t>test seemed flawed or yielded a larger variance estimate relative to the DiD variance estimator, we used the D</w:t>
      </w:r>
      <w:r w:rsidR="00EB2B1A">
        <w:t>I</w:t>
      </w:r>
      <w:r w:rsidR="00927846">
        <w:t xml:space="preserve">D variance estimator and imputed </w:t>
      </w:r>
      <m:oMath>
        <m:r>
          <w:rPr>
            <w:rFonts w:ascii="Cambria Math" w:hAnsi="Cambria Math"/>
          </w:rPr>
          <m:t>r</m:t>
        </m:r>
      </m:oMath>
      <w:r w:rsidR="00927846">
        <w:t xml:space="preserve"> if necessary</w:t>
      </w:r>
      <w:r w:rsidR="00083049">
        <w:t xml:space="preserve"> (see Druss et al., 2010</w:t>
      </w:r>
      <w:r w:rsidR="0011081B">
        <w:t>; James et al., 2004</w:t>
      </w:r>
      <w:r w:rsidR="00083049">
        <w:t>)</w:t>
      </w:r>
      <w:r w:rsidR="00927846">
        <w:t xml:space="preserve">. </w:t>
      </w:r>
    </w:p>
    <w:p w14:paraId="30C82C82" w14:textId="77777777" w:rsidR="004B4548" w:rsidRDefault="004B4548" w:rsidP="00EB2B1A">
      <w:pPr>
        <w:ind w:firstLine="720"/>
        <w:jc w:val="both"/>
        <w:divId w:val="106312082"/>
      </w:pPr>
    </w:p>
    <w:p w14:paraId="042CBC29" w14:textId="7923A636" w:rsidR="00D24453" w:rsidRDefault="00EB2B1A" w:rsidP="00EB2B1A">
      <w:pPr>
        <w:ind w:firstLine="720"/>
        <w:jc w:val="both"/>
        <w:divId w:val="106312082"/>
      </w:pPr>
      <w:r>
        <w:t xml:space="preserve">On this matter, </w:t>
      </w:r>
      <w:r w:rsidR="006F7698">
        <w:t>Hedges et al. (2023) suggest using test-retest reliability values of a given outcome scale whenever it is</w:t>
      </w:r>
      <w:r>
        <w:t xml:space="preserve"> im</w:t>
      </w:r>
      <w:r w:rsidR="006F7698">
        <w:t xml:space="preserve">possible to compute </w:t>
      </w:r>
      <m:oMath>
        <m:r>
          <w:rPr>
            <w:rFonts w:ascii="Cambria Math" w:hAnsi="Cambria Math"/>
          </w:rPr>
          <m:t>r</m:t>
        </m:r>
      </m:oMath>
      <w:r w:rsidR="006F7698">
        <w:t>.</w:t>
      </w:r>
      <w:r w:rsidR="00B26F53">
        <w:t xml:space="preserve"> We imputed test-retest reliability measures as proxies for </w:t>
      </w:r>
      <m:oMath>
        <m:r>
          <w:rPr>
            <w:rFonts w:ascii="Cambria Math" w:hAnsi="Cambria Math"/>
          </w:rPr>
          <m:t>r</m:t>
        </m:r>
      </m:oMath>
      <w:r w:rsidR="00B26F53">
        <w:t xml:space="preserve"> in two studies (Cano-Vindel et al., 2021; Morton et al., 2012). For studies where we were not able to apply any of the above methods, we imputed </w:t>
      </w:r>
      <m:oMath>
        <m:r>
          <w:rPr>
            <w:rFonts w:ascii="Cambria Math" w:hAnsi="Cambria Math"/>
          </w:rPr>
          <m:t>r=0.5</m:t>
        </m:r>
      </m:oMath>
      <w:r w:rsidR="00B26F53">
        <w:t>.</w:t>
      </w:r>
      <w:r w:rsidR="00B26F53" w:rsidRPr="0079737E">
        <w:rPr>
          <w:rStyle w:val="FootnoteReference"/>
        </w:rPr>
        <w:footnoteReference w:id="5"/>
      </w:r>
      <w:r w:rsidR="00B26F53">
        <w:t xml:space="preserve"> Thus, </w:t>
      </w:r>
      <m:oMath>
        <m:r>
          <w:rPr>
            <w:rFonts w:ascii="Cambria Math" w:hAnsi="Cambria Math"/>
          </w:rPr>
          <m:t>W</m:t>
        </m:r>
      </m:oMath>
      <w:r w:rsidR="00B26F53">
        <w:t xml:space="preserve"> reduces to </w:t>
      </w:r>
      <m:oMath>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rsidR="00B26F53">
        <w:t xml:space="preserve">, which equals </w:t>
      </w:r>
      <m:oMath>
        <m:r>
          <w:rPr>
            <w:rFonts w:ascii="Cambria Math" w:hAnsi="Cambria Math"/>
          </w:rPr>
          <m:t>W</m:t>
        </m:r>
      </m:oMath>
      <w:r w:rsidR="00B26F53">
        <w:t xml:space="preserve"> computed for posttest-only effect sizes. </w:t>
      </w:r>
      <w:r w:rsidR="004B4548">
        <w:t xml:space="preserve">For three studies, we calculated </w:t>
      </w:r>
      <m:oMath>
        <m:r>
          <w:rPr>
            <w:rFonts w:ascii="Cambria Math" w:hAnsi="Cambria Math"/>
          </w:rPr>
          <m:t>W=</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num>
                  <m:den>
                    <m:r>
                      <w:rPr>
                        <w:rFonts w:ascii="Cambria Math" w:hAnsi="Cambria Math"/>
                      </w:rPr>
                      <m:t>S</m:t>
                    </m:r>
                  </m:den>
                </m:f>
              </m:e>
            </m:d>
          </m:e>
          <m:sup>
            <m:r>
              <w:rPr>
                <w:rFonts w:ascii="Cambria Math" w:hAnsi="Cambria Math"/>
              </w:rPr>
              <m:t>2</m:t>
            </m:r>
          </m:sup>
        </m:sSup>
      </m:oMath>
      <w:r w:rsidR="004B4548">
        <w:t xml:space="preserve">, where </w:t>
      </w:r>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b</m:t>
            </m:r>
          </m:sub>
        </m:sSub>
      </m:oMath>
      <w:r w:rsidR="004B4548">
        <w:t xml:space="preserve"> is the standard error of </w:t>
      </w:r>
      <m:oMath>
        <m:r>
          <w:rPr>
            <w:rFonts w:ascii="Cambria Math" w:hAnsi="Cambria Math"/>
          </w:rPr>
          <m:t>b,</m:t>
        </m:r>
      </m:oMath>
      <w:r w:rsidR="004B4548">
        <w:t xml:space="preserve"> typically representing the covariate-adjusted mean difference between the treatment and control group. </w:t>
      </w:r>
    </w:p>
    <w:p w14:paraId="5F2EF1E0" w14:textId="489D3193" w:rsidR="00FD7DB5" w:rsidRDefault="00A52CE1" w:rsidP="00EB2B1A">
      <w:pPr>
        <w:ind w:firstLine="720"/>
        <w:jc w:val="both"/>
        <w:divId w:val="106312082"/>
      </w:pPr>
      <w:r>
        <w:t>In</w:t>
      </w:r>
      <w:r w:rsidR="00D24453">
        <w:t xml:space="preserve"> three studies using ANCOVA-like estimation</w:t>
      </w:r>
      <w:r>
        <w:t xml:space="preserve"> (i.e., repeated ANOVA and estimated marginal means)</w:t>
      </w:r>
      <w:r w:rsidR="00D24453">
        <w:t xml:space="preserve"> methods (</w:t>
      </w:r>
      <w:r w:rsidRPr="00F164DB">
        <w:rPr>
          <w:lang w:val="en-US"/>
        </w:rPr>
        <w:t xml:space="preserve">McCay et al., 2007; </w:t>
      </w:r>
      <w:r>
        <w:t>Smith et al., 2021; Wuthrich &amp; Rapee, 2013</w:t>
      </w:r>
      <w:r w:rsidR="00D24453">
        <w:t>)</w:t>
      </w:r>
      <w:r>
        <w:t xml:space="preserve">, we estimated </w:t>
      </w:r>
      <m:oMath>
        <m:r>
          <w:rPr>
            <w:rFonts w:ascii="Cambria Math" w:hAnsi="Cambria Math"/>
          </w:rPr>
          <m:t>W=(1-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C</m:t>
                    </m:r>
                  </m:sub>
                </m:sSub>
              </m:den>
            </m:f>
          </m:e>
        </m:d>
      </m:oMath>
      <w:r>
        <w:t xml:space="preserve">. </w:t>
      </w:r>
    </w:p>
    <w:p w14:paraId="5183B356" w14:textId="4483C967" w:rsidR="00A52CE1" w:rsidRDefault="00A52CE1" w:rsidP="00EB2B1A">
      <w:pPr>
        <w:ind w:firstLine="720"/>
        <w:jc w:val="both"/>
        <w:divId w:val="106312082"/>
      </w:pPr>
    </w:p>
    <w:p w14:paraId="0ED2421F" w14:textId="6E3B2CE3" w:rsidR="00A52CE1" w:rsidRDefault="00A52CE1" w:rsidP="00EB2B1A">
      <w:pPr>
        <w:ind w:firstLine="720"/>
        <w:jc w:val="both"/>
        <w:divId w:val="106312082"/>
      </w:pPr>
      <w:r>
        <w:lastRenderedPageBreak/>
        <w:t xml:space="preserve">For all covariate-adjusted effect size estimates, we calculated </w:t>
      </w:r>
      <m:oMath>
        <m:r>
          <w:rPr>
            <w:rFonts w:ascii="Cambria Math" w:hAnsi="Cambria Math"/>
          </w:rPr>
          <m:t>P</m:t>
        </m:r>
      </m:oMath>
      <w:r>
        <w:t xml:space="preserve"> in Equation (</w:t>
      </w:r>
      <w:r w:rsidR="00B11145">
        <w:t>3</w:t>
      </w:r>
      <w:r>
        <w:t xml:space="preserve">) as </w:t>
      </w:r>
      <m:oMath>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2(df-q)</m:t>
            </m:r>
          </m:den>
        </m:f>
      </m:oMath>
      <w:r>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and </w:t>
      </w:r>
      <m:oMath>
        <m:r>
          <w:rPr>
            <w:rFonts w:ascii="Cambria Math" w:hAnsi="Cambria Math"/>
          </w:rPr>
          <m:t>df</m:t>
        </m:r>
      </m:oMath>
      <w:r>
        <w:t xml:space="preserve"> are defined in Equation (1) and (2), and </w:t>
      </w:r>
      <m:oMath>
        <m:r>
          <w:rPr>
            <w:rFonts w:ascii="Cambria Math" w:hAnsi="Cambria Math"/>
          </w:rPr>
          <m:t>q</m:t>
        </m:r>
      </m:oMath>
      <w:r>
        <w:t xml:space="preserve"> is the number of covariates. For posttest-only effect sizes </w:t>
      </w:r>
      <m:oMath>
        <m:r>
          <w:rPr>
            <w:rFonts w:ascii="Cambria Math" w:hAnsi="Cambria Math"/>
          </w:rPr>
          <m:t>q=0</m:t>
        </m:r>
      </m:oMath>
      <w:r>
        <w:t xml:space="preserve">, whereas for pretest/baseline-only adjusted effect sizes </w:t>
      </w:r>
      <m:oMath>
        <m:r>
          <w:rPr>
            <w:rFonts w:ascii="Cambria Math" w:hAnsi="Cambria Math"/>
          </w:rPr>
          <m:t>q=1.</m:t>
        </m:r>
      </m:oMath>
      <w:r w:rsidR="00C170E4">
        <w:t xml:space="preserve"> We did not adjust </w:t>
      </w:r>
      <m:oMath>
        <m:sSub>
          <m:sSubPr>
            <m:ctrlPr>
              <w:rPr>
                <w:rFonts w:ascii="Cambria Math" w:hAnsi="Cambria Math"/>
                <w:i/>
              </w:rPr>
            </m:ctrlPr>
          </m:sSubPr>
          <m:e>
            <m:r>
              <w:rPr>
                <w:rFonts w:ascii="Cambria Math" w:hAnsi="Cambria Math"/>
              </w:rPr>
              <m:t>V</m:t>
            </m:r>
          </m:e>
          <m:sub>
            <m:r>
              <w:rPr>
                <w:rFonts w:ascii="Cambria Math" w:hAnsi="Cambria Math"/>
              </w:rPr>
              <m:t>gt</m:t>
            </m:r>
          </m:sub>
        </m:sSub>
      </m:oMath>
      <w:r w:rsidR="00C170E4">
        <w:t xml:space="preserve"> for small sample bias</w:t>
      </w:r>
      <w:r w:rsidR="00F86874">
        <w:t xml:space="preserve"> (i.e., multiplying </w:t>
      </w:r>
      <m:oMath>
        <m:sSup>
          <m:sSupPr>
            <m:ctrlPr>
              <w:rPr>
                <w:rFonts w:ascii="Cambria Math" w:hAnsi="Cambria Math"/>
                <w:i/>
              </w:rPr>
            </m:ctrlPr>
          </m:sSupPr>
          <m:e>
            <m:r>
              <w:rPr>
                <w:rFonts w:ascii="Cambria Math" w:hAnsi="Cambria Math"/>
              </w:rPr>
              <m:t>ω</m:t>
            </m:r>
          </m:e>
          <m:sup>
            <m:r>
              <w:rPr>
                <w:rFonts w:ascii="Cambria Math" w:hAnsi="Cambria Math"/>
              </w:rPr>
              <m:t>2</m:t>
            </m:r>
          </m:sup>
        </m:sSup>
      </m:oMath>
      <w:r w:rsidR="00F86874">
        <w:t xml:space="preserve"> with Equation 3)</w:t>
      </w:r>
      <w:r w:rsidR="00C170E4">
        <w:t>, as Hedges et al.</w:t>
      </w:r>
      <w:r w:rsidR="00F86874">
        <w:t xml:space="preserve"> </w:t>
      </w:r>
      <w:r w:rsidR="00C170E4">
        <w:t xml:space="preserve">(2023, p. 12) recommend not doing so.  </w:t>
      </w:r>
    </w:p>
    <w:p w14:paraId="222C512E" w14:textId="236F15E0" w:rsidR="00652CA7" w:rsidRPr="00FD7DB5" w:rsidRDefault="00652CA7" w:rsidP="0051270E">
      <w:pPr>
        <w:ind w:firstLine="720"/>
        <w:divId w:val="106312082"/>
        <w:rPr>
          <w:rFonts w:eastAsia="Times New Roman"/>
        </w:rPr>
      </w:pPr>
    </w:p>
    <w:p w14:paraId="385CBA99" w14:textId="77777777" w:rsidR="008A171B" w:rsidRDefault="008A171B" w:rsidP="0051270E">
      <w:pPr>
        <w:divId w:val="106312082"/>
        <w:rPr>
          <w:rFonts w:eastAsia="Times New Roman"/>
        </w:rPr>
      </w:pPr>
    </w:p>
    <w:p w14:paraId="0126C983" w14:textId="77777777" w:rsidR="00232FA4" w:rsidRDefault="00C37244" w:rsidP="00232FA4">
      <w:pPr>
        <w:pStyle w:val="Heading3"/>
        <w:divId w:val="106312082"/>
        <w:rPr>
          <w:rFonts w:eastAsia="Times New Roman"/>
        </w:rPr>
      </w:pPr>
      <w:r w:rsidRPr="00AF0241">
        <w:rPr>
          <w:rFonts w:eastAsia="Times New Roman"/>
        </w:rPr>
        <w:t xml:space="preserve">Unit of analysis issues </w:t>
      </w:r>
    </w:p>
    <w:p w14:paraId="2EEF58A3" w14:textId="41C9E920" w:rsidR="00232FA4" w:rsidRDefault="00F86874" w:rsidP="00F86874">
      <w:pPr>
        <w:jc w:val="both"/>
        <w:divId w:val="106312082"/>
        <w:rPr>
          <w:rFonts w:eastAsia="Times New Roman"/>
        </w:rPr>
      </w:pPr>
      <w:r>
        <w:rPr>
          <w:rFonts w:eastAsia="Times New Roman"/>
        </w:rPr>
        <w:t>As also mentioned in the previous section, this review focu</w:t>
      </w:r>
      <w:r w:rsidR="00F178F9">
        <w:rPr>
          <w:rFonts w:eastAsia="Times New Roman"/>
        </w:rPr>
        <w:t>se</w:t>
      </w:r>
      <w:r>
        <w:rPr>
          <w:rFonts w:eastAsia="Times New Roman"/>
        </w:rPr>
        <w:t xml:space="preserve">s </w:t>
      </w:r>
      <w:r w:rsidR="0003694D">
        <w:rPr>
          <w:rFonts w:eastAsia="Times New Roman"/>
        </w:rPr>
        <w:t>on the treatment effect of group-based interventions at the individual level. In other words, the unit</w:t>
      </w:r>
      <w:r w:rsidR="00365C0C">
        <w:rPr>
          <w:rFonts w:eastAsia="Times New Roman"/>
        </w:rPr>
        <w:t xml:space="preserve"> of </w:t>
      </w:r>
      <w:r w:rsidR="0003694D">
        <w:rPr>
          <w:rFonts w:eastAsia="Times New Roman"/>
        </w:rPr>
        <w:t xml:space="preserve">analysis of this review </w:t>
      </w:r>
      <w:r w:rsidR="00D172F6">
        <w:rPr>
          <w:rFonts w:eastAsia="Times New Roman"/>
        </w:rPr>
        <w:t>was</w:t>
      </w:r>
      <w:r>
        <w:rPr>
          <w:rFonts w:eastAsia="Times New Roman"/>
        </w:rPr>
        <w:t xml:space="preserve"> the effects of group-based intervention on</w:t>
      </w:r>
      <w:r w:rsidR="0003694D">
        <w:rPr>
          <w:rFonts w:eastAsia="Times New Roman"/>
        </w:rPr>
        <w:t xml:space="preserve"> the individual participants. However, the fact that group-based interventions are provided to the participant in a group format at the same time and space likely creates dependence</w:t>
      </w:r>
      <w:r w:rsidR="003B311F">
        <w:rPr>
          <w:rFonts w:eastAsia="Times New Roman"/>
        </w:rPr>
        <w:t>/clustering</w:t>
      </w:r>
      <w:r w:rsidR="0003694D">
        <w:rPr>
          <w:rFonts w:eastAsia="Times New Roman"/>
        </w:rPr>
        <w:t xml:space="preserve"> among</w:t>
      </w:r>
      <w:r w:rsidR="00232FA4">
        <w:rPr>
          <w:rFonts w:eastAsia="Times New Roman"/>
        </w:rPr>
        <w:t>/of</w:t>
      </w:r>
      <w:r w:rsidR="0003694D">
        <w:rPr>
          <w:rFonts w:eastAsia="Times New Roman"/>
        </w:rPr>
        <w:t xml:space="preserve"> participants. That is</w:t>
      </w:r>
      <w:r w:rsidR="00232FA4">
        <w:rPr>
          <w:rFonts w:eastAsia="Times New Roman"/>
        </w:rPr>
        <w:t>,</w:t>
      </w:r>
      <w:r w:rsidR="0003694D">
        <w:rPr>
          <w:rFonts w:eastAsia="Times New Roman"/>
        </w:rPr>
        <w:t xml:space="preserve"> </w:t>
      </w:r>
      <w:r w:rsidR="003B311F">
        <w:rPr>
          <w:rFonts w:eastAsia="Times New Roman"/>
        </w:rPr>
        <w:t xml:space="preserve">the treatment effects for participants in the same group are more similar compared to other individuals </w:t>
      </w:r>
      <w:r w:rsidR="00232FA4">
        <w:rPr>
          <w:rFonts w:eastAsia="Times New Roman"/>
        </w:rPr>
        <w:t>who</w:t>
      </w:r>
      <w:r w:rsidR="003B311F">
        <w:rPr>
          <w:rFonts w:eastAsia="Times New Roman"/>
        </w:rPr>
        <w:t xml:space="preserve"> are not a part of the particular group. This breaks the classical statistical assumption of independence (</w:t>
      </w:r>
      <w:r w:rsidR="00157A14" w:rsidRPr="005E5EF2">
        <w:rPr>
          <w:noProof/>
        </w:rPr>
        <w:t>Raudenbush &amp; Bryk, 2002</w:t>
      </w:r>
      <w:r w:rsidR="003B311F">
        <w:rPr>
          <w:rFonts w:eastAsia="Times New Roman"/>
        </w:rPr>
        <w:t>). Thus, i</w:t>
      </w:r>
      <w:r w:rsidR="0003694D">
        <w:rPr>
          <w:rFonts w:eastAsia="Times New Roman"/>
        </w:rPr>
        <w:t xml:space="preserve">f </w:t>
      </w:r>
      <w:r w:rsidR="003B311F">
        <w:rPr>
          <w:rFonts w:eastAsia="Times New Roman"/>
        </w:rPr>
        <w:t>this type of clustering</w:t>
      </w:r>
      <w:r w:rsidR="0003694D">
        <w:rPr>
          <w:rFonts w:eastAsia="Times New Roman"/>
        </w:rPr>
        <w:t xml:space="preserve"> </w:t>
      </w:r>
      <w:r w:rsidR="003B311F">
        <w:rPr>
          <w:rFonts w:eastAsia="Times New Roman"/>
        </w:rPr>
        <w:t xml:space="preserve">is </w:t>
      </w:r>
      <w:r w:rsidR="0003694D">
        <w:rPr>
          <w:rFonts w:eastAsia="Times New Roman"/>
        </w:rPr>
        <w:t>not accounted for, the average individual treatment effect</w:t>
      </w:r>
      <w:r w:rsidR="00F178F9">
        <w:rPr>
          <w:rFonts w:eastAsia="Times New Roman"/>
        </w:rPr>
        <w:t>s</w:t>
      </w:r>
      <w:r w:rsidR="0003694D">
        <w:rPr>
          <w:rFonts w:eastAsia="Times New Roman"/>
        </w:rPr>
        <w:t xml:space="preserve"> </w:t>
      </w:r>
      <w:r w:rsidR="00232FA4">
        <w:rPr>
          <w:rFonts w:eastAsia="Times New Roman"/>
        </w:rPr>
        <w:t>will</w:t>
      </w:r>
      <w:r w:rsidR="0003694D">
        <w:rPr>
          <w:rFonts w:eastAsia="Times New Roman"/>
        </w:rPr>
        <w:t xml:space="preserve"> </w:t>
      </w:r>
      <w:r w:rsidR="00232FA4">
        <w:rPr>
          <w:rFonts w:eastAsia="Times New Roman"/>
        </w:rPr>
        <w:t xml:space="preserve">appear to be more certain than </w:t>
      </w:r>
      <w:r w:rsidR="00F178F9">
        <w:rPr>
          <w:rFonts w:eastAsia="Times New Roman"/>
        </w:rPr>
        <w:t>they</w:t>
      </w:r>
      <w:r w:rsidR="00232FA4">
        <w:rPr>
          <w:rFonts w:eastAsia="Times New Roman"/>
        </w:rPr>
        <w:t xml:space="preserve"> actually </w:t>
      </w:r>
      <w:r w:rsidR="00F178F9">
        <w:rPr>
          <w:rFonts w:eastAsia="Times New Roman"/>
        </w:rPr>
        <w:t>are</w:t>
      </w:r>
      <w:r w:rsidR="0003694D">
        <w:rPr>
          <w:rFonts w:eastAsia="Times New Roman"/>
        </w:rPr>
        <w:t xml:space="preserve"> (i.e., the standard errors will be underestimated). As mentioned in the previous section, we, therefore, cluster-biased corrected all studies to account for this dependence of participant</w:t>
      </w:r>
      <w:r w:rsidR="00365C0C">
        <w:rPr>
          <w:rFonts w:eastAsia="Times New Roman"/>
        </w:rPr>
        <w:t>s</w:t>
      </w:r>
      <w:r w:rsidR="0003694D">
        <w:rPr>
          <w:rFonts w:eastAsia="Times New Roman"/>
        </w:rPr>
        <w:t xml:space="preserve"> from the same group</w:t>
      </w:r>
      <w:r w:rsidR="00232FA4">
        <w:rPr>
          <w:rFonts w:eastAsia="Times New Roman"/>
        </w:rPr>
        <w:t>, which in this case is only an issue in the treatment group</w:t>
      </w:r>
      <w:r w:rsidR="0003694D">
        <w:rPr>
          <w:rFonts w:eastAsia="Times New Roman"/>
        </w:rPr>
        <w:t xml:space="preserve">. </w:t>
      </w:r>
    </w:p>
    <w:p w14:paraId="7A0137A7" w14:textId="77777777" w:rsidR="00F178F9" w:rsidRDefault="00F178F9" w:rsidP="00F86874">
      <w:pPr>
        <w:jc w:val="both"/>
        <w:divId w:val="106312082"/>
        <w:rPr>
          <w:rFonts w:eastAsia="Times New Roman"/>
        </w:rPr>
      </w:pPr>
    </w:p>
    <w:p w14:paraId="4822D349" w14:textId="77777777" w:rsidR="00F178F9" w:rsidRPr="00F164DB" w:rsidRDefault="00F178F9" w:rsidP="00F178F9">
      <w:pPr>
        <w:autoSpaceDE w:val="0"/>
        <w:autoSpaceDN w:val="0"/>
        <w:adjustRightInd w:val="0"/>
        <w:jc w:val="both"/>
        <w:divId w:val="106312082"/>
        <w:rPr>
          <w:rFonts w:eastAsia="CIDFont+F1"/>
          <w:szCs w:val="21"/>
          <w:lang w:val="en-US"/>
        </w:rPr>
      </w:pPr>
      <w:r>
        <w:rPr>
          <w:rFonts w:eastAsia="Times New Roman"/>
        </w:rPr>
        <w:t xml:space="preserve">Although cluster-bias correction of treatments received in groups is recommended by </w:t>
      </w:r>
      <w:bookmarkStart w:id="72" w:name="_Hlk196742226"/>
      <w:r w:rsidRPr="005E3353">
        <w:rPr>
          <w:noProof/>
        </w:rPr>
        <w:t>Higgins, Eldridge, et al.</w:t>
      </w:r>
      <w:r>
        <w:rPr>
          <w:noProof/>
        </w:rPr>
        <w:t xml:space="preserve"> (</w:t>
      </w:r>
      <w:r w:rsidRPr="005E3353">
        <w:rPr>
          <w:noProof/>
        </w:rPr>
        <w:t xml:space="preserve"> 2019</w:t>
      </w:r>
      <w:bookmarkEnd w:id="72"/>
      <w:r w:rsidRPr="003B0239">
        <w:rPr>
          <w:rFonts w:eastAsia="Times New Roman"/>
        </w:rPr>
        <w:t>), “</w:t>
      </w:r>
      <w:r w:rsidRPr="003B0239">
        <w:rPr>
          <w:rFonts w:eastAsia="CIDFont+F1"/>
          <w:lang w:val="en-US"/>
        </w:rPr>
        <w:t xml:space="preserve">Weiss et al. (2016) indicate that both adjusting and not adjusting are likely to yield biased standard errors in primary studies (over- and underestimated, respectively)” (Dietrichson et al., </w:t>
      </w:r>
      <w:r>
        <w:rPr>
          <w:rFonts w:eastAsia="CIDFont+F1"/>
          <w:lang w:val="en-US"/>
        </w:rPr>
        <w:t>2025</w:t>
      </w:r>
      <w:r w:rsidRPr="003B0239">
        <w:rPr>
          <w:rFonts w:eastAsia="CIDFont+F1"/>
          <w:lang w:val="en-US"/>
        </w:rPr>
        <w:t>).</w:t>
      </w:r>
      <w:r>
        <w:rPr>
          <w:rFonts w:eastAsia="CIDFont+F1"/>
          <w:szCs w:val="21"/>
          <w:lang w:val="en-US"/>
        </w:rPr>
        <w:t xml:space="preserve"> Therefore, to accommodate this issue, we conducted a sensitivity analysis, using a non-cluster-adjusted version of the </w:t>
      </w:r>
      <w:r>
        <w:rPr>
          <w:rFonts w:eastAsia="CIDFont+F1"/>
          <w:i/>
          <w:szCs w:val="21"/>
          <w:lang w:val="en-US"/>
        </w:rPr>
        <w:t>g</w:t>
      </w:r>
      <w:r>
        <w:rPr>
          <w:rFonts w:eastAsia="CIDFont+F1"/>
          <w:szCs w:val="21"/>
          <w:lang w:val="en-US"/>
        </w:rPr>
        <w:t xml:space="preserve"> estimator. That is, we did not add the </w:t>
      </w:r>
      <m:oMath>
        <m:r>
          <w:rPr>
            <w:rFonts w:ascii="Cambria Math" w:eastAsia="CIDFont+F1" w:hAnsi="Cambria Math"/>
            <w:szCs w:val="21"/>
            <w:lang w:val="en-US"/>
          </w:rPr>
          <m:t>γ</m:t>
        </m:r>
      </m:oMath>
      <w:r>
        <w:rPr>
          <w:rFonts w:eastAsia="CIDFont+F1"/>
          <w:szCs w:val="21"/>
          <w:lang w:val="en-US"/>
        </w:rPr>
        <w:t xml:space="preserve"> and </w:t>
      </w:r>
      <m:oMath>
        <m:r>
          <w:rPr>
            <w:rFonts w:ascii="Cambria Math" w:eastAsia="CIDFont+F1" w:hAnsi="Cambria Math"/>
            <w:szCs w:val="21"/>
            <w:lang w:val="en-US"/>
          </w:rPr>
          <m:t>ξ</m:t>
        </m:r>
      </m:oMath>
      <w:r>
        <w:rPr>
          <w:rFonts w:eastAsia="CIDFont+F1"/>
          <w:szCs w:val="21"/>
          <w:lang w:val="en-US"/>
        </w:rPr>
        <w:t xml:space="preserve"> factors to Equations (1) and (3), respectively. </w:t>
      </w:r>
    </w:p>
    <w:p w14:paraId="6B0FF80E" w14:textId="77777777" w:rsidR="003B0239" w:rsidRDefault="003B0239" w:rsidP="00390A78">
      <w:pPr>
        <w:divId w:val="106312082"/>
        <w:rPr>
          <w:rFonts w:eastAsia="Times New Roman"/>
        </w:rPr>
      </w:pPr>
    </w:p>
    <w:p w14:paraId="2CBEFA3C" w14:textId="36536FCE" w:rsidR="0003694D" w:rsidRDefault="0003694D" w:rsidP="007B2C69">
      <w:pPr>
        <w:jc w:val="both"/>
        <w:divId w:val="106312082"/>
        <w:rPr>
          <w:rFonts w:eastAsia="Times New Roman"/>
        </w:rPr>
      </w:pPr>
      <w:r>
        <w:rPr>
          <w:rFonts w:eastAsia="Times New Roman"/>
        </w:rPr>
        <w:t>As the statistical method we used for cluster adjustments (i.e., Hedges &amp; Citkowicz</w:t>
      </w:r>
      <w:r w:rsidR="00157A14">
        <w:rPr>
          <w:rFonts w:eastAsia="Times New Roman"/>
        </w:rPr>
        <w:t>, 2015</w:t>
      </w:r>
      <w:r>
        <w:rPr>
          <w:rFonts w:eastAsia="Times New Roman"/>
        </w:rPr>
        <w:t xml:space="preserve">) </w:t>
      </w:r>
      <w:r w:rsidR="00F178F9">
        <w:rPr>
          <w:rFonts w:eastAsia="Times New Roman"/>
        </w:rPr>
        <w:t>has</w:t>
      </w:r>
      <w:r>
        <w:rPr>
          <w:rFonts w:eastAsia="Times New Roman"/>
        </w:rPr>
        <w:t xml:space="preserve"> not</w:t>
      </w:r>
      <w:r w:rsidR="00F178F9">
        <w:rPr>
          <w:rFonts w:eastAsia="Times New Roman"/>
        </w:rPr>
        <w:t xml:space="preserve"> been</w:t>
      </w:r>
      <w:r>
        <w:rPr>
          <w:rFonts w:eastAsia="Times New Roman"/>
        </w:rPr>
        <w:t xml:space="preserve"> implemented in any standard software, we developed our own R package </w:t>
      </w:r>
      <w:r w:rsidRPr="009E69F3">
        <w:rPr>
          <w:rFonts w:ascii="Courier New" w:eastAsia="Times New Roman" w:hAnsi="Courier New" w:cs="Courier New"/>
        </w:rPr>
        <w:t>VIVECampbell</w:t>
      </w:r>
      <w:r>
        <w:rPr>
          <w:rFonts w:eastAsia="Times New Roman"/>
        </w:rPr>
        <w:t xml:space="preserve"> </w:t>
      </w:r>
      <w:r w:rsidR="00365C0C">
        <w:rPr>
          <w:rFonts w:eastAsia="Times New Roman"/>
        </w:rPr>
        <w:t>(Vembye, 2024b</w:t>
      </w:r>
      <w:r w:rsidR="00F178F9">
        <w:rPr>
          <w:rFonts w:eastAsia="Times New Roman"/>
        </w:rPr>
        <w:t>), in which we</w:t>
      </w:r>
      <w:r w:rsidR="00365C0C">
        <w:rPr>
          <w:rFonts w:eastAsia="Times New Roman"/>
        </w:rPr>
        <w:t xml:space="preserve"> </w:t>
      </w:r>
      <w:r>
        <w:rPr>
          <w:rFonts w:eastAsia="Times New Roman"/>
        </w:rPr>
        <w:t>implement</w:t>
      </w:r>
      <w:r w:rsidR="00F178F9">
        <w:rPr>
          <w:rFonts w:eastAsia="Times New Roman"/>
        </w:rPr>
        <w:t xml:space="preserve"> </w:t>
      </w:r>
      <w:r>
        <w:rPr>
          <w:rFonts w:eastAsia="Times New Roman"/>
        </w:rPr>
        <w:t>cluster-bias adjustments when there is clustering in one treatment group only</w:t>
      </w:r>
      <w:r w:rsidR="00365C0C">
        <w:rPr>
          <w:rFonts w:eastAsia="Times New Roman"/>
        </w:rPr>
        <w:t xml:space="preserve"> across various effect size estimation techniques</w:t>
      </w:r>
      <w:r>
        <w:rPr>
          <w:rFonts w:eastAsia="Times New Roman"/>
        </w:rPr>
        <w:t>.</w:t>
      </w:r>
      <w:r w:rsidR="00365C0C">
        <w:rPr>
          <w:rFonts w:eastAsia="Times New Roman"/>
        </w:rPr>
        <w:t xml:space="preserve"> </w:t>
      </w:r>
      <w:r>
        <w:rPr>
          <w:rFonts w:eastAsia="Times New Roman"/>
        </w:rPr>
        <w:t xml:space="preserve">  </w:t>
      </w:r>
    </w:p>
    <w:p w14:paraId="1C53B222" w14:textId="1BC1095E" w:rsidR="009E69F3" w:rsidRDefault="009E69F3" w:rsidP="007B2C69">
      <w:pPr>
        <w:jc w:val="both"/>
        <w:divId w:val="106312082"/>
        <w:rPr>
          <w:rFonts w:eastAsia="Times New Roman"/>
        </w:rPr>
      </w:pPr>
    </w:p>
    <w:p w14:paraId="57910CD3" w14:textId="1C58EBA7" w:rsidR="00F178F9" w:rsidRDefault="00F178F9" w:rsidP="00F178F9">
      <w:pPr>
        <w:pStyle w:val="Heading4"/>
        <w:divId w:val="106312082"/>
      </w:pPr>
      <w:r>
        <w:t>Other unit of analysis issues</w:t>
      </w:r>
    </w:p>
    <w:p w14:paraId="650C6702" w14:textId="6A96EA60" w:rsidR="00181BA6" w:rsidRDefault="00157A14" w:rsidP="00CF490B">
      <w:pPr>
        <w:jc w:val="both"/>
        <w:divId w:val="106312082"/>
        <w:rPr>
          <w:rFonts w:eastAsia="Times New Roman"/>
        </w:rPr>
      </w:pPr>
      <w:r>
        <w:rPr>
          <w:rFonts w:eastAsia="Times New Roman"/>
        </w:rPr>
        <w:t>Our protocol states that we intended to analyze posttest (i.e., effects measured 1 year</w:t>
      </w:r>
      <w:r w:rsidR="0073538D">
        <w:rPr>
          <w:rFonts w:eastAsia="Times New Roman"/>
        </w:rPr>
        <w:t xml:space="preserve"> or less</w:t>
      </w:r>
      <w:r>
        <w:rPr>
          <w:rFonts w:eastAsia="Times New Roman"/>
        </w:rPr>
        <w:t xml:space="preserve"> after the end of the intervention) and follow-up (i.e., effects measured more than 1 year after the end of the intervention) effects separately to </w:t>
      </w:r>
      <w:r w:rsidR="00181BA6">
        <w:rPr>
          <w:rFonts w:eastAsia="Times New Roman"/>
        </w:rPr>
        <w:t>avoid unit-of-analysis errors (</w:t>
      </w:r>
      <w:r w:rsidR="0045216C" w:rsidRPr="00B23DDD">
        <w:rPr>
          <w:noProof/>
        </w:rPr>
        <w:t>Higgins, Li, et al., 2019</w:t>
      </w:r>
      <w:r w:rsidR="00181BA6">
        <w:rPr>
          <w:rFonts w:eastAsia="Times New Roman"/>
        </w:rPr>
        <w:t>)</w:t>
      </w:r>
      <w:r>
        <w:rPr>
          <w:rFonts w:eastAsia="Times New Roman"/>
        </w:rPr>
        <w:t>. However, we did not detect any follow-up effects.</w:t>
      </w:r>
      <w:r w:rsidR="003B0239">
        <w:rPr>
          <w:rFonts w:eastAsia="Times New Roman"/>
        </w:rPr>
        <w:t xml:space="preserve"> As an exploratory sensitivity analysis, we investigated </w:t>
      </w:r>
      <w:r w:rsidR="00066059">
        <w:rPr>
          <w:rFonts w:eastAsia="Times New Roman"/>
        </w:rPr>
        <w:t xml:space="preserve">whether the measurement timing within the first year could explain differences between effect sizes. </w:t>
      </w:r>
    </w:p>
    <w:p w14:paraId="562BB5B8" w14:textId="59371FF7" w:rsidR="00B4545C" w:rsidRPr="00AF0241" w:rsidRDefault="00B4545C" w:rsidP="00390A78">
      <w:pPr>
        <w:divId w:val="106312082"/>
        <w:rPr>
          <w:rFonts w:eastAsia="Times New Roman"/>
        </w:rPr>
      </w:pPr>
    </w:p>
    <w:p w14:paraId="32A5F634" w14:textId="0D5F7B30" w:rsidR="00571BD8" w:rsidRDefault="002902A0" w:rsidP="00532B8C">
      <w:pPr>
        <w:pStyle w:val="Heading3"/>
        <w:divId w:val="106312082"/>
        <w:rPr>
          <w:rFonts w:eastAsia="Times New Roman"/>
        </w:rPr>
      </w:pPr>
      <w:r w:rsidRPr="00AF0241">
        <w:rPr>
          <w:rFonts w:eastAsia="Times New Roman"/>
        </w:rPr>
        <w:t xml:space="preserve">Criteria for </w:t>
      </w:r>
      <w:r w:rsidR="00E74475">
        <w:rPr>
          <w:rFonts w:eastAsia="Times New Roman"/>
        </w:rPr>
        <w:t xml:space="preserve">the </w:t>
      </w:r>
      <w:r w:rsidRPr="00AF0241">
        <w:rPr>
          <w:rFonts w:eastAsia="Times New Roman"/>
        </w:rPr>
        <w:t>determination of independent findings</w:t>
      </w:r>
      <w:r w:rsidR="00BC73A7">
        <w:rPr>
          <w:rFonts w:eastAsia="Times New Roman"/>
        </w:rPr>
        <w:t xml:space="preserve"> (dependent effect sizes)</w:t>
      </w:r>
    </w:p>
    <w:p w14:paraId="4146B2F0" w14:textId="6F25C1C4" w:rsidR="0049525F" w:rsidRDefault="00532B8C" w:rsidP="00824F05">
      <w:pPr>
        <w:jc w:val="both"/>
        <w:divId w:val="106312082"/>
        <w:rPr>
          <w:rFonts w:eastAsia="Times New Roman"/>
        </w:rPr>
      </w:pPr>
      <w:r>
        <w:rPr>
          <w:rFonts w:eastAsia="Times New Roman"/>
        </w:rPr>
        <w:lastRenderedPageBreak/>
        <w:t>As the majority of the included studies contribute multiple effect sizes, the final dataset</w:t>
      </w:r>
      <w:r w:rsidR="00CF490B">
        <w:rPr>
          <w:rFonts w:eastAsia="Times New Roman"/>
        </w:rPr>
        <w:t>s</w:t>
      </w:r>
      <w:r>
        <w:rPr>
          <w:rFonts w:eastAsia="Times New Roman"/>
        </w:rPr>
        <w:t xml:space="preserve"> contain dependencies among the computed effect sizes</w:t>
      </w:r>
      <w:r w:rsidR="00C8246B">
        <w:rPr>
          <w:rFonts w:eastAsia="Times New Roman"/>
        </w:rPr>
        <w:t>.</w:t>
      </w:r>
      <w:r>
        <w:rPr>
          <w:rFonts w:eastAsia="Times New Roman"/>
        </w:rPr>
        <w:t xml:space="preserve"> The primary dependency structure we detect</w:t>
      </w:r>
      <w:r w:rsidR="00C8246B">
        <w:rPr>
          <w:rFonts w:eastAsia="Times New Roman"/>
        </w:rPr>
        <w:t xml:space="preserve">ed </w:t>
      </w:r>
      <w:r>
        <w:rPr>
          <w:rFonts w:eastAsia="Times New Roman"/>
        </w:rPr>
        <w:t>in our datasets pertain</w:t>
      </w:r>
      <w:r w:rsidR="00C8246B">
        <w:rPr>
          <w:rFonts w:eastAsia="Times New Roman"/>
        </w:rPr>
        <w:t>ed</w:t>
      </w:r>
      <w:r>
        <w:rPr>
          <w:rFonts w:eastAsia="Times New Roman"/>
        </w:rPr>
        <w:t xml:space="preserve"> to the </w:t>
      </w:r>
      <w:r w:rsidRPr="00532B8C">
        <w:rPr>
          <w:rFonts w:eastAsia="Times New Roman"/>
          <w:i/>
        </w:rPr>
        <w:t>correlated effects dependency structure</w:t>
      </w:r>
      <w:r w:rsidR="00F178F9">
        <w:rPr>
          <w:rFonts w:eastAsia="Times New Roman"/>
        </w:rPr>
        <w:t xml:space="preserve">, where </w:t>
      </w:r>
      <w:r>
        <w:rPr>
          <w:rFonts w:eastAsia="Times New Roman"/>
        </w:rPr>
        <w:t>studies report multiple outcome results from the same</w:t>
      </w:r>
      <w:r w:rsidR="00F178F9">
        <w:rPr>
          <w:rFonts w:eastAsia="Times New Roman"/>
        </w:rPr>
        <w:t xml:space="preserve"> or partially the same</w:t>
      </w:r>
      <w:r>
        <w:rPr>
          <w:rFonts w:eastAsia="Times New Roman"/>
        </w:rPr>
        <w:t xml:space="preserve"> sample of participant</w:t>
      </w:r>
      <w:r w:rsidR="00F178F9">
        <w:rPr>
          <w:rFonts w:eastAsia="Times New Roman"/>
        </w:rPr>
        <w:t>s</w:t>
      </w:r>
      <w:r w:rsidR="00C8246B">
        <w:rPr>
          <w:rFonts w:eastAsia="Times New Roman"/>
        </w:rPr>
        <w:t xml:space="preserve">. Most commonly, studies </w:t>
      </w:r>
      <w:r w:rsidR="00824F05">
        <w:t>(30 for social reintegration outcomes and 36 for mental health outcomes)</w:t>
      </w:r>
      <w:r w:rsidR="00C8246B">
        <w:rPr>
          <w:rFonts w:eastAsia="Times New Roman"/>
        </w:rPr>
        <w:t xml:space="preserve"> reported results for </w:t>
      </w:r>
      <w:r w:rsidR="00824F05">
        <w:t>the same participants across different outcomes and/or time points</w:t>
      </w:r>
      <w:r w:rsidR="00C8246B">
        <w:rPr>
          <w:rFonts w:eastAsia="Times New Roman"/>
        </w:rPr>
        <w:t xml:space="preserve">. </w:t>
      </w:r>
      <w:r w:rsidR="00A4582B">
        <w:rPr>
          <w:rFonts w:eastAsia="Times New Roman"/>
        </w:rPr>
        <w:t xml:space="preserve">As </w:t>
      </w:r>
      <w:r w:rsidR="00824F05">
        <w:rPr>
          <w:rFonts w:eastAsia="Times New Roman"/>
        </w:rPr>
        <w:t>noted</w:t>
      </w:r>
      <w:r w:rsidR="00A4582B">
        <w:rPr>
          <w:rFonts w:eastAsia="Times New Roman"/>
        </w:rPr>
        <w:t xml:space="preserve"> in Table 1,</w:t>
      </w:r>
      <w:r w:rsidR="00824F05">
        <w:rPr>
          <w:rFonts w:eastAsia="Times New Roman"/>
        </w:rPr>
        <w:t xml:space="preserve"> three studies</w:t>
      </w:r>
      <w:r w:rsidR="00A4582B">
        <w:rPr>
          <w:rFonts w:eastAsia="Times New Roman"/>
        </w:rPr>
        <w:t xml:space="preserve"> </w:t>
      </w:r>
      <w:r w:rsidR="00824F05">
        <w:t>also created correlated dependencies by comparing multiple treatment groups to a single control group</w:t>
      </w:r>
      <w:r w:rsidR="00A4582B">
        <w:rPr>
          <w:rFonts w:eastAsia="Times New Roman"/>
        </w:rPr>
        <w:t>.</w:t>
      </w:r>
    </w:p>
    <w:p w14:paraId="77C629E3" w14:textId="0841E852" w:rsidR="00C8246B" w:rsidRDefault="00C8246B" w:rsidP="00824F05">
      <w:pPr>
        <w:jc w:val="both"/>
        <w:divId w:val="106312082"/>
        <w:rPr>
          <w:rFonts w:eastAsia="Times New Roman"/>
        </w:rPr>
      </w:pPr>
    </w:p>
    <w:p w14:paraId="637A5932" w14:textId="7D197EDB" w:rsidR="00C8246B" w:rsidRDefault="00C8246B" w:rsidP="00824F05">
      <w:pPr>
        <w:jc w:val="both"/>
        <w:divId w:val="106312082"/>
        <w:rPr>
          <w:rFonts w:eastAsia="Times New Roman"/>
        </w:rPr>
      </w:pPr>
      <w:r>
        <w:rPr>
          <w:rFonts w:eastAsia="Times New Roman"/>
        </w:rPr>
        <w:t xml:space="preserve">We did not have any studies creating the so-called </w:t>
      </w:r>
      <w:r w:rsidRPr="00532B8C">
        <w:rPr>
          <w:rFonts w:eastAsia="Times New Roman"/>
          <w:i/>
        </w:rPr>
        <w:t>hierarchical effects dependency structure</w:t>
      </w:r>
      <w:r>
        <w:rPr>
          <w:rFonts w:eastAsia="Times New Roman"/>
        </w:rPr>
        <w:t xml:space="preserve">, </w:t>
      </w:r>
      <w:r w:rsidR="00824F05">
        <w:t xml:space="preserve">in which the dependency arises from outcomes reported across distinct, non-overlapping samples. </w:t>
      </w:r>
      <w:r>
        <w:rPr>
          <w:rFonts w:eastAsia="Times New Roman"/>
        </w:rPr>
        <w:t>Finally, 12</w:t>
      </w:r>
      <w:r w:rsidR="00824F05">
        <w:rPr>
          <w:rFonts w:eastAsia="Times New Roman"/>
        </w:rPr>
        <w:t xml:space="preserve"> (social reintegration)</w:t>
      </w:r>
      <w:r>
        <w:rPr>
          <w:rFonts w:eastAsia="Times New Roman"/>
        </w:rPr>
        <w:t xml:space="preserve"> and 8</w:t>
      </w:r>
      <w:r w:rsidR="00824F05">
        <w:rPr>
          <w:rFonts w:eastAsia="Times New Roman"/>
        </w:rPr>
        <w:t xml:space="preserve"> (mental health)</w:t>
      </w:r>
      <w:r>
        <w:rPr>
          <w:rFonts w:eastAsia="Times New Roman"/>
        </w:rPr>
        <w:t xml:space="preserve"> studies reported </w:t>
      </w:r>
      <w:r w:rsidR="00824F05">
        <w:rPr>
          <w:rFonts w:eastAsia="Times New Roman"/>
        </w:rPr>
        <w:t>a single</w:t>
      </w:r>
      <w:r>
        <w:rPr>
          <w:rFonts w:eastAsia="Times New Roman"/>
        </w:rPr>
        <w:t xml:space="preserve"> effect size only. </w:t>
      </w:r>
    </w:p>
    <w:p w14:paraId="617422EE" w14:textId="77777777" w:rsidR="00A4582B" w:rsidRDefault="00A4582B" w:rsidP="00824F05">
      <w:pPr>
        <w:jc w:val="both"/>
        <w:divId w:val="106312082"/>
        <w:rPr>
          <w:rFonts w:eastAsia="Times New Roman"/>
        </w:rPr>
      </w:pPr>
    </w:p>
    <w:p w14:paraId="4EBB8018" w14:textId="4404E723" w:rsidR="00A4582B" w:rsidRDefault="00393B15" w:rsidP="00824F05">
      <w:pPr>
        <w:jc w:val="both"/>
        <w:divId w:val="106312082"/>
      </w:pPr>
      <w:r>
        <w:t>This type of complex dependency requires advanced meta-analytical techniques</w:t>
      </w:r>
      <w:r w:rsidR="00CF06CC">
        <w:t xml:space="preserve"> to avoid the production of overly optimistic results</w:t>
      </w:r>
      <w:r>
        <w:t xml:space="preserve">. To address it, we used the </w:t>
      </w:r>
      <w:r>
        <w:rPr>
          <w:rStyle w:val="Emphasis"/>
        </w:rPr>
        <w:t>correlated hierarchical effects</w:t>
      </w:r>
      <w:r>
        <w:t xml:space="preserve"> (CHE) model family (Pustejovsky &amp; Tipton, 2025). These models account simultaneously for both hierarchical and correlational dependence in meta-analytic data. To guard against model misspecification, we employed either robust variance estimation (RVE; Hedges, Tipton, &amp; Johnson, 2010; Tipton, 2015; Tipton &amp; Pustejovsky, 2015) or cluster bootstrap methods (Joshi et al., 2022; Pustejovsky, 2023; Pustejovsky, Citkowicz, et al., 2025). RVE was used when estimating standard errors for single coefficients in the main analyses, whereas bootstrap methods were applied for Wald test statistics and for publication bias analyses. These applications are described in more detail in later sections.</w:t>
      </w:r>
    </w:p>
    <w:p w14:paraId="63F02603" w14:textId="77777777" w:rsidR="00393B15" w:rsidRDefault="00393B15" w:rsidP="00824F05">
      <w:pPr>
        <w:jc w:val="both"/>
        <w:divId w:val="106312082"/>
        <w:rPr>
          <w:rFonts w:eastAsia="Times New Roman"/>
        </w:rPr>
      </w:pPr>
    </w:p>
    <w:p w14:paraId="210E4AEE" w14:textId="682787EB" w:rsidR="004A46AC" w:rsidRDefault="00C8246B" w:rsidP="00824F05">
      <w:pPr>
        <w:jc w:val="both"/>
        <w:divId w:val="106312082"/>
        <w:rPr>
          <w:rFonts w:eastAsia="Times New Roman"/>
        </w:rPr>
      </w:pPr>
      <w:r>
        <w:rPr>
          <w:rFonts w:eastAsia="Times New Roman"/>
        </w:rPr>
        <w:t xml:space="preserve">A challenge when working with dependent effect size data is that the true dependence is </w:t>
      </w:r>
      <w:r w:rsidR="00393B15">
        <w:rPr>
          <w:rFonts w:eastAsia="Times New Roman"/>
        </w:rPr>
        <w:t>largely</w:t>
      </w:r>
      <w:r>
        <w:rPr>
          <w:rFonts w:eastAsia="Times New Roman"/>
        </w:rPr>
        <w:t xml:space="preserve"> unknown, requiring the meta-analytist to make arbitrary guesses about the true correlation among the dependent effect size estimates. </w:t>
      </w:r>
      <w:r w:rsidR="00393B15">
        <w:rPr>
          <w:rFonts w:eastAsia="Times New Roman"/>
        </w:rPr>
        <w:t>F</w:t>
      </w:r>
      <w:r w:rsidR="00A4582B">
        <w:rPr>
          <w:rFonts w:eastAsia="Times New Roman"/>
        </w:rPr>
        <w:t>or the</w:t>
      </w:r>
      <w:r w:rsidR="00F178F9">
        <w:rPr>
          <w:rFonts w:eastAsia="Times New Roman"/>
        </w:rPr>
        <w:t xml:space="preserve"> </w:t>
      </w:r>
      <w:r w:rsidR="00A4582B">
        <w:rPr>
          <w:rFonts w:eastAsia="Times New Roman"/>
        </w:rPr>
        <w:t>three</w:t>
      </w:r>
      <w:r w:rsidR="00F178F9">
        <w:rPr>
          <w:rFonts w:eastAsia="Times New Roman"/>
        </w:rPr>
        <w:t xml:space="preserve"> </w:t>
      </w:r>
      <w:r w:rsidR="00A4582B">
        <w:rPr>
          <w:rFonts w:eastAsia="Times New Roman"/>
        </w:rPr>
        <w:t>multi-treatment</w:t>
      </w:r>
      <w:r w:rsidR="00393B15">
        <w:rPr>
          <w:rFonts w:eastAsia="Times New Roman"/>
        </w:rPr>
        <w:t>, however</w:t>
      </w:r>
      <w:r w:rsidR="00F178F9">
        <w:rPr>
          <w:rFonts w:eastAsia="Times New Roman"/>
        </w:rPr>
        <w:t xml:space="preserve">, we were able to asymptotically estimate the correlation among the </w:t>
      </w:r>
      <w:r>
        <w:rPr>
          <w:rFonts w:eastAsia="Times New Roman"/>
        </w:rPr>
        <w:t>effect sizes</w:t>
      </w:r>
      <w:r w:rsidR="00F178F9">
        <w:rPr>
          <w:rFonts w:eastAsia="Times New Roman"/>
        </w:rPr>
        <w:t xml:space="preserve"> using the </w:t>
      </w:r>
      <w:r w:rsidR="00F178F9" w:rsidRPr="000E5E7A">
        <w:rPr>
          <w:rFonts w:ascii="Courier New" w:eastAsia="Times New Roman" w:hAnsi="Courier New" w:cs="Courier New"/>
        </w:rPr>
        <w:t>vcalc</w:t>
      </w:r>
      <w:r w:rsidR="00F178F9">
        <w:rPr>
          <w:rFonts w:eastAsia="Times New Roman"/>
        </w:rPr>
        <w:t xml:space="preserve"> function from the </w:t>
      </w:r>
      <w:r w:rsidR="00F178F9" w:rsidRPr="000E5E7A">
        <w:rPr>
          <w:rFonts w:ascii="Courier New" w:eastAsia="Times New Roman" w:hAnsi="Courier New" w:cs="Courier New"/>
        </w:rPr>
        <w:t>metafor</w:t>
      </w:r>
      <w:r w:rsidR="000E5E7A">
        <w:rPr>
          <w:rFonts w:asciiTheme="minorHAnsi" w:eastAsia="Times New Roman" w:hAnsiTheme="minorHAnsi" w:cstheme="minorHAnsi"/>
        </w:rPr>
        <w:t xml:space="preserve"> </w:t>
      </w:r>
      <w:r w:rsidR="000E5E7A" w:rsidRPr="000E5E7A">
        <w:rPr>
          <w:rFonts w:eastAsia="Times New Roman"/>
        </w:rPr>
        <w:t>(Viechtbauer, 2025)</w:t>
      </w:r>
      <w:r w:rsidR="00F178F9" w:rsidRPr="000E5E7A">
        <w:rPr>
          <w:rFonts w:eastAsia="Times New Roman"/>
        </w:rPr>
        <w:t>,</w:t>
      </w:r>
      <w:r w:rsidR="00F178F9">
        <w:rPr>
          <w:rFonts w:eastAsia="Times New Roman"/>
        </w:rPr>
        <w:t xml:space="preserve"> </w:t>
      </w:r>
      <w:r w:rsidR="005C3AFD">
        <w:t xml:space="preserve">which implements formulas from </w:t>
      </w:r>
      <w:r w:rsidR="00F178F9">
        <w:rPr>
          <w:rFonts w:eastAsia="Times New Roman"/>
        </w:rPr>
        <w:t xml:space="preserve">Gleser and Olkin (2009) and Wei and Higgins (2013). </w:t>
      </w:r>
      <w:r w:rsidR="005C3AFD">
        <w:t>For all other cases, we assumed a constant within-study correlation of 0.8, as specified in our protocol.</w:t>
      </w:r>
    </w:p>
    <w:p w14:paraId="5EAF0D18" w14:textId="77777777" w:rsidR="004A46AC" w:rsidRDefault="004A46AC" w:rsidP="00824F05">
      <w:pPr>
        <w:jc w:val="both"/>
        <w:divId w:val="106312082"/>
        <w:rPr>
          <w:rFonts w:eastAsia="Times New Roman"/>
        </w:rPr>
      </w:pPr>
    </w:p>
    <w:p w14:paraId="3B7DB8A7" w14:textId="116735CC" w:rsidR="00B21D0A" w:rsidRDefault="00824F05" w:rsidP="00824F05">
      <w:pPr>
        <w:jc w:val="both"/>
        <w:divId w:val="106312082"/>
        <w:rPr>
          <w:rFonts w:eastAsia="Times New Roman"/>
        </w:rPr>
      </w:pPr>
      <w:r>
        <w:t xml:space="preserve">To capture this combination of empirically estimated and assumed correlations, all </w:t>
      </w:r>
      <w:r w:rsidR="00AA3BD2">
        <w:t xml:space="preserve">fitted </w:t>
      </w:r>
      <w:r>
        <w:t xml:space="preserve">models are denoted with the prefix </w:t>
      </w:r>
      <w:r>
        <w:rPr>
          <w:rStyle w:val="Emphasis"/>
        </w:rPr>
        <w:t>PE</w:t>
      </w:r>
      <w:r>
        <w:t xml:space="preserve"> (Partially Empirical), following Pustejovsky &amp; Tipton (2022). For example, the CHE model is denoted </w:t>
      </w:r>
      <w:r>
        <w:rPr>
          <w:rStyle w:val="Emphasis"/>
        </w:rPr>
        <w:t>PECHE</w:t>
      </w:r>
      <w:r>
        <w:t xml:space="preserve">, </w:t>
      </w:r>
      <w:r w:rsidR="00AA3BD2">
        <w:t>standing for</w:t>
      </w:r>
      <w:r>
        <w:t xml:space="preserve"> </w:t>
      </w:r>
      <w:r>
        <w:rPr>
          <w:rStyle w:val="Emphasis"/>
        </w:rPr>
        <w:t>Partially Empirically Correlated Hierarchical Effects</w:t>
      </w:r>
      <w:r>
        <w:t>.</w:t>
      </w:r>
    </w:p>
    <w:p w14:paraId="18CA08E8" w14:textId="19C46395" w:rsidR="003A72E3" w:rsidRDefault="003A72E3" w:rsidP="00824F05">
      <w:pPr>
        <w:jc w:val="both"/>
        <w:divId w:val="106312082"/>
        <w:rPr>
          <w:rFonts w:eastAsia="Times New Roman"/>
        </w:rPr>
      </w:pPr>
    </w:p>
    <w:p w14:paraId="0DFB9AB0" w14:textId="6F5C74A9" w:rsidR="00B21D0A" w:rsidRDefault="005C5CF0" w:rsidP="005C5CF0">
      <w:pPr>
        <w:jc w:val="both"/>
        <w:divId w:val="106312082"/>
        <w:rPr>
          <w:rFonts w:eastAsia="Times New Roman"/>
        </w:rPr>
      </w:pPr>
      <w:r>
        <w:rPr>
          <w:rFonts w:eastAsia="Times New Roman"/>
        </w:rPr>
        <w:t>T</w:t>
      </w:r>
      <w:r w:rsidR="009543CE">
        <w:rPr>
          <w:rFonts w:eastAsia="Times New Roman"/>
        </w:rPr>
        <w:t>o</w:t>
      </w:r>
      <w:r>
        <w:rPr>
          <w:rFonts w:eastAsia="Times New Roman"/>
        </w:rPr>
        <w:t xml:space="preserve"> provide a more profound understanding of the dependency structure of our data, we applied the Preliminary Data Analysis for meta-analysis of dependent effect sizes (PRIMED) workflow: On the one hand, this helped us to illustrate and visualize both the hierarchical and correlational structure of the dataset, with effect sizes nested within studies and with studies reporting on multiple eligible outcomes. On the other hand, it helped us detect any coding errors that were not caught during our quality checks. All the PRIMED analyses can be found at</w:t>
      </w:r>
      <w:r w:rsidR="00A748EB">
        <w:rPr>
          <w:rFonts w:eastAsia="Times New Roman"/>
        </w:rPr>
        <w:tab/>
      </w:r>
      <w:r>
        <w:rPr>
          <w:rFonts w:eastAsia="Times New Roman"/>
        </w:rPr>
        <w:t xml:space="preserve"> </w:t>
      </w:r>
      <w:hyperlink r:id="rId27" w:history="1">
        <w:r w:rsidR="00A748EB">
          <w:rPr>
            <w:rStyle w:val="Hyperlink"/>
            <w:rFonts w:eastAsia="Times New Roman"/>
          </w:rPr>
          <w:t>https://osf.io/s2j9a/files/osfstorage</w:t>
        </w:r>
      </w:hyperlink>
    </w:p>
    <w:p w14:paraId="67447AD5" w14:textId="77777777" w:rsidR="00B21D0A" w:rsidRDefault="00B21D0A" w:rsidP="00532B8C">
      <w:pPr>
        <w:divId w:val="106312082"/>
        <w:rPr>
          <w:rFonts w:eastAsia="Times New Roman"/>
        </w:rPr>
      </w:pPr>
    </w:p>
    <w:p w14:paraId="11C9C75F" w14:textId="77777777" w:rsidR="00532B8C" w:rsidRPr="00532B8C" w:rsidRDefault="00532B8C" w:rsidP="00532B8C">
      <w:pPr>
        <w:divId w:val="106312082"/>
        <w:rPr>
          <w:rFonts w:eastAsia="Times New Roman"/>
        </w:rPr>
      </w:pPr>
    </w:p>
    <w:p w14:paraId="2644309A" w14:textId="77777777" w:rsidR="003862F9" w:rsidRPr="00AF0241" w:rsidRDefault="00C37244" w:rsidP="00D7480A">
      <w:pPr>
        <w:pStyle w:val="Heading3"/>
        <w:rPr>
          <w:rFonts w:eastAsia="Times New Roman"/>
        </w:rPr>
      </w:pPr>
      <w:bookmarkStart w:id="73" w:name="MISSING_DATA"/>
      <w:bookmarkEnd w:id="73"/>
      <w:r w:rsidRPr="00AF0241">
        <w:rPr>
          <w:rFonts w:eastAsia="Times New Roman"/>
        </w:rPr>
        <w:lastRenderedPageBreak/>
        <w:t xml:space="preserve">Dealing with missing data </w:t>
      </w:r>
    </w:p>
    <w:p w14:paraId="232290BB" w14:textId="51163ED5" w:rsidR="000C776B" w:rsidRDefault="000C776B" w:rsidP="00AA7ECC">
      <w:bookmarkStart w:id="74" w:name="HETEROGENEITY_ASSESSMENT"/>
      <w:bookmarkEnd w:id="74"/>
      <w:r>
        <w:t xml:space="preserve">According to Pigott (2019), missing data in meta-analyses arises for three main reasons: (1) missing studies, meaning that some studies cannot be detected for various reasons; (2) missing effect sizes within a study, for example, because certain outcomes are not reported or because statistical measures needed to calculate effect sizes are unavailable; and (3) missing predictor variables, that is, study, sample, or outcome characteristics that researchers wish to use to predict differences in effect sizes but which are not reported. As the first two reasons primarily reflect publication and reporting biases, we describe how these issues are addressed in the section entitled </w:t>
      </w:r>
      <w:r>
        <w:rPr>
          <w:rStyle w:val="Emphasis"/>
        </w:rPr>
        <w:t>‘</w:t>
      </w:r>
      <w:r w:rsidRPr="000C776B">
        <w:rPr>
          <w:rStyle w:val="Emphasis"/>
          <w:i w:val="0"/>
        </w:rPr>
        <w:t xml:space="preserve">Assessment of </w:t>
      </w:r>
      <w:r>
        <w:rPr>
          <w:rStyle w:val="Emphasis"/>
          <w:i w:val="0"/>
        </w:rPr>
        <w:t>r</w:t>
      </w:r>
      <w:r w:rsidRPr="000C776B">
        <w:rPr>
          <w:rStyle w:val="Emphasis"/>
          <w:i w:val="0"/>
        </w:rPr>
        <w:t xml:space="preserve">eporting </w:t>
      </w:r>
      <w:r>
        <w:rPr>
          <w:rStyle w:val="Emphasis"/>
          <w:i w:val="0"/>
        </w:rPr>
        <w:t>b</w:t>
      </w:r>
      <w:r w:rsidRPr="000C776B">
        <w:rPr>
          <w:rStyle w:val="Emphasis"/>
          <w:i w:val="0"/>
        </w:rPr>
        <w:t>iases’</w:t>
      </w:r>
      <w:r>
        <w:t xml:space="preserve"> below. </w:t>
      </w:r>
    </w:p>
    <w:p w14:paraId="5D7543CC" w14:textId="77777777" w:rsidR="00BC73A7" w:rsidRDefault="00BC73A7" w:rsidP="00AA7ECC"/>
    <w:p w14:paraId="133BA26D" w14:textId="76B6E1D1" w:rsidR="00156C37" w:rsidRDefault="000C776B" w:rsidP="004039A2">
      <w:pPr>
        <w:rPr>
          <w:lang w:val="en-US"/>
        </w:rPr>
      </w:pPr>
      <w:r>
        <w:t xml:space="preserve">For the latter issue concerning missingness on </w:t>
      </w:r>
      <w:r w:rsidR="00BC73A7">
        <w:t xml:space="preserve">the </w:t>
      </w:r>
      <w:r>
        <w:t>predictor variables described in our protocol, we used mean imputation to recover missing values. Although</w:t>
      </w:r>
      <w:r w:rsidR="003C3EEA">
        <w:t xml:space="preserve"> this was </w:t>
      </w:r>
      <w:r w:rsidR="00BC73A7">
        <w:t xml:space="preserve">not </w:t>
      </w:r>
      <w:r w:rsidR="00156C37">
        <w:t>pre</w:t>
      </w:r>
      <w:r w:rsidR="00BC73A7">
        <w:t>specifi</w:t>
      </w:r>
      <w:r w:rsidR="00156C37">
        <w:t>ed</w:t>
      </w:r>
      <w:r w:rsidR="003C3EEA">
        <w:t xml:space="preserve"> in our protocol and is not considered to </w:t>
      </w:r>
      <w:r w:rsidR="003C3EEA">
        <w:rPr>
          <w:lang w:val="en-US"/>
        </w:rPr>
        <w:t>be a state-of-the-art management of the missingness, we did so because we experienced having a maximum of one missing study across all moderator variables prescribed in the protocol.</w:t>
      </w:r>
      <w:r w:rsidR="00156C37">
        <w:rPr>
          <w:lang w:val="en-US"/>
        </w:rPr>
        <w:t xml:space="preserve"> </w:t>
      </w:r>
      <w:r w:rsidR="00DB2F79">
        <w:rPr>
          <w:lang w:val="en-US"/>
        </w:rPr>
        <w:t xml:space="preserve">Specifically, we could not obtain information about the average number of males in the study sample for Gordon et al. (2018), prompting us to impute means </w:t>
      </w:r>
      <w:r w:rsidR="00A84119">
        <w:rPr>
          <w:lang w:val="en-US"/>
        </w:rPr>
        <w:t xml:space="preserve">on the </w:t>
      </w:r>
      <w:r w:rsidR="00C033F9">
        <w:rPr>
          <w:lang w:val="en-US"/>
        </w:rPr>
        <w:t>‘</w:t>
      </w:r>
      <w:r w:rsidR="00A84119">
        <w:rPr>
          <w:lang w:val="en-US"/>
        </w:rPr>
        <w:t>average percent males in sample</w:t>
      </w:r>
      <w:r w:rsidR="00C033F9">
        <w:rPr>
          <w:lang w:val="en-US"/>
        </w:rPr>
        <w:t xml:space="preserve">’ </w:t>
      </w:r>
      <w:r w:rsidR="00A84119">
        <w:rPr>
          <w:lang w:val="en-US"/>
        </w:rPr>
        <w:t xml:space="preserve">variable </w:t>
      </w:r>
      <w:r w:rsidR="00C033F9">
        <w:rPr>
          <w:lang w:val="en-US"/>
        </w:rPr>
        <w:t>related to</w:t>
      </w:r>
      <w:r w:rsidR="00DB2F79">
        <w:rPr>
          <w:lang w:val="en-US"/>
        </w:rPr>
        <w:t xml:space="preserve"> </w:t>
      </w:r>
      <w:r w:rsidR="00A84119">
        <w:rPr>
          <w:lang w:val="en-US"/>
        </w:rPr>
        <w:t>three</w:t>
      </w:r>
      <w:r w:rsidR="00DB2F79">
        <w:rPr>
          <w:lang w:val="en-US"/>
        </w:rPr>
        <w:t xml:space="preserve"> reintegrational effect size estimates and one mental health effect size estimate, respectively. </w:t>
      </w:r>
      <w:r w:rsidR="00A84119">
        <w:rPr>
          <w:lang w:val="en-US"/>
        </w:rPr>
        <w:t xml:space="preserve">Further, we could not back out the number of intervention sessions for Somers et al. (2017), causing us to impute means on the </w:t>
      </w:r>
      <w:r w:rsidR="00C033F9">
        <w:rPr>
          <w:lang w:val="en-US"/>
        </w:rPr>
        <w:t>‘</w:t>
      </w:r>
      <w:r w:rsidR="00A84119">
        <w:rPr>
          <w:lang w:val="en-US"/>
        </w:rPr>
        <w:t>total number of session</w:t>
      </w:r>
      <w:r w:rsidR="00C033F9">
        <w:rPr>
          <w:lang w:val="en-US"/>
        </w:rPr>
        <w:t>s’</w:t>
      </w:r>
      <w:r w:rsidR="00A84119">
        <w:rPr>
          <w:lang w:val="en-US"/>
        </w:rPr>
        <w:t xml:space="preserve"> variable </w:t>
      </w:r>
      <w:r w:rsidR="00C033F9">
        <w:rPr>
          <w:lang w:val="en-US"/>
        </w:rPr>
        <w:t>related to</w:t>
      </w:r>
      <w:r w:rsidR="00A84119">
        <w:rPr>
          <w:lang w:val="en-US"/>
        </w:rPr>
        <w:t xml:space="preserve"> four reintegrational effect size estimates and one mental health effect size estimate, respectively. </w:t>
      </w:r>
    </w:p>
    <w:p w14:paraId="610200AA" w14:textId="77777777" w:rsidR="00BC73A7" w:rsidRDefault="00BC73A7" w:rsidP="000C776B">
      <w:pPr>
        <w:ind w:firstLine="720"/>
        <w:rPr>
          <w:lang w:val="en-US"/>
        </w:rPr>
      </w:pPr>
    </w:p>
    <w:p w14:paraId="6624A8A6" w14:textId="24E06FC6" w:rsidR="00AA7ECC" w:rsidRDefault="00A84119" w:rsidP="00B14DD7">
      <w:pPr>
        <w:jc w:val="both"/>
        <w:rPr>
          <w:lang w:val="en-US"/>
        </w:rPr>
      </w:pPr>
      <w:r>
        <w:rPr>
          <w:lang w:val="en-US"/>
        </w:rPr>
        <w:t>As the number of missing values was so few</w:t>
      </w:r>
      <w:r w:rsidR="00156C37">
        <w:rPr>
          <w:lang w:val="en-US"/>
        </w:rPr>
        <w:t xml:space="preserve">, </w:t>
      </w:r>
      <w:r>
        <w:rPr>
          <w:lang w:val="en-US"/>
        </w:rPr>
        <w:t>we</w:t>
      </w:r>
      <w:r w:rsidR="00156C37">
        <w:rPr>
          <w:lang w:val="en-US"/>
        </w:rPr>
        <w:t xml:space="preserve"> found it unnecessary to use more sophisticated techniques such as multiple imputation.</w:t>
      </w:r>
      <w:r>
        <w:rPr>
          <w:lang w:val="en-US"/>
        </w:rPr>
        <w:t xml:space="preserve"> This would mor</w:t>
      </w:r>
      <w:r w:rsidR="007C1723">
        <w:rPr>
          <w:lang w:val="en-US"/>
        </w:rPr>
        <w:t>eover</w:t>
      </w:r>
      <w:r w:rsidR="002C0D8B">
        <w:rPr>
          <w:lang w:val="en-US"/>
        </w:rPr>
        <w:t xml:space="preserve"> unnecessarily complete the reliable computation of the cluster robust standard errors and the embedded degrees of freedom (see Vembye et al., 2024</w:t>
      </w:r>
      <w:r w:rsidR="002E4C72">
        <w:rPr>
          <w:lang w:val="en-US"/>
        </w:rPr>
        <w:t>,</w:t>
      </w:r>
      <w:r w:rsidR="002C0D8B">
        <w:rPr>
          <w:lang w:val="en-US"/>
        </w:rPr>
        <w:t xml:space="preserve"> for a description of this problem).</w:t>
      </w:r>
    </w:p>
    <w:p w14:paraId="512CB5A0" w14:textId="77777777" w:rsidR="00BC73A7" w:rsidRDefault="00BC73A7" w:rsidP="000C776B">
      <w:pPr>
        <w:ind w:firstLine="720"/>
        <w:rPr>
          <w:lang w:val="en-US"/>
        </w:rPr>
      </w:pPr>
    </w:p>
    <w:p w14:paraId="2766E330" w14:textId="2E605117" w:rsidR="00AA7ECC" w:rsidRDefault="00BC73A7" w:rsidP="00AA7ECC">
      <w:pPr>
        <w:rPr>
          <w:lang w:val="en-US"/>
        </w:rPr>
      </w:pPr>
      <w:r>
        <w:rPr>
          <w:lang w:val="en-US"/>
        </w:rPr>
        <w:t xml:space="preserve">A final type of missingness pertains to attrition of participants in the study sample. The consequences of this type of issue are assessed in our risk of bias assessment. </w:t>
      </w:r>
    </w:p>
    <w:p w14:paraId="3274531A" w14:textId="77777777" w:rsidR="00BC73A7" w:rsidRDefault="00BC73A7" w:rsidP="00AA7ECC">
      <w:pPr>
        <w:rPr>
          <w:lang w:val="en-US"/>
        </w:rPr>
      </w:pPr>
    </w:p>
    <w:p w14:paraId="21093CAB" w14:textId="77777777" w:rsidR="003862F9" w:rsidRPr="00AF0241" w:rsidRDefault="00C37244" w:rsidP="00D7480A">
      <w:pPr>
        <w:pStyle w:val="Heading3"/>
        <w:rPr>
          <w:rFonts w:eastAsia="Times New Roman"/>
        </w:rPr>
      </w:pPr>
      <w:r w:rsidRPr="00AF0241">
        <w:rPr>
          <w:rFonts w:eastAsia="Times New Roman"/>
        </w:rPr>
        <w:t xml:space="preserve">Assessment of heterogeneity </w:t>
      </w:r>
    </w:p>
    <w:p w14:paraId="4800C8BB" w14:textId="23FFB130" w:rsidR="00EE02DF" w:rsidRDefault="00EE02DF" w:rsidP="00EE02DF">
      <w:pPr>
        <w:rPr>
          <w:rFonts w:eastAsia="Times New Roman"/>
        </w:rPr>
      </w:pPr>
      <w:bookmarkStart w:id="75" w:name="BIAS_ASSESSMENT"/>
      <w:bookmarkEnd w:id="75"/>
    </w:p>
    <w:p w14:paraId="233D51FC" w14:textId="05BFE9B5" w:rsidR="00EE02DF" w:rsidRDefault="00EE02DF" w:rsidP="000D234B">
      <w:pPr>
        <w:jc w:val="both"/>
        <w:rPr>
          <w:rFonts w:eastAsia="Times New Roman"/>
        </w:rPr>
      </w:pPr>
      <w:r>
        <w:rPr>
          <w:rFonts w:eastAsia="Times New Roman"/>
        </w:rPr>
        <w:t>We primarily assessed heterogeneity with the measures of between</w:t>
      </w:r>
      <w:r w:rsidR="00DB586A">
        <w:rPr>
          <w:rFonts w:eastAsia="Times New Roman"/>
        </w:rPr>
        <w:t xml:space="preserve">-study </w:t>
      </w:r>
      <w:r>
        <w:rPr>
          <w:rFonts w:eastAsia="Times New Roman"/>
        </w:rPr>
        <w:t>(</w:t>
      </w:r>
      <m:oMath>
        <m:r>
          <w:rPr>
            <w:rFonts w:ascii="Cambria Math" w:eastAsia="Times New Roman" w:hAnsi="Cambria Math"/>
          </w:rPr>
          <m:t>τ</m:t>
        </m:r>
      </m:oMath>
      <w:r>
        <w:rPr>
          <w:rFonts w:eastAsia="Times New Roman"/>
        </w:rPr>
        <w:t>) and within-study (</w:t>
      </w:r>
      <m:oMath>
        <m:r>
          <w:rPr>
            <w:rFonts w:ascii="Cambria Math" w:eastAsia="Times New Roman" w:hAnsi="Cambria Math"/>
          </w:rPr>
          <m:t>ω</m:t>
        </m:r>
      </m:oMath>
      <w:r>
        <w:rPr>
          <w:rFonts w:eastAsia="Times New Roman"/>
        </w:rPr>
        <w:t xml:space="preserve">) </w:t>
      </w:r>
      <w:r w:rsidR="00DB586A">
        <w:rPr>
          <w:rFonts w:eastAsia="Times New Roman"/>
        </w:rPr>
        <w:t>SDs,</w:t>
      </w:r>
      <w:r>
        <w:rPr>
          <w:rFonts w:eastAsia="Times New Roman"/>
        </w:rPr>
        <w:t xml:space="preserve"> along with the total variation between true effects. That is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r>
          <w:rPr>
            <w:rFonts w:ascii="Cambria Math" w:eastAsia="Times New Roman" w:hAnsi="Cambria Math"/>
          </w:rPr>
          <m:t>=</m:t>
        </m:r>
        <m:rad>
          <m:radPr>
            <m:degHide m:val="1"/>
            <m:ctrlPr>
              <w:rPr>
                <w:rFonts w:ascii="Cambria Math" w:eastAsia="Times New Roman" w:hAnsi="Cambria Math"/>
                <w:i/>
              </w:rPr>
            </m:ctrlPr>
          </m:radPr>
          <m:deg/>
          <m:e>
            <m:d>
              <m:dPr>
                <m:ctrlPr>
                  <w:rPr>
                    <w:rFonts w:ascii="Cambria Math" w:eastAsia="Times New Roman" w:hAnsi="Cambria Math"/>
                    <w:i/>
                  </w:rPr>
                </m:ctrlPr>
              </m:dPr>
              <m:e>
                <m:sSup>
                  <m:sSupPr>
                    <m:ctrlPr>
                      <w:rPr>
                        <w:rFonts w:ascii="Cambria Math" w:eastAsia="Times New Roman" w:hAnsi="Cambria Math"/>
                        <w:i/>
                      </w:rPr>
                    </m:ctrlPr>
                  </m:sSupPr>
                  <m:e>
                    <m:r>
                      <w:rPr>
                        <w:rFonts w:ascii="Cambria Math" w:eastAsia="Times New Roman" w:hAnsi="Cambria Math"/>
                      </w:rPr>
                      <m:t>τ</m:t>
                    </m:r>
                  </m:e>
                  <m:sup>
                    <m:r>
                      <w:rPr>
                        <w:rFonts w:ascii="Cambria Math" w:eastAsia="Times New Roman" w:hAnsi="Cambria Math"/>
                      </w:rPr>
                      <m:t>2</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ω</m:t>
                    </m:r>
                  </m:e>
                  <m:sup>
                    <m:r>
                      <w:rPr>
                        <w:rFonts w:ascii="Cambria Math" w:eastAsia="Times New Roman" w:hAnsi="Cambria Math"/>
                      </w:rPr>
                      <m:t>2</m:t>
                    </m:r>
                  </m:sup>
                </m:sSup>
              </m:e>
            </m:d>
          </m:e>
        </m:rad>
      </m:oMath>
      <w:r w:rsidR="000D234B">
        <w:rPr>
          <w:rFonts w:eastAsia="Times New Roman"/>
        </w:rPr>
        <w:t xml:space="preserve">. </w:t>
      </w:r>
      <w:r w:rsidR="00F02D49">
        <w:rPr>
          <w:rFonts w:eastAsia="Times New Roman"/>
        </w:rPr>
        <w:t xml:space="preserve">We used the restricted maximum likelihood versions of </w:t>
      </w:r>
      <m:oMath>
        <m:r>
          <w:rPr>
            <w:rFonts w:ascii="Cambria Math" w:eastAsia="Times New Roman" w:hAnsi="Cambria Math"/>
          </w:rPr>
          <m:t>τ</m:t>
        </m:r>
      </m:oMath>
      <w:r w:rsidR="00F02D49">
        <w:rPr>
          <w:rFonts w:eastAsia="Times New Roman"/>
        </w:rPr>
        <w:t xml:space="preserve"> and </w:t>
      </w:r>
      <m:oMath>
        <m:r>
          <w:rPr>
            <w:rFonts w:ascii="Cambria Math" w:eastAsia="Times New Roman" w:hAnsi="Cambria Math"/>
          </w:rPr>
          <m:t>ω</m:t>
        </m:r>
      </m:oMath>
      <w:r w:rsidR="00DA42FA">
        <w:rPr>
          <w:rFonts w:eastAsia="Times New Roman"/>
        </w:rPr>
        <w:t xml:space="preserve">. </w:t>
      </w:r>
      <w:r w:rsidR="000D234B">
        <w:rPr>
          <w:rFonts w:eastAsia="Times New Roman"/>
        </w:rPr>
        <w:t xml:space="preserve">For the overall average effect size estimations, we reported </w:t>
      </w:r>
      <m:oMath>
        <m:sSup>
          <m:sSupPr>
            <m:ctrlPr>
              <w:rPr>
                <w:rFonts w:ascii="Cambria Math" w:eastAsia="Times New Roman" w:hAnsi="Cambria Math"/>
                <w:i/>
              </w:rPr>
            </m:ctrlPr>
          </m:sSupPr>
          <m:e>
            <m:r>
              <w:rPr>
                <w:rFonts w:ascii="Cambria Math" w:eastAsia="Times New Roman" w:hAnsi="Cambria Math"/>
              </w:rPr>
              <m:t>I</m:t>
            </m:r>
          </m:e>
          <m:sup>
            <m:r>
              <w:rPr>
                <w:rFonts w:ascii="Cambria Math" w:eastAsia="Times New Roman" w:hAnsi="Cambria Math"/>
              </w:rPr>
              <m:t>2</m:t>
            </m:r>
          </m:sup>
        </m:sSup>
      </m:oMath>
      <w:r w:rsidR="00927FF1">
        <w:rPr>
          <w:rFonts w:eastAsia="Times New Roman"/>
        </w:rPr>
        <w:t xml:space="preserve"> </w:t>
      </w:r>
      <w:r w:rsidR="00927FF1">
        <w:t>(Viechtbauer, 2021)</w:t>
      </w:r>
      <w:r w:rsidR="000D234B">
        <w:rPr>
          <w:rFonts w:eastAsia="Times New Roman"/>
        </w:rPr>
        <w:t>. However, this should not be interpreted as a key indicator of heterogeneity, as this is just a measure of the ratio between the true variation between effects and the sampling error</w:t>
      </w:r>
      <w:r w:rsidR="00927FF1">
        <w:rPr>
          <w:rFonts w:eastAsia="Times New Roman"/>
        </w:rPr>
        <w:t xml:space="preserve"> </w:t>
      </w:r>
      <w:r w:rsidR="00927FF1">
        <w:t>(Borenstein et al., 2017)</w:t>
      </w:r>
      <w:r w:rsidR="000D234B">
        <w:rPr>
          <w:rFonts w:eastAsia="Times New Roman"/>
        </w:rPr>
        <w:t xml:space="preserve">. </w:t>
      </w:r>
      <w:r w:rsidR="00927FF1">
        <w:rPr>
          <w:rFonts w:eastAsia="Times New Roman"/>
        </w:rPr>
        <w:t xml:space="preserve">For the overall average effect size estimates, we also report </w:t>
      </w:r>
      <w:r w:rsidR="00552AF7">
        <w:rPr>
          <w:rFonts w:eastAsia="Times New Roman"/>
          <w:i/>
          <w:iCs/>
        </w:rPr>
        <w:t xml:space="preserve">Q </w:t>
      </w:r>
      <w:r w:rsidR="00552AF7">
        <w:rPr>
          <w:rFonts w:eastAsia="Times New Roman"/>
        </w:rPr>
        <w:t>statistics and 67</w:t>
      </w:r>
      <w:r w:rsidR="00927FF1">
        <w:rPr>
          <w:rFonts w:eastAsia="Times New Roman"/>
        </w:rPr>
        <w:t>% prediction intervals.</w:t>
      </w:r>
      <w:r w:rsidR="00552AF7">
        <w:rPr>
          <w:rFonts w:eastAsia="Times New Roman"/>
        </w:rPr>
        <w:t xml:space="preserve"> </w:t>
      </w:r>
      <w:r w:rsidR="00D4328E">
        <w:rPr>
          <w:rFonts w:eastAsia="Times New Roman"/>
        </w:rPr>
        <w:t xml:space="preserve">With inspiration from </w:t>
      </w:r>
      <w:r w:rsidR="009A437B">
        <w:rPr>
          <w:rFonts w:eastAsia="Times New Roman"/>
        </w:rPr>
        <w:t>Treves et al. (2025)</w:t>
      </w:r>
      <w:r w:rsidR="00D4328E">
        <w:rPr>
          <w:rFonts w:eastAsia="Times New Roman"/>
        </w:rPr>
        <w:t>, w</w:t>
      </w:r>
      <w:r w:rsidR="00552AF7">
        <w:rPr>
          <w:rFonts w:eastAsia="Times New Roman"/>
        </w:rPr>
        <w:t xml:space="preserve">e </w:t>
      </w:r>
      <w:r w:rsidR="00D4328E">
        <w:rPr>
          <w:rFonts w:eastAsia="Times New Roman"/>
        </w:rPr>
        <w:t>chose</w:t>
      </w:r>
      <w:r w:rsidR="00552AF7">
        <w:rPr>
          <w:rFonts w:eastAsia="Times New Roman"/>
        </w:rPr>
        <w:t xml:space="preserve"> to </w:t>
      </w:r>
      <w:r w:rsidR="00D4328E">
        <w:rPr>
          <w:rFonts w:eastAsia="Times New Roman"/>
        </w:rPr>
        <w:t>use a 67% prediction interval</w:t>
      </w:r>
      <w:r w:rsidR="00B9177A">
        <w:rPr>
          <w:rFonts w:eastAsia="Times New Roman"/>
        </w:rPr>
        <w:t xml:space="preserve"> because</w:t>
      </w:r>
      <w:r w:rsidR="00D4328E">
        <w:rPr>
          <w:rFonts w:eastAsia="Times New Roman"/>
        </w:rPr>
        <w:t xml:space="preserve"> this</w:t>
      </w:r>
      <w:r w:rsidR="00B9177A">
        <w:rPr>
          <w:rFonts w:eastAsia="Times New Roman"/>
        </w:rPr>
        <w:t xml:space="preserve"> interval</w:t>
      </w:r>
      <w:r w:rsidR="00D4328E">
        <w:rPr>
          <w:rFonts w:eastAsia="Times New Roman"/>
        </w:rPr>
        <w:t xml:space="preserve"> covers the most typical </w:t>
      </w:r>
      <w:r w:rsidR="00B9177A">
        <w:rPr>
          <w:rFonts w:eastAsia="Times New Roman"/>
        </w:rPr>
        <w:t xml:space="preserve">range of </w:t>
      </w:r>
      <w:r w:rsidR="00210A2B">
        <w:rPr>
          <w:rFonts w:eastAsia="Times New Roman"/>
        </w:rPr>
        <w:t>observations</w:t>
      </w:r>
      <w:r w:rsidR="00D4328E">
        <w:rPr>
          <w:rFonts w:eastAsia="Times New Roman"/>
        </w:rPr>
        <w:t xml:space="preserve"> that one would expect to see in a new study</w:t>
      </w:r>
      <w:r w:rsidR="00210A2B">
        <w:rPr>
          <w:rFonts w:eastAsia="Times New Roman"/>
        </w:rPr>
        <w:t>. In fact,</w:t>
      </w:r>
      <w:r w:rsidR="00D4328E">
        <w:rPr>
          <w:rFonts w:eastAsia="Times New Roman"/>
        </w:rPr>
        <w:t xml:space="preserve"> it represents </w:t>
      </w:r>
      <w:r w:rsidR="009A437B">
        <w:rPr>
          <w:rFonts w:eastAsia="Times New Roman"/>
        </w:rPr>
        <w:t xml:space="preserve">2/3 of </w:t>
      </w:r>
      <w:r w:rsidR="00210A2B">
        <w:rPr>
          <w:rFonts w:eastAsia="Times New Roman"/>
        </w:rPr>
        <w:t>the most likely</w:t>
      </w:r>
      <w:r w:rsidR="009A437B">
        <w:rPr>
          <w:rFonts w:eastAsia="Times New Roman"/>
        </w:rPr>
        <w:t xml:space="preserve"> effect sizes</w:t>
      </w:r>
      <w:r w:rsidR="00210A2B">
        <w:rPr>
          <w:rFonts w:eastAsia="Times New Roman"/>
        </w:rPr>
        <w:t xml:space="preserve"> expected to be seen in a new study. </w:t>
      </w:r>
    </w:p>
    <w:p w14:paraId="43A17483" w14:textId="77777777" w:rsidR="00EE02DF" w:rsidRDefault="00EE02DF" w:rsidP="00EE02DF">
      <w:pPr>
        <w:rPr>
          <w:rFonts w:eastAsia="Times New Roman"/>
        </w:rPr>
      </w:pPr>
    </w:p>
    <w:p w14:paraId="62F9C55D" w14:textId="2DBC78B5" w:rsidR="008E0E4E" w:rsidRPr="00451574" w:rsidRDefault="00C37244" w:rsidP="00451574">
      <w:pPr>
        <w:pStyle w:val="Heading3"/>
        <w:rPr>
          <w:rFonts w:eastAsia="Times New Roman"/>
        </w:rPr>
      </w:pPr>
      <w:r w:rsidRPr="00AF0241">
        <w:rPr>
          <w:rFonts w:eastAsia="Times New Roman"/>
        </w:rPr>
        <w:t xml:space="preserve">Assessment of reporting biases </w:t>
      </w:r>
    </w:p>
    <w:p w14:paraId="686B61E3" w14:textId="2565483F" w:rsidR="00466B4F" w:rsidRPr="001D48FF" w:rsidRDefault="00F02D49" w:rsidP="001D48FF">
      <w:pPr>
        <w:jc w:val="both"/>
        <w:rPr>
          <w:rFonts w:eastAsiaTheme="minorHAnsi"/>
          <w:szCs w:val="22"/>
        </w:rPr>
      </w:pPr>
      <w:r>
        <w:rPr>
          <w:rFonts w:eastAsia="Times New Roman"/>
          <w:szCs w:val="27"/>
        </w:rPr>
        <w:lastRenderedPageBreak/>
        <w:t>We conducted a range of complementary publication bias and/or small study effects tests</w:t>
      </w:r>
      <w:r w:rsidR="009F1D60">
        <w:rPr>
          <w:rFonts w:eastAsia="Times New Roman"/>
          <w:szCs w:val="27"/>
        </w:rPr>
        <w:t xml:space="preserve"> (henceforth publication bias tests</w:t>
      </w:r>
      <w:r w:rsidR="004739A5">
        <w:rPr>
          <w:rStyle w:val="FootnoteReference"/>
          <w:rFonts w:eastAsia="Times New Roman"/>
          <w:szCs w:val="27"/>
        </w:rPr>
        <w:footnoteReference w:id="6"/>
      </w:r>
      <w:r w:rsidR="009F1D60">
        <w:rPr>
          <w:rFonts w:eastAsia="Times New Roman"/>
          <w:szCs w:val="27"/>
        </w:rPr>
        <w:t>)</w:t>
      </w:r>
      <w:r w:rsidR="001D48FF">
        <w:rPr>
          <w:rFonts w:eastAsia="Times New Roman"/>
          <w:szCs w:val="27"/>
        </w:rPr>
        <w:t>,</w:t>
      </w:r>
      <w:r w:rsidR="00466B4F">
        <w:rPr>
          <w:rFonts w:eastAsia="Times New Roman"/>
          <w:szCs w:val="27"/>
        </w:rPr>
        <w:t xml:space="preserve"> as no publication bias test clearly outperforms all other methods.</w:t>
      </w:r>
      <w:r w:rsidR="004739A5">
        <w:rPr>
          <w:rFonts w:eastAsia="Times New Roman"/>
          <w:szCs w:val="27"/>
        </w:rPr>
        <w:t xml:space="preserve"> Also, this follows the general recommendations</w:t>
      </w:r>
      <w:r w:rsidR="00AD0E12">
        <w:rPr>
          <w:rFonts w:eastAsia="Times New Roman"/>
          <w:szCs w:val="27"/>
        </w:rPr>
        <w:t xml:space="preserve"> for publication bias testing in meta-analysis</w:t>
      </w:r>
      <w:r w:rsidR="004739A5">
        <w:rPr>
          <w:rFonts w:eastAsia="Times New Roman"/>
          <w:szCs w:val="27"/>
        </w:rPr>
        <w:t xml:space="preserve"> </w:t>
      </w:r>
      <w:r w:rsidR="004739A5">
        <w:t>(c.f. Carter et al., 2019; Chen &amp; Pustejovsky, 2025; Hedges &amp; Vevea, 2005; McShane et al., 2016)</w:t>
      </w:r>
      <w:r w:rsidR="004739A5">
        <w:rPr>
          <w:rFonts w:eastAsiaTheme="minorHAnsi"/>
          <w:szCs w:val="22"/>
        </w:rPr>
        <w:t>.</w:t>
      </w:r>
      <w:r w:rsidR="00466B4F">
        <w:rPr>
          <w:rFonts w:eastAsia="Times New Roman"/>
          <w:szCs w:val="27"/>
        </w:rPr>
        <w:t xml:space="preserve"> Specifically, we conducted</w:t>
      </w:r>
      <w:r w:rsidR="005E609C">
        <w:rPr>
          <w:rFonts w:eastAsia="Times New Roman"/>
          <w:szCs w:val="27"/>
        </w:rPr>
        <w:t xml:space="preserve"> the following tests separately for the reintegrational (primary outcome) and mental health (secondary outcome) data</w:t>
      </w:r>
      <w:r w:rsidR="00466B4F">
        <w:rPr>
          <w:rFonts w:eastAsia="Times New Roman"/>
          <w:szCs w:val="27"/>
        </w:rPr>
        <w:t>:</w:t>
      </w:r>
    </w:p>
    <w:p w14:paraId="711CBEA5" w14:textId="77777777" w:rsidR="00466B4F" w:rsidRDefault="00466B4F" w:rsidP="00F02D49">
      <w:pPr>
        <w:jc w:val="both"/>
        <w:rPr>
          <w:rFonts w:eastAsia="Times New Roman"/>
          <w:szCs w:val="27"/>
        </w:rPr>
      </w:pPr>
    </w:p>
    <w:p w14:paraId="59DA6F8B" w14:textId="15F4232D"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Bootstrap versions of the newly developed hybrid extended meta-analysis (HYEMA) tests (van Aert, 2025)</w:t>
      </w:r>
    </w:p>
    <w:p w14:paraId="37660341" w14:textId="5064EBD2"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W</w:t>
      </w:r>
      <w:r w:rsidR="00F02D49" w:rsidRPr="004414A3">
        <w:rPr>
          <w:rFonts w:ascii="Times New Roman" w:eastAsia="Times New Roman" w:hAnsi="Times New Roman" w:cs="Times New Roman"/>
          <w:sz w:val="24"/>
          <w:szCs w:val="24"/>
          <w:lang w:val="en-US"/>
        </w:rPr>
        <w:t>orst-case sensitivity analys</w:t>
      </w:r>
      <w:r w:rsidR="004A0EAA" w:rsidRPr="004414A3">
        <w:rPr>
          <w:rFonts w:ascii="Times New Roman" w:eastAsia="Times New Roman" w:hAnsi="Times New Roman" w:cs="Times New Roman"/>
          <w:sz w:val="24"/>
          <w:szCs w:val="24"/>
          <w:lang w:val="en-US"/>
        </w:rPr>
        <w:t xml:space="preserve">is tests </w:t>
      </w:r>
      <w:r w:rsidR="00F02D49" w:rsidRPr="004414A3">
        <w:rPr>
          <w:rFonts w:ascii="Times New Roman" w:hAnsi="Times New Roman" w:cs="Times New Roman"/>
          <w:sz w:val="24"/>
          <w:szCs w:val="24"/>
          <w:lang w:val="en-US"/>
        </w:rPr>
        <w:t>(Mathur &amp; VanderWeele, 2020)</w:t>
      </w:r>
      <w:r w:rsidRPr="004414A3">
        <w:rPr>
          <w:rFonts w:ascii="Times New Roman" w:hAnsi="Times New Roman" w:cs="Times New Roman"/>
          <w:sz w:val="24"/>
          <w:szCs w:val="24"/>
          <w:lang w:val="en-US"/>
        </w:rPr>
        <w:t xml:space="preserve">, </w:t>
      </w:r>
    </w:p>
    <w:p w14:paraId="690D6EE8" w14:textId="51A2DB3A" w:rsidR="00466B4F" w:rsidRPr="00466B4F" w:rsidRDefault="003F025F" w:rsidP="00466B4F">
      <w:pPr>
        <w:pStyle w:val="ListParagraph"/>
        <w:numPr>
          <w:ilvl w:val="0"/>
          <w:numId w:val="40"/>
        </w:numPr>
        <w:jc w:val="both"/>
        <w:rPr>
          <w:rFonts w:ascii="Times New Roman" w:eastAsia="Times New Roman" w:hAnsi="Times New Roman" w:cs="Times New Roman"/>
          <w:sz w:val="24"/>
          <w:szCs w:val="24"/>
        </w:rPr>
      </w:pPr>
      <w:r w:rsidRPr="00466B4F">
        <w:rPr>
          <w:rFonts w:ascii="Times New Roman" w:eastAsia="Times New Roman" w:hAnsi="Times New Roman" w:cs="Times New Roman"/>
          <w:sz w:val="24"/>
          <w:szCs w:val="24"/>
        </w:rPr>
        <w:t xml:space="preserve">p-uniform* tests </w:t>
      </w:r>
      <w:r w:rsidRPr="00466B4F">
        <w:rPr>
          <w:rFonts w:ascii="Times New Roman" w:hAnsi="Times New Roman" w:cs="Times New Roman"/>
          <w:sz w:val="24"/>
          <w:szCs w:val="24"/>
        </w:rPr>
        <w:t>(van Aert &amp; van Assen, 2025)</w:t>
      </w:r>
      <w:r w:rsidR="00466B4F">
        <w:rPr>
          <w:rFonts w:ascii="Times New Roman" w:eastAsia="Times New Roman" w:hAnsi="Times New Roman" w:cs="Times New Roman"/>
          <w:sz w:val="24"/>
          <w:szCs w:val="24"/>
        </w:rPr>
        <w:t xml:space="preserve">. </w:t>
      </w:r>
    </w:p>
    <w:p w14:paraId="093385A8" w14:textId="793DE02A"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 xml:space="preserve">Robust </w:t>
      </w:r>
      <w:r w:rsidR="000F0C7D" w:rsidRPr="004414A3">
        <w:rPr>
          <w:rFonts w:ascii="Times New Roman" w:eastAsia="Times New Roman" w:hAnsi="Times New Roman" w:cs="Times New Roman"/>
          <w:sz w:val="24"/>
          <w:szCs w:val="24"/>
          <w:lang w:val="en-US"/>
        </w:rPr>
        <w:t xml:space="preserve">and adjusted </w:t>
      </w:r>
      <w:r w:rsidRPr="004414A3">
        <w:rPr>
          <w:rFonts w:ascii="Times New Roman" w:eastAsia="Times New Roman" w:hAnsi="Times New Roman" w:cs="Times New Roman"/>
          <w:sz w:val="24"/>
          <w:szCs w:val="24"/>
          <w:lang w:val="en-US"/>
        </w:rPr>
        <w:t xml:space="preserve">version </w:t>
      </w:r>
      <w:r w:rsidR="000F0C7D" w:rsidRPr="004414A3">
        <w:rPr>
          <w:rFonts w:ascii="Times New Roman" w:eastAsia="Times New Roman" w:hAnsi="Times New Roman" w:cs="Times New Roman"/>
          <w:sz w:val="24"/>
          <w:szCs w:val="24"/>
          <w:lang w:val="en-US"/>
        </w:rPr>
        <w:t>of the</w:t>
      </w:r>
      <w:r w:rsidRPr="004414A3">
        <w:rPr>
          <w:rFonts w:ascii="Times New Roman" w:eastAsia="Times New Roman" w:hAnsi="Times New Roman" w:cs="Times New Roman"/>
          <w:sz w:val="24"/>
          <w:szCs w:val="24"/>
          <w:lang w:val="en-US"/>
        </w:rPr>
        <w:t xml:space="preserve"> </w:t>
      </w:r>
      <w:r w:rsidR="0095775A" w:rsidRPr="004414A3">
        <w:rPr>
          <w:rFonts w:ascii="Times New Roman" w:eastAsia="Times New Roman" w:hAnsi="Times New Roman" w:cs="Times New Roman"/>
          <w:sz w:val="24"/>
          <w:szCs w:val="24"/>
          <w:lang w:val="en-US"/>
        </w:rPr>
        <w:t xml:space="preserve">partially empirically </w:t>
      </w:r>
      <w:r w:rsidRPr="004414A3">
        <w:rPr>
          <w:rFonts w:ascii="Times New Roman" w:eastAsia="Times New Roman" w:hAnsi="Times New Roman" w:cs="Times New Roman"/>
          <w:sz w:val="24"/>
          <w:szCs w:val="24"/>
          <w:lang w:val="en-US"/>
        </w:rPr>
        <w:t>correlated-hierarchical effects model</w:t>
      </w:r>
      <w:r w:rsidR="000F0C7D"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that incorporate</w:t>
      </w:r>
      <w:r w:rsidR="000F0C7D" w:rsidRPr="004414A3">
        <w:rPr>
          <w:rFonts w:ascii="Times New Roman" w:eastAsia="Times New Roman" w:hAnsi="Times New Roman" w:cs="Times New Roman"/>
          <w:sz w:val="24"/>
          <w:szCs w:val="24"/>
          <w:lang w:val="en-US"/>
        </w:rPr>
        <w:t>s</w:t>
      </w:r>
      <w:r w:rsidRPr="004414A3">
        <w:rPr>
          <w:rFonts w:ascii="Times New Roman" w:eastAsia="Times New Roman" w:hAnsi="Times New Roman" w:cs="Times New Roman"/>
          <w:sz w:val="24"/>
          <w:szCs w:val="24"/>
          <w:lang w:val="en-US"/>
        </w:rPr>
        <w:t xml:space="preserve"> </w:t>
      </w:r>
      <w:r w:rsidRPr="00466B4F">
        <w:rPr>
          <w:rFonts w:ascii="Times New Roman" w:eastAsia="Times New Roman" w:hAnsi="Times New Roman" w:cs="Times New Roman"/>
          <w:sz w:val="24"/>
          <w:szCs w:val="24"/>
          <w:lang w:val="en-US"/>
        </w:rPr>
        <w:t>inverse sampling covariance weights</w:t>
      </w:r>
      <w:r w:rsidR="00F02D49" w:rsidRPr="004414A3">
        <w:rPr>
          <w:rFonts w:ascii="Times New Roman" w:eastAsia="Times New Roman" w:hAnsi="Times New Roman" w:cs="Times New Roman"/>
          <w:sz w:val="24"/>
          <w:szCs w:val="24"/>
          <w:lang w:val="en-US"/>
        </w:rPr>
        <w:t xml:space="preserve"> </w:t>
      </w:r>
      <w:r w:rsidRPr="004414A3">
        <w:rPr>
          <w:rFonts w:ascii="Times New Roman" w:eastAsia="Times New Roman" w:hAnsi="Times New Roman" w:cs="Times New Roman"/>
          <w:sz w:val="24"/>
          <w:szCs w:val="24"/>
          <w:lang w:val="en-US"/>
        </w:rPr>
        <w:t>(</w:t>
      </w:r>
      <w:r w:rsidR="0095775A" w:rsidRPr="004414A3">
        <w:rPr>
          <w:rFonts w:ascii="Times New Roman" w:eastAsia="Times New Roman" w:hAnsi="Times New Roman" w:cs="Times New Roman"/>
          <w:sz w:val="24"/>
          <w:szCs w:val="24"/>
          <w:lang w:val="en-US"/>
        </w:rPr>
        <w:t>PE</w:t>
      </w:r>
      <w:r w:rsidRPr="004414A3">
        <w:rPr>
          <w:rFonts w:ascii="Times New Roman" w:eastAsia="Times New Roman" w:hAnsi="Times New Roman" w:cs="Times New Roman"/>
          <w:sz w:val="24"/>
          <w:szCs w:val="24"/>
          <w:lang w:val="en-US"/>
        </w:rPr>
        <w:t xml:space="preserve">CHE-ISCW; Chen &amp; Pustejovsky, 2025; Rodgers &amp; Pustejovsky, 2021). </w:t>
      </w:r>
    </w:p>
    <w:p w14:paraId="5F7F23AE" w14:textId="1416A98F" w:rsidR="00466B4F" w:rsidRPr="004414A3" w:rsidRDefault="000F0C7D"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Robust and adjusted</w:t>
      </w:r>
      <w:r w:rsidR="00466B4F" w:rsidRPr="004414A3">
        <w:rPr>
          <w:rFonts w:ascii="Times New Roman" w:eastAsia="Times New Roman" w:hAnsi="Times New Roman" w:cs="Times New Roman"/>
          <w:sz w:val="24"/>
          <w:szCs w:val="24"/>
          <w:lang w:val="en-US"/>
        </w:rPr>
        <w:t xml:space="preserve"> versions of PET/PEESE, incorporating ISCW </w:t>
      </w:r>
      <w:r w:rsidR="00F02D49" w:rsidRPr="004414A3">
        <w:rPr>
          <w:rFonts w:ascii="Times New Roman" w:eastAsia="Times New Roman" w:hAnsi="Times New Roman" w:cs="Times New Roman"/>
          <w:sz w:val="24"/>
          <w:szCs w:val="24"/>
          <w:lang w:val="en-US"/>
        </w:rPr>
        <w:t xml:space="preserve">(Chen &amp; Pustejovsky, 2025), </w:t>
      </w:r>
    </w:p>
    <w:p w14:paraId="26A78305" w14:textId="5F6252E4" w:rsidR="00466B4F" w:rsidRPr="004414A3" w:rsidRDefault="00466B4F" w:rsidP="00466B4F">
      <w:pPr>
        <w:pStyle w:val="ListParagraph"/>
        <w:numPr>
          <w:ilvl w:val="0"/>
          <w:numId w:val="40"/>
        </w:numPr>
        <w:jc w:val="both"/>
        <w:rPr>
          <w:rFonts w:ascii="Times New Roman" w:eastAsia="Times New Roman" w:hAnsi="Times New Roman" w:cs="Times New Roman"/>
          <w:sz w:val="24"/>
          <w:szCs w:val="24"/>
          <w:lang w:val="en-US"/>
        </w:rPr>
      </w:pPr>
      <w:r w:rsidRPr="004414A3">
        <w:rPr>
          <w:rFonts w:ascii="Times New Roman" w:eastAsia="Times New Roman" w:hAnsi="Times New Roman" w:cs="Times New Roman"/>
          <w:sz w:val="24"/>
          <w:szCs w:val="24"/>
          <w:lang w:val="en-US"/>
        </w:rPr>
        <w:t>The</w:t>
      </w:r>
      <w:r w:rsidR="00F02D49" w:rsidRPr="004414A3">
        <w:rPr>
          <w:rFonts w:ascii="Times New Roman" w:eastAsia="Times New Roman" w:hAnsi="Times New Roman" w:cs="Times New Roman"/>
          <w:sz w:val="24"/>
          <w:szCs w:val="24"/>
          <w:lang w:val="en-US"/>
        </w:rPr>
        <w:t xml:space="preserve"> newly developed</w:t>
      </w:r>
      <w:r w:rsidR="004739A5" w:rsidRPr="004414A3">
        <w:rPr>
          <w:rFonts w:ascii="Times New Roman" w:eastAsia="Times New Roman" w:hAnsi="Times New Roman" w:cs="Times New Roman"/>
          <w:sz w:val="24"/>
          <w:szCs w:val="24"/>
          <w:lang w:val="en-US"/>
        </w:rPr>
        <w:t xml:space="preserve"> bootstrap</w:t>
      </w:r>
      <w:r w:rsidR="009E77A4" w:rsidRPr="004414A3">
        <w:rPr>
          <w:rFonts w:ascii="Times New Roman" w:eastAsia="Times New Roman" w:hAnsi="Times New Roman" w:cs="Times New Roman"/>
          <w:sz w:val="24"/>
          <w:szCs w:val="24"/>
          <w:lang w:val="en-US"/>
        </w:rPr>
        <w:t>p</w:t>
      </w:r>
      <w:r w:rsidR="004739A5" w:rsidRPr="004414A3">
        <w:rPr>
          <w:rFonts w:ascii="Times New Roman" w:eastAsia="Times New Roman" w:hAnsi="Times New Roman" w:cs="Times New Roman"/>
          <w:sz w:val="24"/>
          <w:szCs w:val="24"/>
          <w:lang w:val="en-US"/>
        </w:rPr>
        <w:t>ed</w:t>
      </w:r>
      <w:r w:rsidR="00F02D49" w:rsidRPr="004414A3">
        <w:rPr>
          <w:rFonts w:ascii="Times New Roman" w:eastAsia="Times New Roman" w:hAnsi="Times New Roman" w:cs="Times New Roman"/>
          <w:sz w:val="24"/>
          <w:szCs w:val="24"/>
          <w:lang w:val="en-US"/>
        </w:rPr>
        <w:t xml:space="preserve"> step-function selection models for meta-analysis of dependent effect sizes (Pustejovsky, Citkowicz et al., 2025). </w:t>
      </w:r>
    </w:p>
    <w:p w14:paraId="32719817" w14:textId="77777777" w:rsidR="00466B4F" w:rsidRPr="004414A3" w:rsidRDefault="00466B4F" w:rsidP="00466B4F">
      <w:pPr>
        <w:pStyle w:val="ListParagraph"/>
        <w:ind w:left="780"/>
        <w:jc w:val="both"/>
        <w:rPr>
          <w:rFonts w:eastAsia="Times New Roman"/>
          <w:szCs w:val="27"/>
          <w:lang w:val="en-US"/>
        </w:rPr>
      </w:pPr>
    </w:p>
    <w:p w14:paraId="46FA6C8C" w14:textId="0DC03AC5" w:rsidR="00466B4F" w:rsidRDefault="006447E5" w:rsidP="00107379">
      <w:pPr>
        <w:jc w:val="both"/>
        <w:rPr>
          <w:rFonts w:eastAsia="Times New Roman"/>
          <w:szCs w:val="27"/>
        </w:rPr>
      </w:pPr>
      <w:r>
        <w:rPr>
          <w:rFonts w:eastAsia="Times New Roman"/>
          <w:szCs w:val="27"/>
        </w:rPr>
        <w:t>On the one hand, we</w:t>
      </w:r>
      <w:r w:rsidR="00F02D49" w:rsidRPr="00466B4F">
        <w:rPr>
          <w:rFonts w:eastAsia="Times New Roman"/>
          <w:szCs w:val="27"/>
        </w:rPr>
        <w:t xml:space="preserve"> chose these tests because they have shown </w:t>
      </w:r>
      <w:r w:rsidR="00C6770F" w:rsidRPr="00466B4F">
        <w:rPr>
          <w:rFonts w:eastAsia="Times New Roman"/>
          <w:szCs w:val="27"/>
        </w:rPr>
        <w:t xml:space="preserve">the most promising statistical properties in </w:t>
      </w:r>
      <w:r w:rsidR="00476280">
        <w:rPr>
          <w:rFonts w:eastAsia="Times New Roman"/>
          <w:szCs w:val="27"/>
        </w:rPr>
        <w:t xml:space="preserve">the </w:t>
      </w:r>
      <w:r w:rsidR="00C6770F" w:rsidRPr="00466B4F">
        <w:rPr>
          <w:rFonts w:eastAsia="Times New Roman"/>
          <w:szCs w:val="27"/>
        </w:rPr>
        <w:t>simulation studies</w:t>
      </w:r>
      <w:r w:rsidR="00476280">
        <w:rPr>
          <w:rFonts w:eastAsia="Times New Roman"/>
          <w:szCs w:val="27"/>
        </w:rPr>
        <w:t xml:space="preserve"> embedded in the cited studies</w:t>
      </w:r>
      <w:r w:rsidR="00466B4F">
        <w:rPr>
          <w:rFonts w:eastAsia="Times New Roman"/>
          <w:szCs w:val="27"/>
        </w:rPr>
        <w:t xml:space="preserve"> above</w:t>
      </w:r>
      <w:r w:rsidR="00476280">
        <w:rPr>
          <w:rFonts w:eastAsia="Times New Roman"/>
          <w:szCs w:val="27"/>
        </w:rPr>
        <w:t>,</w:t>
      </w:r>
      <w:r w:rsidR="00466B4F">
        <w:rPr>
          <w:rFonts w:eastAsia="Times New Roman"/>
          <w:szCs w:val="27"/>
        </w:rPr>
        <w:t xml:space="preserve"> as well as shown in independent evaluations of publication bias methods</w:t>
      </w:r>
      <w:r w:rsidR="00476280">
        <w:rPr>
          <w:rFonts w:eastAsia="Times New Roman"/>
          <w:szCs w:val="27"/>
        </w:rPr>
        <w:t xml:space="preserve"> </w:t>
      </w:r>
      <w:r w:rsidR="004B427A">
        <w:t>(Carter et al., 2019; McShane et al., 2016)</w:t>
      </w:r>
      <w:r w:rsidR="00C6770F" w:rsidRPr="00466B4F">
        <w:rPr>
          <w:rFonts w:eastAsia="Times New Roman"/>
          <w:szCs w:val="27"/>
        </w:rPr>
        <w:t>.</w:t>
      </w:r>
      <w:r w:rsidR="00476280">
        <w:rPr>
          <w:rFonts w:eastAsia="Times New Roman"/>
          <w:szCs w:val="27"/>
        </w:rPr>
        <w:t xml:space="preserve"> </w:t>
      </w:r>
      <w:r>
        <w:rPr>
          <w:rFonts w:eastAsia="Times New Roman"/>
          <w:szCs w:val="27"/>
        </w:rPr>
        <w:t xml:space="preserve"> On the other hand,</w:t>
      </w:r>
      <w:r w:rsidR="005A5B74">
        <w:rPr>
          <w:rFonts w:eastAsia="Times New Roman"/>
          <w:szCs w:val="27"/>
        </w:rPr>
        <w:t xml:space="preserve"> </w:t>
      </w:r>
      <w:r w:rsidR="00476280">
        <w:rPr>
          <w:rFonts w:eastAsia="Times New Roman"/>
          <w:szCs w:val="27"/>
        </w:rPr>
        <w:t xml:space="preserve">Chen and Pustejovsky </w:t>
      </w:r>
      <w:r w:rsidR="004739A5">
        <w:rPr>
          <w:rFonts w:eastAsia="Times New Roman"/>
          <w:szCs w:val="27"/>
        </w:rPr>
        <w:t xml:space="preserve">(2025) </w:t>
      </w:r>
      <w:r>
        <w:rPr>
          <w:rFonts w:eastAsia="Times New Roman"/>
          <w:szCs w:val="27"/>
        </w:rPr>
        <w:t>and</w:t>
      </w:r>
      <w:r w:rsidR="005A5B74">
        <w:rPr>
          <w:rFonts w:eastAsia="Times New Roman"/>
          <w:szCs w:val="27"/>
        </w:rPr>
        <w:t xml:space="preserve"> Pustejovsky, </w:t>
      </w:r>
      <w:r w:rsidR="005A5B74">
        <w:t>Citkowicz et al. (2025)</w:t>
      </w:r>
      <w:r w:rsidR="004739A5">
        <w:t xml:space="preserve"> have shown that</w:t>
      </w:r>
      <w:r w:rsidR="005A5B74">
        <w:rPr>
          <w:rFonts w:eastAsia="Times New Roman"/>
          <w:szCs w:val="27"/>
        </w:rPr>
        <w:t xml:space="preserve"> </w:t>
      </w:r>
      <w:r w:rsidR="00476280">
        <w:rPr>
          <w:rFonts w:eastAsia="Times New Roman"/>
          <w:szCs w:val="27"/>
        </w:rPr>
        <w:t xml:space="preserve">regression-based methods (such as </w:t>
      </w:r>
      <w:r w:rsidR="0095775A">
        <w:rPr>
          <w:rFonts w:eastAsia="Times New Roman"/>
          <w:szCs w:val="27"/>
        </w:rPr>
        <w:t>PE</w:t>
      </w:r>
      <w:r w:rsidR="00476280">
        <w:rPr>
          <w:rFonts w:eastAsia="Times New Roman"/>
          <w:szCs w:val="27"/>
        </w:rPr>
        <w:t>CHE</w:t>
      </w:r>
      <w:r w:rsidR="00F34FB5">
        <w:rPr>
          <w:rFonts w:eastAsia="Times New Roman"/>
          <w:szCs w:val="27"/>
        </w:rPr>
        <w:t>-RVE</w:t>
      </w:r>
      <w:r w:rsidR="00476280">
        <w:rPr>
          <w:rFonts w:eastAsia="Times New Roman"/>
          <w:szCs w:val="27"/>
        </w:rPr>
        <w:t>-ISCW and PET/PEESE</w:t>
      </w:r>
      <w:r w:rsidR="00F34FB5">
        <w:rPr>
          <w:rFonts w:eastAsia="Times New Roman"/>
          <w:szCs w:val="27"/>
        </w:rPr>
        <w:t>-RVE-ISCW</w:t>
      </w:r>
      <w:r w:rsidR="00476280">
        <w:rPr>
          <w:rFonts w:eastAsia="Times New Roman"/>
          <w:szCs w:val="27"/>
        </w:rPr>
        <w:t xml:space="preserve">) are </w:t>
      </w:r>
      <w:r w:rsidR="005A5B74">
        <w:rPr>
          <w:rFonts w:eastAsia="Times New Roman"/>
          <w:szCs w:val="27"/>
        </w:rPr>
        <w:t xml:space="preserve">generally </w:t>
      </w:r>
      <w:r w:rsidR="00476280">
        <w:rPr>
          <w:rFonts w:eastAsia="Times New Roman"/>
          <w:szCs w:val="27"/>
        </w:rPr>
        <w:t xml:space="preserve">better at detecting </w:t>
      </w:r>
      <w:r w:rsidR="005A5B74">
        <w:rPr>
          <w:rFonts w:eastAsia="Times New Roman"/>
          <w:szCs w:val="27"/>
        </w:rPr>
        <w:t>publication</w:t>
      </w:r>
      <w:r w:rsidR="00476280">
        <w:rPr>
          <w:rFonts w:eastAsia="Times New Roman"/>
          <w:szCs w:val="27"/>
        </w:rPr>
        <w:t xml:space="preserve"> bias</w:t>
      </w:r>
      <w:r w:rsidR="005A5B74">
        <w:rPr>
          <w:rFonts w:eastAsia="Times New Roman"/>
          <w:szCs w:val="27"/>
        </w:rPr>
        <w:t>es</w:t>
      </w:r>
      <w:r w:rsidR="00476280">
        <w:rPr>
          <w:rFonts w:eastAsia="Times New Roman"/>
          <w:szCs w:val="27"/>
        </w:rPr>
        <w:t xml:space="preserve"> when selection is weak relative to selection models (such </w:t>
      </w:r>
      <w:r w:rsidR="000C42E4">
        <w:rPr>
          <w:rFonts w:eastAsia="Times New Roman"/>
          <w:szCs w:val="27"/>
        </w:rPr>
        <w:t xml:space="preserve">as </w:t>
      </w:r>
      <w:r w:rsidR="00507340">
        <w:rPr>
          <w:rFonts w:eastAsia="Times New Roman"/>
          <w:szCs w:val="27"/>
        </w:rPr>
        <w:t xml:space="preserve">the </w:t>
      </w:r>
      <w:r w:rsidR="00476280">
        <w:rPr>
          <w:rFonts w:eastAsia="Times New Roman"/>
          <w:szCs w:val="27"/>
        </w:rPr>
        <w:t>3PSM and 4PSM</w:t>
      </w:r>
      <w:r w:rsidR="00507340">
        <w:rPr>
          <w:rFonts w:eastAsia="Times New Roman"/>
          <w:szCs w:val="27"/>
        </w:rPr>
        <w:t xml:space="preserve"> models</w:t>
      </w:r>
      <w:r w:rsidR="00476280">
        <w:rPr>
          <w:rFonts w:eastAsia="Times New Roman"/>
          <w:szCs w:val="27"/>
        </w:rPr>
        <w:t xml:space="preserve">), whereas the selection models clearly outperform regression-based methods in the presence of </w:t>
      </w:r>
      <w:r>
        <w:rPr>
          <w:rFonts w:eastAsia="Times New Roman"/>
          <w:szCs w:val="27"/>
        </w:rPr>
        <w:t xml:space="preserve">moderate to </w:t>
      </w:r>
      <w:r w:rsidR="00476280">
        <w:rPr>
          <w:rFonts w:eastAsia="Times New Roman"/>
          <w:szCs w:val="27"/>
        </w:rPr>
        <w:t>strong selection</w:t>
      </w:r>
      <w:r>
        <w:rPr>
          <w:rFonts w:eastAsia="Times New Roman"/>
          <w:szCs w:val="27"/>
        </w:rPr>
        <w:t xml:space="preserve"> in effect sizes</w:t>
      </w:r>
      <w:r w:rsidR="00476280">
        <w:rPr>
          <w:rFonts w:eastAsia="Times New Roman"/>
          <w:szCs w:val="27"/>
        </w:rPr>
        <w:t>.</w:t>
      </w:r>
      <w:r w:rsidR="004739A5">
        <w:rPr>
          <w:rFonts w:eastAsia="Times New Roman"/>
          <w:szCs w:val="27"/>
        </w:rPr>
        <w:t xml:space="preserve"> W</w:t>
      </w:r>
      <w:r w:rsidR="009F1D60">
        <w:rPr>
          <w:rFonts w:eastAsia="Times New Roman"/>
          <w:szCs w:val="27"/>
        </w:rPr>
        <w:t>e</w:t>
      </w:r>
      <w:r w:rsidR="004739A5">
        <w:rPr>
          <w:rFonts w:eastAsia="Times New Roman"/>
          <w:szCs w:val="27"/>
        </w:rPr>
        <w:t>, therefore,</w:t>
      </w:r>
      <w:r w:rsidR="009F1D60">
        <w:rPr>
          <w:rFonts w:eastAsia="Times New Roman"/>
          <w:szCs w:val="27"/>
        </w:rPr>
        <w:t xml:space="preserve"> aim</w:t>
      </w:r>
      <w:r w:rsidR="004739A5">
        <w:rPr>
          <w:rFonts w:eastAsia="Times New Roman"/>
          <w:szCs w:val="27"/>
        </w:rPr>
        <w:t>ed</w:t>
      </w:r>
      <w:r w:rsidR="009F1D60">
        <w:rPr>
          <w:rFonts w:eastAsia="Times New Roman"/>
          <w:szCs w:val="27"/>
        </w:rPr>
        <w:t xml:space="preserve"> to </w:t>
      </w:r>
      <w:r w:rsidR="00107379">
        <w:rPr>
          <w:rFonts w:eastAsia="Times New Roman"/>
          <w:szCs w:val="27"/>
        </w:rPr>
        <w:t xml:space="preserve">include a </w:t>
      </w:r>
      <w:r w:rsidR="009F1D60">
        <w:rPr>
          <w:rFonts w:eastAsia="Times New Roman"/>
          <w:szCs w:val="27"/>
        </w:rPr>
        <w:t>mi</w:t>
      </w:r>
      <w:r w:rsidR="00107379">
        <w:rPr>
          <w:rFonts w:eastAsia="Times New Roman"/>
          <w:szCs w:val="27"/>
        </w:rPr>
        <w:t xml:space="preserve">xture of </w:t>
      </w:r>
      <w:r w:rsidR="009F1D60">
        <w:rPr>
          <w:rFonts w:eastAsia="Times New Roman"/>
          <w:szCs w:val="27"/>
        </w:rPr>
        <w:t xml:space="preserve">publication bias tests </w:t>
      </w:r>
      <w:r w:rsidR="00107379">
        <w:rPr>
          <w:rFonts w:eastAsia="Times New Roman"/>
          <w:szCs w:val="27"/>
        </w:rPr>
        <w:t xml:space="preserve">that function well under different levels of selective reporting. </w:t>
      </w:r>
      <w:r w:rsidR="009F1D60">
        <w:rPr>
          <w:rFonts w:eastAsia="Times New Roman"/>
          <w:szCs w:val="27"/>
        </w:rPr>
        <w:t xml:space="preserve"> </w:t>
      </w:r>
    </w:p>
    <w:p w14:paraId="7DF8054A" w14:textId="40DD436C" w:rsidR="00476280" w:rsidRDefault="00476280" w:rsidP="00466B4F">
      <w:pPr>
        <w:jc w:val="both"/>
        <w:rPr>
          <w:rFonts w:eastAsia="Times New Roman"/>
          <w:szCs w:val="27"/>
        </w:rPr>
      </w:pPr>
    </w:p>
    <w:p w14:paraId="3FFFD7A0" w14:textId="6FF86F54" w:rsidR="00001470" w:rsidRPr="00001470" w:rsidRDefault="0013117B" w:rsidP="00001470">
      <w:pPr>
        <w:autoSpaceDE w:val="0"/>
        <w:autoSpaceDN w:val="0"/>
        <w:adjustRightInd w:val="0"/>
        <w:jc w:val="both"/>
        <w:rPr>
          <w:rFonts w:eastAsia="Times New Roman"/>
          <w:lang w:val="en-US"/>
        </w:rPr>
      </w:pPr>
      <w:r>
        <w:rPr>
          <w:rFonts w:eastAsia="Times New Roman"/>
          <w:szCs w:val="27"/>
        </w:rPr>
        <w:t xml:space="preserve">To differentiate between </w:t>
      </w:r>
      <w:r>
        <w:rPr>
          <w:rFonts w:eastAsia="Times New Roman"/>
          <w:lang w:val="en-US"/>
        </w:rPr>
        <w:t>publication</w:t>
      </w:r>
      <w:r w:rsidRPr="0013117B">
        <w:rPr>
          <w:rFonts w:eastAsia="Times New Roman"/>
          <w:lang w:val="en-US"/>
        </w:rPr>
        <w:t xml:space="preserve"> bias and</w:t>
      </w:r>
      <w:r>
        <w:rPr>
          <w:rFonts w:eastAsia="Times New Roman"/>
          <w:lang w:val="en-US"/>
        </w:rPr>
        <w:t xml:space="preserve"> </w:t>
      </w:r>
      <w:r w:rsidRPr="0013117B">
        <w:rPr>
          <w:rFonts w:eastAsia="Times New Roman"/>
          <w:lang w:val="en-US"/>
        </w:rPr>
        <w:t>systematic</w:t>
      </w:r>
      <w:r>
        <w:rPr>
          <w:rFonts w:eastAsia="Times New Roman"/>
          <w:lang w:val="en-US"/>
        </w:rPr>
        <w:t xml:space="preserve"> and substantial</w:t>
      </w:r>
      <w:r w:rsidRPr="0013117B">
        <w:rPr>
          <w:rFonts w:eastAsia="Times New Roman"/>
          <w:lang w:val="en-US"/>
        </w:rPr>
        <w:t xml:space="preserve"> differences </w:t>
      </w:r>
      <w:r>
        <w:rPr>
          <w:rFonts w:eastAsia="Times New Roman"/>
          <w:lang w:val="en-US"/>
        </w:rPr>
        <w:t>between</w:t>
      </w:r>
      <w:r w:rsidRPr="0013117B">
        <w:rPr>
          <w:rFonts w:eastAsia="Times New Roman"/>
          <w:lang w:val="en-US"/>
        </w:rPr>
        <w:t xml:space="preserve"> effect siz</w:t>
      </w:r>
      <w:r>
        <w:rPr>
          <w:rFonts w:eastAsia="Times New Roman"/>
          <w:lang w:val="en-US"/>
        </w:rPr>
        <w:t xml:space="preserve">es, we conducted two types of tests, where we adjusted subgroup effects for publication bias. Specifically, we adjusted subgroup effects for publication bias for preregistration status and outcome type. As not all publication bias tests can be used for correcting subgroup effects, we only used a subset of the above-listed tests. Find information on the exact models used for this type of publication bias adjustment in the next section. </w:t>
      </w:r>
    </w:p>
    <w:p w14:paraId="7B65158B" w14:textId="6ED7747B" w:rsidR="00001470" w:rsidRDefault="00001470" w:rsidP="004739A5">
      <w:pPr>
        <w:jc w:val="both"/>
        <w:rPr>
          <w:rFonts w:eastAsia="Times New Roman"/>
          <w:szCs w:val="27"/>
        </w:rPr>
      </w:pPr>
    </w:p>
    <w:p w14:paraId="44B1FD2A" w14:textId="1348782C" w:rsidR="00F34FB5" w:rsidRDefault="008C765B" w:rsidP="008C765B">
      <w:pPr>
        <w:jc w:val="both"/>
        <w:rPr>
          <w:rFonts w:eastAsia="Times New Roman"/>
          <w:szCs w:val="27"/>
        </w:rPr>
      </w:pPr>
      <w:r>
        <w:rPr>
          <w:rFonts w:eastAsia="Times New Roman"/>
          <w:szCs w:val="27"/>
        </w:rPr>
        <w:t xml:space="preserve">Across all models, despite the worst-case meta-analysis models, we used a modified version of the standard error and variance presented in Equation (3). More precisely, we defined the </w:t>
      </w:r>
      <w:r w:rsidR="00CF5426">
        <w:rPr>
          <w:rFonts w:eastAsia="Times New Roman"/>
          <w:szCs w:val="27"/>
        </w:rPr>
        <w:t>modified version of the standard error and variance as</w:t>
      </w:r>
      <w:r>
        <w:rPr>
          <w:rFonts w:eastAsia="Times New Roman"/>
          <w:szCs w:val="27"/>
        </w:rPr>
        <w:t xml:space="preserve"> follows: </w:t>
      </w:r>
    </w:p>
    <w:p w14:paraId="16EADEB4" w14:textId="4B6E5F4E" w:rsidR="00E124CE" w:rsidRDefault="00E124CE" w:rsidP="008C765B">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124CE" w:rsidRPr="007332FC" w14:paraId="5A8D16FF" w14:textId="77777777" w:rsidTr="00527421">
        <w:tc>
          <w:tcPr>
            <w:tcW w:w="350" w:type="pct"/>
            <w:vAlign w:val="center"/>
          </w:tcPr>
          <w:p w14:paraId="2DEC2D08" w14:textId="77777777" w:rsidR="00E124CE" w:rsidRDefault="00E124CE" w:rsidP="00E124CE">
            <w:pPr>
              <w:autoSpaceDE w:val="0"/>
              <w:autoSpaceDN w:val="0"/>
              <w:adjustRightInd w:val="0"/>
              <w:spacing w:line="360" w:lineRule="auto"/>
              <w:rPr>
                <w:lang w:val="en-US"/>
              </w:rPr>
            </w:pPr>
          </w:p>
        </w:tc>
        <w:tc>
          <w:tcPr>
            <w:tcW w:w="4300" w:type="pct"/>
            <w:vAlign w:val="center"/>
          </w:tcPr>
          <w:p w14:paraId="58884B98" w14:textId="07E78C79" w:rsidR="00E124CE" w:rsidRPr="007332FC" w:rsidRDefault="00000000" w:rsidP="00E124CE">
            <w:pPr>
              <w:spacing w:line="360" w:lineRule="auto"/>
              <w:jc w:val="center"/>
              <w:rPr>
                <w:lang w:val="en-US"/>
              </w:rPr>
            </w:pP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r>
                <w:rPr>
                  <w:rFonts w:ascii="Cambria Math" w:eastAsia="Times New Roman" w:hAnsi="Cambria Math"/>
                  <w:szCs w:val="27"/>
                </w:rPr>
                <m:t xml:space="preserve">= </m:t>
              </m:r>
              <m:r>
                <w:rPr>
                  <w:rFonts w:ascii="Cambria Math" w:eastAsia="Times New Roman" w:hAnsi="Cambria Math"/>
                </w:rPr>
                <m:t>W×ξ</m:t>
              </m:r>
              <m:r>
                <w:rPr>
                  <w:rFonts w:ascii="Cambria Math" w:hAnsi="Cambria Math"/>
                </w:rPr>
                <m:t xml:space="preserve"> </m:t>
              </m:r>
            </m:oMath>
            <w:r w:rsidR="00E124CE">
              <w:rPr>
                <w:rFonts w:eastAsia="Times New Roman"/>
              </w:rPr>
              <w:t xml:space="preserve">and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mod</m:t>
                  </m:r>
                </m:sub>
              </m:sSub>
              <m:r>
                <w:rPr>
                  <w:rFonts w:ascii="Cambria Math" w:eastAsia="Times New Roman" w:hAnsi="Cambria Math"/>
                </w:rPr>
                <m:t xml:space="preserve">= </m:t>
              </m:r>
              <m:rad>
                <m:radPr>
                  <m:degHide m:val="1"/>
                  <m:ctrlPr>
                    <w:rPr>
                      <w:rFonts w:ascii="Cambria Math" w:eastAsia="Times New Roman" w:hAnsi="Cambria Math"/>
                      <w:i/>
                    </w:rPr>
                  </m:ctrlPr>
                </m:radPr>
                <m:deg/>
                <m:e>
                  <m:sSubSup>
                    <m:sSubSupPr>
                      <m:ctrlPr>
                        <w:rPr>
                          <w:rFonts w:ascii="Cambria Math" w:eastAsia="Times New Roman" w:hAnsi="Cambria Math"/>
                          <w:i/>
                        </w:rPr>
                      </m:ctrlPr>
                    </m:sSubSupPr>
                    <m:e>
                      <m:r>
                        <w:rPr>
                          <w:rFonts w:ascii="Cambria Math" w:eastAsia="Times New Roman" w:hAnsi="Cambria Math"/>
                        </w:rPr>
                        <m:t>V</m:t>
                      </m:r>
                    </m:e>
                    <m:sub>
                      <m:r>
                        <w:rPr>
                          <w:rFonts w:ascii="Cambria Math" w:eastAsia="Times New Roman" w:hAnsi="Cambria Math"/>
                        </w:rPr>
                        <m:t>gt</m:t>
                      </m:r>
                    </m:sub>
                    <m:sup>
                      <m:r>
                        <w:rPr>
                          <w:rFonts w:ascii="Cambria Math" w:eastAsia="Times New Roman" w:hAnsi="Cambria Math"/>
                        </w:rPr>
                        <m:t>mod</m:t>
                      </m:r>
                    </m:sup>
                  </m:sSubSup>
                </m:e>
              </m:rad>
            </m:oMath>
            <w:r w:rsidR="00E124CE">
              <w:rPr>
                <w:rFonts w:eastAsia="Times New Roman"/>
              </w:rPr>
              <w:t>.</w:t>
            </w:r>
          </w:p>
        </w:tc>
        <w:tc>
          <w:tcPr>
            <w:tcW w:w="350" w:type="pct"/>
            <w:vAlign w:val="center"/>
          </w:tcPr>
          <w:p w14:paraId="7FC8EF31" w14:textId="195A9349" w:rsidR="00E124CE" w:rsidRPr="007332FC" w:rsidRDefault="00E124CE" w:rsidP="00527421">
            <w:pPr>
              <w:pStyle w:val="Caption"/>
              <w:jc w:val="both"/>
              <w:rPr>
                <w:i w:val="0"/>
                <w:lang w:val="en-US"/>
              </w:rPr>
            </w:pPr>
            <w:r>
              <w:rPr>
                <w:i w:val="0"/>
                <w:color w:val="000000" w:themeColor="text1"/>
                <w:sz w:val="24"/>
              </w:rPr>
              <w:t>(4</w:t>
            </w:r>
            <w:r w:rsidRPr="000A72EB">
              <w:rPr>
                <w:i w:val="0"/>
                <w:color w:val="000000" w:themeColor="text1"/>
                <w:sz w:val="24"/>
              </w:rPr>
              <w:t>)</w:t>
            </w:r>
          </w:p>
        </w:tc>
      </w:tr>
    </w:tbl>
    <w:p w14:paraId="68AE09A9" w14:textId="77777777" w:rsidR="00E124CE" w:rsidRDefault="00E124CE" w:rsidP="008C765B">
      <w:pPr>
        <w:jc w:val="both"/>
        <w:rPr>
          <w:rFonts w:eastAsia="Times New Roman"/>
        </w:rPr>
      </w:pPr>
    </w:p>
    <w:p w14:paraId="5A9C9462" w14:textId="2939D17B" w:rsidR="008C765B" w:rsidRDefault="008C765B" w:rsidP="004739A5">
      <w:pPr>
        <w:jc w:val="both"/>
        <w:rPr>
          <w:rFonts w:eastAsia="Times New Roman"/>
          <w:szCs w:val="27"/>
        </w:rPr>
      </w:pPr>
      <w:r>
        <w:rPr>
          <w:rFonts w:eastAsia="Times New Roman"/>
        </w:rPr>
        <w:t xml:space="preserve">As described by Pustejovsky and Rodgers (2019), this approach is necessary to </w:t>
      </w:r>
      <w:r>
        <w:rPr>
          <w:rFonts w:eastAsia="Times New Roman"/>
          <w:szCs w:val="27"/>
        </w:rPr>
        <w:t xml:space="preserve">avoid the artificial correlation between SMD effect size estimates and their sampling variance, induced by the fact that SMD estimates are used to calculate </w:t>
      </w:r>
      <m:oMath>
        <m:r>
          <w:rPr>
            <w:rFonts w:ascii="Cambria Math" w:eastAsia="Times New Roman" w:hAnsi="Cambria Math"/>
            <w:szCs w:val="27"/>
          </w:rPr>
          <m:t>P</m:t>
        </m:r>
      </m:oMath>
      <w:r>
        <w:rPr>
          <w:rFonts w:eastAsia="Times New Roman"/>
          <w:szCs w:val="27"/>
        </w:rPr>
        <w:t xml:space="preserve"> in Equation (3). For a deeper understanding of the relative difference between </w:t>
      </w:r>
      <m:oMath>
        <m:sSubSup>
          <m:sSubSupPr>
            <m:ctrlPr>
              <w:rPr>
                <w:rFonts w:ascii="Cambria Math" w:eastAsia="Times New Roman" w:hAnsi="Cambria Math"/>
                <w:i/>
                <w:szCs w:val="27"/>
              </w:rPr>
            </m:ctrlPr>
          </m:sSubSupPr>
          <m:e>
            <m:r>
              <w:rPr>
                <w:rFonts w:ascii="Cambria Math" w:eastAsia="Times New Roman" w:hAnsi="Cambria Math"/>
                <w:szCs w:val="27"/>
              </w:rPr>
              <m:t>V</m:t>
            </m:r>
          </m:e>
          <m:sub>
            <m:r>
              <w:rPr>
                <w:rFonts w:ascii="Cambria Math" w:eastAsia="Times New Roman" w:hAnsi="Cambria Math"/>
                <w:szCs w:val="27"/>
              </w:rPr>
              <m:t>gt</m:t>
            </m:r>
          </m:sub>
          <m:sup>
            <m:r>
              <w:rPr>
                <w:rFonts w:ascii="Cambria Math" w:eastAsia="Times New Roman" w:hAnsi="Cambria Math"/>
                <w:szCs w:val="27"/>
              </w:rPr>
              <m:t>mod</m:t>
            </m:r>
          </m:sup>
        </m:sSubSup>
      </m:oMath>
      <w:r>
        <w:rPr>
          <w:rFonts w:eastAsia="Times New Roman"/>
          <w:szCs w:val="27"/>
        </w:rPr>
        <w:t xml:space="preserve"> and </w:t>
      </w:r>
      <m:oMath>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gt</m:t>
            </m:r>
          </m:sub>
        </m:sSub>
      </m:oMath>
      <w:r>
        <w:rPr>
          <w:rFonts w:eastAsia="Times New Roman"/>
          <w:szCs w:val="27"/>
        </w:rPr>
        <w:t xml:space="preserve">, see Figures 91 and 92 in the PRIMED workflow. We did not use modified standard errors in the worst-case meta-analysis, as it is intended to represent a sensitivity analysis that replicates the main analysis, just without including effect sizes that affirm one's non-null hypothesis and are statistically significant. </w:t>
      </w:r>
    </w:p>
    <w:p w14:paraId="37159DCA" w14:textId="77777777" w:rsidR="008C765B" w:rsidRDefault="008C765B" w:rsidP="004739A5">
      <w:pPr>
        <w:jc w:val="both"/>
        <w:rPr>
          <w:rFonts w:eastAsia="Times New Roman"/>
          <w:szCs w:val="27"/>
        </w:rPr>
      </w:pPr>
    </w:p>
    <w:p w14:paraId="58038267" w14:textId="3CA3310A" w:rsidR="008E1FB9" w:rsidRDefault="004739A5" w:rsidP="008E1FB9">
      <w:pPr>
        <w:rPr>
          <w:rFonts w:eastAsia="Times New Roman"/>
          <w:lang w:val="en-US" w:eastAsia="en-US"/>
        </w:rPr>
      </w:pPr>
      <w:r>
        <w:rPr>
          <w:rFonts w:eastAsia="Times New Roman"/>
          <w:szCs w:val="27"/>
        </w:rPr>
        <w:t>For visualization purposes</w:t>
      </w:r>
      <w:r w:rsidR="00F02D49" w:rsidRPr="00466B4F">
        <w:rPr>
          <w:rFonts w:eastAsia="Times New Roman"/>
          <w:szCs w:val="27"/>
        </w:rPr>
        <w:t>, we applied contour-enhanced funnel plots (Peters, 2005)</w:t>
      </w:r>
      <w:r>
        <w:rPr>
          <w:rFonts w:eastAsia="Times New Roman"/>
          <w:szCs w:val="27"/>
        </w:rPr>
        <w:t xml:space="preserve">, which aim to </w:t>
      </w:r>
      <w:r w:rsidR="005E7A20">
        <w:rPr>
          <w:rFonts w:eastAsia="Times New Roman"/>
          <w:szCs w:val="27"/>
        </w:rPr>
        <w:t>depict</w:t>
      </w:r>
      <w:r>
        <w:rPr>
          <w:rFonts w:eastAsia="Times New Roman"/>
          <w:szCs w:val="27"/>
        </w:rPr>
        <w:t xml:space="preserve"> the </w:t>
      </w:r>
      <w:r w:rsidR="005E7A20">
        <w:rPr>
          <w:rFonts w:eastAsia="Times New Roman"/>
          <w:szCs w:val="27"/>
        </w:rPr>
        <w:t>relationship</w:t>
      </w:r>
      <w:r>
        <w:rPr>
          <w:rFonts w:eastAsia="Times New Roman"/>
          <w:szCs w:val="27"/>
        </w:rPr>
        <w:t xml:space="preserve"> between the effect sizes and their estimated standard errors. In these plots, we included </w:t>
      </w:r>
      <w:r w:rsidR="00F02D49" w:rsidRPr="00466B4F">
        <w:rPr>
          <w:rFonts w:eastAsia="Times New Roman"/>
          <w:szCs w:val="27"/>
        </w:rPr>
        <w:t>the estimated slope from the robust Egger’s regression tests (van Aert, 2025)</w:t>
      </w:r>
      <w:r>
        <w:rPr>
          <w:rFonts w:eastAsia="Times New Roman"/>
          <w:szCs w:val="27"/>
        </w:rPr>
        <w:t xml:space="preserve"> and colored the effect size estimate by their overall risk of bias assessment. </w:t>
      </w:r>
      <w:r w:rsidR="008E1FB9">
        <w:rPr>
          <w:rFonts w:eastAsia="Times New Roman"/>
          <w:szCs w:val="27"/>
        </w:rPr>
        <w:t xml:space="preserve">We </w:t>
      </w:r>
      <w:r w:rsidR="00855C76">
        <w:rPr>
          <w:rFonts w:eastAsia="Times New Roman"/>
          <w:szCs w:val="27"/>
        </w:rPr>
        <w:t xml:space="preserve">both </w:t>
      </w:r>
      <w:r w:rsidR="008E1FB9">
        <w:rPr>
          <w:rFonts w:eastAsia="Times New Roman"/>
          <w:szCs w:val="27"/>
        </w:rPr>
        <w:t>visualize</w:t>
      </w:r>
      <w:r w:rsidR="00855C76">
        <w:rPr>
          <w:rFonts w:eastAsia="Times New Roman"/>
          <w:szCs w:val="27"/>
        </w:rPr>
        <w:t xml:space="preserve"> </w:t>
      </w:r>
      <w:r w:rsidR="008E1FB9">
        <w:rPr>
          <w:rFonts w:eastAsia="Times New Roman"/>
          <w:szCs w:val="27"/>
        </w:rPr>
        <w:t>funnel plots of the study and effect size levels. For the study-level plots, we averaged</w:t>
      </w:r>
      <w:r w:rsidR="00855C76">
        <w:rPr>
          <w:rStyle w:val="FootnoteReference"/>
          <w:rFonts w:eastAsia="Times New Roman"/>
          <w:szCs w:val="27"/>
        </w:rPr>
        <w:footnoteReference w:id="7"/>
      </w:r>
      <w:r w:rsidR="008E1FB9">
        <w:rPr>
          <w:rFonts w:eastAsia="Times New Roman"/>
          <w:szCs w:val="27"/>
        </w:rPr>
        <w:t xml:space="preserve"> all within-study effect sizes, assuming a constant between-effects correlation of 0.8. As all of our risk of bias assessments were conducted at the effect size level, we did not color the average effect sizes in study-level plots. As a supplementary analysis, we also visualized funnel plots across different types of reintegrational as well as mental health outcomes. </w:t>
      </w:r>
    </w:p>
    <w:p w14:paraId="1726CAA1" w14:textId="77777777" w:rsidR="008C765B" w:rsidRDefault="008C765B" w:rsidP="004739A5">
      <w:pPr>
        <w:jc w:val="both"/>
        <w:rPr>
          <w:rFonts w:eastAsia="Times New Roman"/>
          <w:szCs w:val="27"/>
        </w:rPr>
      </w:pPr>
    </w:p>
    <w:p w14:paraId="1ADEF2C5" w14:textId="2E52FA80" w:rsidR="00001470" w:rsidRPr="00001470" w:rsidRDefault="00001470" w:rsidP="00001470">
      <w:pPr>
        <w:pStyle w:val="Heading4"/>
      </w:pPr>
      <w:r>
        <w:t>Selective reporting and preregistration</w:t>
      </w:r>
    </w:p>
    <w:p w14:paraId="54118122" w14:textId="2FF099B0" w:rsidR="002768AE" w:rsidRDefault="004739A5" w:rsidP="004739A5">
      <w:pPr>
        <w:jc w:val="both"/>
        <w:rPr>
          <w:rFonts w:eastAsia="Times New Roman"/>
          <w:szCs w:val="27"/>
        </w:rPr>
      </w:pPr>
      <w:r>
        <w:rPr>
          <w:rFonts w:eastAsia="Times New Roman"/>
          <w:szCs w:val="27"/>
        </w:rPr>
        <w:t xml:space="preserve">A special feature of our data is that approximately half of the included studies (22 of 45 studies in the social integrational data and 20 out of 41 studies in the mental health data) were preregistered. In preregistered studies, one could expect that publication bias is either completely absent or at least much less pronounced </w:t>
      </w:r>
      <w:r w:rsidR="006447E5">
        <w:rPr>
          <w:rFonts w:eastAsia="Times New Roman"/>
          <w:szCs w:val="27"/>
        </w:rPr>
        <w:t>compared</w:t>
      </w:r>
      <w:r>
        <w:rPr>
          <w:rFonts w:eastAsia="Times New Roman"/>
          <w:szCs w:val="27"/>
        </w:rPr>
        <w:t xml:space="preserve"> to conventional/non-preregistered studies. </w:t>
      </w:r>
      <w:r w:rsidR="008C765B">
        <w:rPr>
          <w:rFonts w:eastAsia="Times New Roman"/>
          <w:szCs w:val="27"/>
        </w:rPr>
        <w:t>For this type of effect size data, it has recently been suggested not to correct preregistered studies for publication bias (van Aert, 2025) or to model this factor (Pustejovsky, Citkowicz et al., 2025).</w:t>
      </w:r>
      <w:r w:rsidR="006B3843">
        <w:rPr>
          <w:rFonts w:eastAsia="Times New Roman"/>
          <w:szCs w:val="27"/>
        </w:rPr>
        <w:t xml:space="preserve"> In line with these recommendations, we assessed publication bias by only adjusting non-preregistered studies or by adding a centered dummy variable for preregistration status to the given publ</w:t>
      </w:r>
      <w:r w:rsidR="006D11B7">
        <w:rPr>
          <w:rFonts w:eastAsia="Times New Roman"/>
          <w:szCs w:val="27"/>
        </w:rPr>
        <w:t>ic</w:t>
      </w:r>
      <w:r w:rsidR="006B3843">
        <w:rPr>
          <w:rFonts w:eastAsia="Times New Roman"/>
          <w:szCs w:val="27"/>
        </w:rPr>
        <w:t xml:space="preserve">ation bias model. Centering of binary variables follows the recommendation forwarded by Fisher and Tipton (2015). </w:t>
      </w:r>
      <w:r w:rsidR="008E1FB9">
        <w:rPr>
          <w:rFonts w:eastAsia="Times New Roman"/>
          <w:szCs w:val="27"/>
        </w:rPr>
        <w:t>Moreover</w:t>
      </w:r>
      <w:r>
        <w:rPr>
          <w:rFonts w:eastAsia="Times New Roman"/>
          <w:szCs w:val="27"/>
        </w:rPr>
        <w:t xml:space="preserve">, we depicted funnel plots separately for preregistered and non-preregistered studies. </w:t>
      </w:r>
    </w:p>
    <w:p w14:paraId="60D6120F" w14:textId="77777777" w:rsidR="0013117B" w:rsidRDefault="0013117B" w:rsidP="00F02D49">
      <w:pPr>
        <w:jc w:val="both"/>
        <w:rPr>
          <w:rFonts w:eastAsia="Times New Roman"/>
          <w:szCs w:val="27"/>
        </w:rPr>
      </w:pPr>
    </w:p>
    <w:p w14:paraId="17DF2BDD" w14:textId="01CA00B7" w:rsidR="00001470" w:rsidRDefault="0013117B" w:rsidP="00476280">
      <w:pPr>
        <w:pStyle w:val="Heading4"/>
      </w:pPr>
      <w:r>
        <w:t>Model</w:t>
      </w:r>
      <w:r w:rsidR="00001470">
        <w:t>-</w:t>
      </w:r>
      <w:r>
        <w:t>specific details</w:t>
      </w:r>
      <w:r w:rsidR="004279F9">
        <w:t xml:space="preserve"> (#)</w:t>
      </w:r>
    </w:p>
    <w:p w14:paraId="7883D89A" w14:textId="54961A88" w:rsidR="004739A5" w:rsidRDefault="005E7A20" w:rsidP="004F3567">
      <w:pPr>
        <w:pStyle w:val="Heading6"/>
        <w:rPr>
          <w:rFonts w:eastAsia="Times New Roman"/>
        </w:rPr>
      </w:pPr>
      <w:r>
        <w:rPr>
          <w:rFonts w:eastAsia="Times New Roman"/>
        </w:rPr>
        <w:t>Cluster b</w:t>
      </w:r>
      <w:r w:rsidR="00476280">
        <w:rPr>
          <w:rFonts w:eastAsia="Times New Roman"/>
        </w:rPr>
        <w:t>ootstrap HYEMA</w:t>
      </w:r>
    </w:p>
    <w:p w14:paraId="1E92142D" w14:textId="3A9ABCBA" w:rsidR="000F738B" w:rsidRDefault="00855C76" w:rsidP="00F02D49">
      <w:pPr>
        <w:jc w:val="both"/>
      </w:pPr>
      <w:r>
        <w:rPr>
          <w:rFonts w:eastAsia="Times New Roman"/>
          <w:szCs w:val="27"/>
        </w:rPr>
        <w:t>As the only test, HYEMA provides average effect size estimates where only effect sizes from non-preregistered studies are adjusted for publication bias. Although this test has shown promising performance</w:t>
      </w:r>
      <w:r w:rsidR="00ED1CC0">
        <w:rPr>
          <w:rFonts w:eastAsia="Times New Roman"/>
          <w:szCs w:val="27"/>
        </w:rPr>
        <w:t xml:space="preserve"> (van Aert, 2025)</w:t>
      </w:r>
      <w:r>
        <w:rPr>
          <w:rFonts w:eastAsia="Times New Roman"/>
          <w:szCs w:val="27"/>
        </w:rPr>
        <w:t xml:space="preserve">, it has only been evaluated under the assumption of independence among effect sizes (i.e., assuming all studies contribute one effect size only). </w:t>
      </w:r>
      <w:r w:rsidR="000F738B">
        <w:rPr>
          <w:rFonts w:eastAsia="Times New Roman"/>
          <w:szCs w:val="27"/>
        </w:rPr>
        <w:t xml:space="preserve">To overcome this issue and to control the nominal Type I error rate, </w:t>
      </w:r>
      <w:r>
        <w:rPr>
          <w:rFonts w:eastAsia="Times New Roman"/>
          <w:szCs w:val="27"/>
        </w:rPr>
        <w:t xml:space="preserve">we </w:t>
      </w:r>
      <w:r w:rsidR="000F738B">
        <w:rPr>
          <w:rFonts w:eastAsia="Times New Roman"/>
          <w:szCs w:val="27"/>
        </w:rPr>
        <w:t xml:space="preserve">cluster-boostrapped this model (Pustejovsky &amp; Joshi, 2023). For the bootstrap models, we calculated the percentile confidence intervals, as </w:t>
      </w:r>
      <w:r w:rsidR="000F738B">
        <w:rPr>
          <w:rFonts w:eastAsia="Times New Roman"/>
          <w:szCs w:val="27"/>
        </w:rPr>
        <w:lastRenderedPageBreak/>
        <w:t xml:space="preserve">these have shown the most promising performance in other applications (Pustejovsky, </w:t>
      </w:r>
      <w:r w:rsidR="000F738B">
        <w:t>Citkowicz, et al., 2025).</w:t>
      </w:r>
    </w:p>
    <w:p w14:paraId="055FDBFC" w14:textId="4986F58A" w:rsidR="000F738B" w:rsidRDefault="000F738B" w:rsidP="00F02D49">
      <w:pPr>
        <w:jc w:val="both"/>
        <w:rPr>
          <w:rFonts w:eastAsia="Times New Roman"/>
          <w:szCs w:val="27"/>
        </w:rPr>
      </w:pPr>
    </w:p>
    <w:p w14:paraId="5986824D" w14:textId="604A8B85" w:rsidR="000F738B" w:rsidRDefault="000F738B" w:rsidP="00F02D49">
      <w:pPr>
        <w:jc w:val="both"/>
      </w:pPr>
      <w:r>
        <w:rPr>
          <w:rFonts w:eastAsia="Times New Roman"/>
          <w:szCs w:val="27"/>
        </w:rPr>
        <w:t xml:space="preserve">Furthermore, we used the HYEMA model to </w:t>
      </w:r>
      <w:r>
        <w:t>adjust</w:t>
      </w:r>
      <w:r w:rsidR="00ED1CC0">
        <w:t xml:space="preserve"> outcome </w:t>
      </w:r>
      <w:r w:rsidR="002B0A81">
        <w:t>moderator</w:t>
      </w:r>
      <w:r w:rsidR="00ED1CC0">
        <w:t xml:space="preserve"> effects</w:t>
      </w:r>
      <w:r>
        <w:t xml:space="preserve"> for publication bias</w:t>
      </w:r>
      <w:r w:rsidR="001C24ED">
        <w:t xml:space="preserve">. </w:t>
      </w:r>
      <w:r w:rsidR="00ED1CC0">
        <w:t>For multi-constrast tests, investigating whether effect sizes differed across different types of outcome</w:t>
      </w:r>
      <w:r w:rsidR="001C24ED">
        <w:t xml:space="preserve">, we computed bootstrap Wald test </w:t>
      </w:r>
      <w:r w:rsidR="00A27B89">
        <w:rPr>
          <w:i/>
        </w:rPr>
        <w:t>p</w:t>
      </w:r>
      <w:r w:rsidR="00DF7539">
        <w:t>-</w:t>
      </w:r>
      <w:r w:rsidR="001C24ED" w:rsidRPr="00DF7539">
        <w:t>value</w:t>
      </w:r>
      <w:r w:rsidR="00DF7539">
        <w:t>s</w:t>
      </w:r>
      <w:r w:rsidR="001C24ED">
        <w:t xml:space="preserve"> defined as </w:t>
      </w:r>
    </w:p>
    <w:p w14:paraId="4E13AA85" w14:textId="77777777" w:rsidR="001C24ED" w:rsidRDefault="001C24ED" w:rsidP="00F02D49">
      <w:pPr>
        <w:jc w:val="both"/>
        <w:rPr>
          <w:rFonts w:eastAsia="Times New Roman"/>
          <w:szCs w:val="27"/>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A0745C" w:rsidRPr="007332FC" w14:paraId="51D7622E" w14:textId="77777777" w:rsidTr="00527421">
        <w:tc>
          <w:tcPr>
            <w:tcW w:w="350" w:type="pct"/>
            <w:vAlign w:val="center"/>
          </w:tcPr>
          <w:p w14:paraId="47CFCA48" w14:textId="77777777" w:rsidR="00A0745C" w:rsidRDefault="00A0745C" w:rsidP="00527421">
            <w:pPr>
              <w:autoSpaceDE w:val="0"/>
              <w:autoSpaceDN w:val="0"/>
              <w:adjustRightInd w:val="0"/>
              <w:spacing w:line="360" w:lineRule="auto"/>
              <w:jc w:val="both"/>
              <w:rPr>
                <w:lang w:val="en-US"/>
              </w:rPr>
            </w:pPr>
          </w:p>
        </w:tc>
        <w:tc>
          <w:tcPr>
            <w:tcW w:w="4300" w:type="pct"/>
            <w:vAlign w:val="center"/>
          </w:tcPr>
          <w:p w14:paraId="09900540" w14:textId="6AA7969E" w:rsidR="00A0745C" w:rsidRPr="007332FC" w:rsidRDefault="00DF7539" w:rsidP="00527421">
            <w:pPr>
              <w:spacing w:line="360" w:lineRule="auto"/>
              <w:jc w:val="both"/>
              <w:rPr>
                <w:lang w:val="en-US"/>
              </w:rPr>
            </w:pPr>
            <m:oMathPara>
              <m:oMathParaPr>
                <m:jc m:val="center"/>
              </m:oMathParaPr>
              <m:oMath>
                <m:r>
                  <w:rPr>
                    <w:rFonts w:ascii="Cambria Math" w:eastAsia="Times New Roman" w:hAnsi="Cambria Math"/>
                  </w:rPr>
                  <m:t>p=</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R</m:t>
                    </m:r>
                  </m:den>
                </m:f>
                <m:nary>
                  <m:naryPr>
                    <m:chr m:val="∑"/>
                    <m:ctrlPr>
                      <w:rPr>
                        <w:rFonts w:ascii="Cambria Math" w:eastAsia="Times New Roman" w:hAnsi="Cambria Math"/>
                        <w:i/>
                      </w:rPr>
                    </m:ctrlPr>
                  </m:naryPr>
                  <m:sub>
                    <m:r>
                      <w:rPr>
                        <w:rFonts w:ascii="Cambria Math" w:eastAsia="Times New Roman" w:hAnsi="Cambria Math"/>
                      </w:rPr>
                      <m:t>r=1</m:t>
                    </m:r>
                  </m:sub>
                  <m:sup>
                    <m:r>
                      <w:rPr>
                        <w:rFonts w:ascii="Cambria Math" w:eastAsia="Times New Roman" w:hAnsi="Cambria Math"/>
                      </w:rPr>
                      <m:t>R</m:t>
                    </m:r>
                  </m:sup>
                  <m:e>
                    <m:r>
                      <w:rPr>
                        <w:rFonts w:ascii="Cambria Math" w:eastAsia="Times New Roman" w:hAnsi="Cambria Math"/>
                      </w:rPr>
                      <m:t>I(</m:t>
                    </m:r>
                    <m:sSup>
                      <m:sSupPr>
                        <m:ctrlPr>
                          <w:rPr>
                            <w:rFonts w:ascii="Cambria Math" w:eastAsia="Times New Roman" w:hAnsi="Cambria Math"/>
                            <w:i/>
                          </w:rPr>
                        </m:ctrlPr>
                      </m:sSupPr>
                      <m:e>
                        <m:r>
                          <w:rPr>
                            <w:rFonts w:ascii="Cambria Math" w:eastAsia="Times New Roman" w:hAnsi="Cambria Math"/>
                          </w:rPr>
                          <m:t>F</m:t>
                        </m:r>
                      </m:e>
                      <m:sup>
                        <m:r>
                          <w:rPr>
                            <w:rFonts w:ascii="Cambria Math" w:eastAsia="Times New Roman" w:hAnsi="Cambria Math"/>
                          </w:rPr>
                          <m:t>r</m:t>
                        </m:r>
                      </m:sup>
                    </m:sSup>
                    <m:r>
                      <w:rPr>
                        <w:rFonts w:ascii="Cambria Math" w:eastAsia="Times New Roman" w:hAnsi="Cambria Math"/>
                      </w:rPr>
                      <m:t>&gt;F)</m:t>
                    </m:r>
                  </m:e>
                </m:nary>
              </m:oMath>
            </m:oMathPara>
          </w:p>
        </w:tc>
        <w:tc>
          <w:tcPr>
            <w:tcW w:w="350" w:type="pct"/>
            <w:vAlign w:val="center"/>
          </w:tcPr>
          <w:p w14:paraId="75261A99" w14:textId="68B292E7" w:rsidR="00A0745C" w:rsidRPr="007332FC" w:rsidRDefault="00A0745C" w:rsidP="00527421">
            <w:pPr>
              <w:pStyle w:val="Caption"/>
              <w:jc w:val="both"/>
              <w:rPr>
                <w:i w:val="0"/>
                <w:lang w:val="en-US"/>
              </w:rPr>
            </w:pPr>
          </w:p>
        </w:tc>
      </w:tr>
    </w:tbl>
    <w:p w14:paraId="19475387" w14:textId="77777777" w:rsidR="000F738B" w:rsidRDefault="000F738B" w:rsidP="00F02D49">
      <w:pPr>
        <w:jc w:val="both"/>
        <w:rPr>
          <w:rFonts w:eastAsia="Times New Roman"/>
          <w:szCs w:val="27"/>
        </w:rPr>
      </w:pPr>
    </w:p>
    <w:p w14:paraId="79F499D7" w14:textId="23F09487" w:rsidR="00A60DDF" w:rsidRDefault="003F025B" w:rsidP="009C418C">
      <w:r>
        <w:t>W</w:t>
      </w:r>
      <w:r w:rsidR="00DF7539">
        <w:t xml:space="preserve">here </w:t>
      </w:r>
      <w:r w:rsidR="0033588D">
        <w:rPr>
          <w:i/>
        </w:rPr>
        <w:t>R</w:t>
      </w:r>
      <w:r w:rsidR="00DF7539">
        <w:t xml:space="preserve"> is the</w:t>
      </w:r>
      <w:r w:rsidR="00ED1CC0">
        <w:t xml:space="preserve"> total</w:t>
      </w:r>
      <w:r w:rsidR="00DF7539">
        <w:t xml:space="preserve"> number of</w:t>
      </w:r>
      <w:r w:rsidR="00ED1CC0">
        <w:t xml:space="preserve"> cluster</w:t>
      </w:r>
      <w:r w:rsidR="00DF7539">
        <w:t xml:space="preserve"> bootstrap replications</w:t>
      </w:r>
      <w:r w:rsidR="0033588D">
        <w:t>,</w:t>
      </w:r>
      <w:r w:rsidR="00DF7539">
        <w:t xml:space="preserve"> and </w:t>
      </w:r>
      <w:r w:rsidR="0033588D">
        <w:rPr>
          <w:i/>
        </w:rPr>
        <w:t>F</w:t>
      </w:r>
      <w:r w:rsidR="00DF7539">
        <w:t xml:space="preserve"> is the naïve </w:t>
      </w:r>
      <w:r w:rsidR="0033588D">
        <w:rPr>
          <w:i/>
        </w:rPr>
        <w:t>F</w:t>
      </w:r>
      <w:r w:rsidR="006161B7">
        <w:t>-test</w:t>
      </w:r>
      <w:r w:rsidR="00DF7539">
        <w:t xml:space="preserve">. </w:t>
      </w:r>
      <w:r>
        <w:t xml:space="preserve">We used similar formulas to calculate the naïve </w:t>
      </w:r>
      <w:r w:rsidR="0033588D">
        <w:rPr>
          <w:i/>
        </w:rPr>
        <w:t>F</w:t>
      </w:r>
      <w:r w:rsidR="006161B7">
        <w:t>-test</w:t>
      </w:r>
      <w:r w:rsidR="00ED1CC0">
        <w:t>,</w:t>
      </w:r>
      <w:r>
        <w:t xml:space="preserve"> </w:t>
      </w:r>
      <w:r w:rsidR="00ED1CC0">
        <w:t>similar to those implemented</w:t>
      </w:r>
      <w:r>
        <w:t xml:space="preserve"> in the rma() function in metafor.</w:t>
      </w:r>
      <w:r w:rsidR="00DB7221">
        <w:t xml:space="preserve"> Across all of these tests, we used </w:t>
      </w:r>
      <m:oMath>
        <m:r>
          <w:rPr>
            <w:rFonts w:ascii="Cambria Math" w:hAnsi="Cambria Math"/>
          </w:rPr>
          <m:t>R=1999</m:t>
        </m:r>
      </m:oMath>
      <w:r w:rsidR="00DB7221">
        <w:t>.</w:t>
      </w:r>
    </w:p>
    <w:p w14:paraId="58CBD64D" w14:textId="1EE92F73" w:rsidR="00A60DDF" w:rsidRDefault="00A60DDF" w:rsidP="00F02D49">
      <w:pPr>
        <w:jc w:val="both"/>
        <w:rPr>
          <w:rFonts w:eastAsia="Times New Roman"/>
          <w:szCs w:val="27"/>
        </w:rPr>
      </w:pPr>
    </w:p>
    <w:p w14:paraId="72CE22B2" w14:textId="08ACD4BD" w:rsidR="00A60DDF" w:rsidRDefault="00A60DDF" w:rsidP="00A60DDF">
      <w:pPr>
        <w:pStyle w:val="Heading6"/>
        <w:rPr>
          <w:rFonts w:eastAsia="Times New Roman"/>
        </w:rPr>
      </w:pPr>
      <w:r>
        <w:rPr>
          <w:rFonts w:eastAsia="Times New Roman"/>
        </w:rPr>
        <w:t>p-uniform*</w:t>
      </w:r>
    </w:p>
    <w:p w14:paraId="2B737C39" w14:textId="1A8EF669" w:rsidR="0013117B" w:rsidRDefault="002B0A81" w:rsidP="002B0A81">
      <w:pPr>
        <w:autoSpaceDE w:val="0"/>
        <w:autoSpaceDN w:val="0"/>
        <w:adjustRightInd w:val="0"/>
        <w:jc w:val="both"/>
      </w:pPr>
      <w:r>
        <w:t xml:space="preserve">The p-uniform* method intends to adjust for publication bias by estimating the overall average effect size that </w:t>
      </w:r>
      <w:r w:rsidRPr="002B0A81">
        <w:rPr>
          <w:rFonts w:eastAsia="Times New Roman"/>
          <w:lang w:val="en-US"/>
        </w:rPr>
        <w:t xml:space="preserve">makes </w:t>
      </w:r>
      <w:r>
        <w:rPr>
          <w:rFonts w:eastAsia="Times New Roman"/>
          <w:lang w:val="en-US"/>
        </w:rPr>
        <w:t xml:space="preserve">the </w:t>
      </w:r>
      <w:r w:rsidRPr="002B0A81">
        <w:rPr>
          <w:rFonts w:eastAsia="Times New Roman"/>
          <w:lang w:val="en-US"/>
        </w:rPr>
        <w:t xml:space="preserve">distribution of </w:t>
      </w:r>
      <w:r w:rsidRPr="002B0A81">
        <w:rPr>
          <w:rFonts w:eastAsia="Times New Roman"/>
          <w:i/>
          <w:iCs/>
          <w:lang w:val="en-US"/>
        </w:rPr>
        <w:t>p</w:t>
      </w:r>
      <w:r>
        <w:rPr>
          <w:rFonts w:eastAsia="Times New Roman"/>
          <w:i/>
          <w:iCs/>
          <w:lang w:val="en-US"/>
        </w:rPr>
        <w:t>-</w:t>
      </w:r>
      <w:r w:rsidRPr="002B0A81">
        <w:rPr>
          <w:rFonts w:eastAsia="Times New Roman"/>
          <w:lang w:val="en-US"/>
        </w:rPr>
        <w:t>values</w:t>
      </w:r>
      <w:r>
        <w:rPr>
          <w:rFonts w:eastAsia="Times New Roman"/>
          <w:lang w:val="en-US"/>
        </w:rPr>
        <w:t xml:space="preserve"> in the data</w:t>
      </w:r>
      <w:r w:rsidRPr="002B0A81">
        <w:rPr>
          <w:rFonts w:eastAsia="Times New Roman"/>
          <w:lang w:val="en-US"/>
        </w:rPr>
        <w:t xml:space="preserve"> as uniform as possible</w:t>
      </w:r>
      <w:r>
        <w:rPr>
          <w:rFonts w:eastAsia="Times New Roman"/>
          <w:lang w:val="en-US"/>
        </w:rPr>
        <w:t xml:space="preserve">. Apparently, a downside of the p-uniform* method is that it is based on the assumption of independence among effect sizes, which by design makes it </w:t>
      </w:r>
      <w:r>
        <w:t xml:space="preserve">miscalibrated when applied with dependent effect sizes. Nonetheless, Chen and Pustejovsky (2025) showed that the method performs well even in dependent effect size data, which is the main reason why we included this method. Yet, this method has only been developed to </w:t>
      </w:r>
      <w:r w:rsidR="0013117B">
        <w:t xml:space="preserve">adjust </w:t>
      </w:r>
      <w:r>
        <w:t xml:space="preserve">the </w:t>
      </w:r>
      <w:r w:rsidR="0013117B">
        <w:t>overall average mean effect</w:t>
      </w:r>
      <w:r>
        <w:t xml:space="preserve">, and we therefore only used it for this purpose. </w:t>
      </w:r>
    </w:p>
    <w:p w14:paraId="18D7BA85" w14:textId="798FD0FD" w:rsidR="00F02D49" w:rsidRDefault="00F02D49" w:rsidP="00F02D49">
      <w:pPr>
        <w:jc w:val="both"/>
        <w:rPr>
          <w:rFonts w:eastAsia="Times New Roman"/>
          <w:szCs w:val="27"/>
        </w:rPr>
      </w:pPr>
    </w:p>
    <w:p w14:paraId="337D0E5D" w14:textId="6964621E" w:rsidR="007F3398" w:rsidRDefault="007F3398" w:rsidP="007F3398">
      <w:pPr>
        <w:pStyle w:val="Heading6"/>
        <w:rPr>
          <w:rFonts w:eastAsia="Times New Roman"/>
        </w:rPr>
      </w:pPr>
      <w:r>
        <w:rPr>
          <w:rFonts w:eastAsia="Times New Roman"/>
        </w:rPr>
        <w:t>Worst-case meta-analysis</w:t>
      </w:r>
    </w:p>
    <w:p w14:paraId="206B047A" w14:textId="77777777" w:rsidR="00E006A7" w:rsidRDefault="00CE69BB" w:rsidP="00CE69BB">
      <w:pPr>
        <w:jc w:val="both"/>
      </w:pPr>
      <w:r>
        <w:t>The worst-case meta-analyses are a sensitivity analysis in which all positive and statistically significant effect sizes were excluded, under the extreme assumption that they represent false positives. If the remaining effect(s) is/are still statistically significant and substantial in size, this provides strong evidence that publication bias is not the primary factor driving the effect(s). We used this type of analysis to reestimate the overall average effect size as well as subgroup effects across preregistration status and types of outcome. For the latter analysis, we controlled for the preregistration status</w:t>
      </w:r>
      <w:r w:rsidR="00E006A7">
        <w:t xml:space="preserve">. </w:t>
      </w:r>
    </w:p>
    <w:p w14:paraId="056B7FF3" w14:textId="77777777" w:rsidR="00E006A7" w:rsidRDefault="00E006A7" w:rsidP="00CE69BB">
      <w:pPr>
        <w:jc w:val="both"/>
      </w:pPr>
    </w:p>
    <w:p w14:paraId="4B6F8E1E" w14:textId="57A64043" w:rsidR="0013117B" w:rsidRDefault="00E006A7" w:rsidP="00F34FB5">
      <w:pPr>
        <w:jc w:val="both"/>
      </w:pPr>
      <w:r>
        <w:t xml:space="preserve">Partly to ease comparison between publication bias tests and partly to ease the presentation of these tests, we only fitted these models using the </w:t>
      </w:r>
      <w:r w:rsidR="003F1C73">
        <w:t>PE</w:t>
      </w:r>
      <w:r>
        <w:t>CHE-RVE model</w:t>
      </w:r>
      <w:r w:rsidR="008A6540">
        <w:t xml:space="preserve"> as presented in Equation (5) below</w:t>
      </w:r>
      <w:r>
        <w:t xml:space="preserve"> </w:t>
      </w:r>
      <w:r w:rsidR="003F1C73">
        <w:t>(Pustejovsky &amp; Tipton, 2021; Vembye et al., 2023)</w:t>
      </w:r>
      <w:r>
        <w:t>. For the subgroup test, this model type slightly differs from the one used in the main analysis. To align the models, we also fitted moderator model</w:t>
      </w:r>
      <w:r w:rsidR="003F1C73">
        <w:t>s</w:t>
      </w:r>
      <w:r>
        <w:t xml:space="preserve"> using the same model as in the main </w:t>
      </w:r>
      <w:r w:rsidR="003F1C73">
        <w:t xml:space="preserve">subgroup </w:t>
      </w:r>
      <w:r>
        <w:t>analys</w:t>
      </w:r>
      <w:r w:rsidR="003F1C73">
        <w:t>e</w:t>
      </w:r>
      <w:r>
        <w:t xml:space="preserve">s. These tests can be found in the publication bias script following this review. </w:t>
      </w:r>
    </w:p>
    <w:p w14:paraId="0C58661A" w14:textId="77777777" w:rsidR="00CE69BB" w:rsidRDefault="00CE69BB" w:rsidP="0013117B"/>
    <w:p w14:paraId="25C922F9" w14:textId="5DA79B5C" w:rsidR="00A60DDF" w:rsidRDefault="00AC31C9" w:rsidP="00A60DDF">
      <w:pPr>
        <w:pStyle w:val="Heading6"/>
      </w:pPr>
      <w:r>
        <w:t>(PE)</w:t>
      </w:r>
      <w:r w:rsidR="00D37863">
        <w:t>CHE-</w:t>
      </w:r>
      <w:r w:rsidR="00F34FB5">
        <w:t>RVE-</w:t>
      </w:r>
      <w:r w:rsidR="00D37863">
        <w:t>ISCW</w:t>
      </w:r>
    </w:p>
    <w:p w14:paraId="70BDEAC2" w14:textId="484F1548" w:rsidR="004B0C7B" w:rsidRDefault="00E124CE" w:rsidP="00E124CE">
      <w:pPr>
        <w:jc w:val="both"/>
      </w:pPr>
      <w:r>
        <w:t>Next</w:t>
      </w:r>
      <w:r w:rsidR="00F34FB5">
        <w:t xml:space="preserve">, we used the newly developed </w:t>
      </w:r>
      <w:r w:rsidR="00AC31C9">
        <w:t>PE</w:t>
      </w:r>
      <w:r w:rsidR="00F34FB5">
        <w:t>CHE-RVE-ISCW model to test for publication bias</w:t>
      </w:r>
      <w:r w:rsidR="00A27832">
        <w:t xml:space="preserve"> (Chen &amp; Pustejovsky, 2025)</w:t>
      </w:r>
      <w:r w:rsidR="00F34FB5">
        <w:t>. The key feature of this model</w:t>
      </w:r>
      <w:r w:rsidR="00A044B8">
        <w:t xml:space="preserve"> relative to the original CHE-RVE model (see Equation 5)</w:t>
      </w:r>
      <w:r w:rsidR="00F34FB5">
        <w:t xml:space="preserve"> is that it incorporates weights that are based on inverse sampling variance</w:t>
      </w:r>
      <w:r>
        <w:t xml:space="preserve"> estimates </w:t>
      </w:r>
      <w:r>
        <w:lastRenderedPageBreak/>
        <w:t>and the assumed covariance between these estimates</w:t>
      </w:r>
      <w:r w:rsidR="00F34FB5">
        <w:t>.</w:t>
      </w:r>
      <w:r>
        <w:t xml:space="preserve"> When using the modified version of the variance described in Equation (4), this corresponds to fixed-effect weighting, or more precisely, weighting by the inverse of the effective sample sizes and the assumed covariance among these. </w:t>
      </w:r>
    </w:p>
    <w:p w14:paraId="0778FA4B" w14:textId="77777777" w:rsidR="004B0C7B" w:rsidRDefault="004B0C7B" w:rsidP="00E124CE">
      <w:pPr>
        <w:jc w:val="both"/>
      </w:pPr>
    </w:p>
    <w:p w14:paraId="5DD08F2C" w14:textId="6A87EDBC" w:rsidR="00A60DDF" w:rsidRDefault="004B0C7B" w:rsidP="00E124CE">
      <w:pPr>
        <w:jc w:val="both"/>
      </w:pPr>
      <w:r>
        <w:t>To guard against model mis-specification and adjust for small sample issues, we used RVE, or more precisely, the robust HTZ for single-contrast tests (Tipton, 2015). This type of test was used for the overall average effect size and single-subgroup effects estimations, following the recommendation by Joshi, Pustejovsky et al. (2022).</w:t>
      </w:r>
      <w:r w:rsidR="00AC31C9">
        <w:t xml:space="preserve"> </w:t>
      </w:r>
      <w:r>
        <w:t xml:space="preserve">When estimating multiple-contrast hypothesis tests, we estimated cluster wild bootstrap Wald test </w:t>
      </w:r>
      <w:r>
        <w:rPr>
          <w:i/>
        </w:rPr>
        <w:t xml:space="preserve">p </w:t>
      </w:r>
      <w:r>
        <w:t>values (Joshi, Pustevjosky et al., 2022)</w:t>
      </w:r>
      <w:r w:rsidR="00C06FFA">
        <w:t>.</w:t>
      </w:r>
    </w:p>
    <w:p w14:paraId="4D4C5735" w14:textId="04BA6BDE" w:rsidR="00827CD4" w:rsidRDefault="00827CD4" w:rsidP="00E124CE">
      <w:pPr>
        <w:jc w:val="both"/>
      </w:pPr>
    </w:p>
    <w:p w14:paraId="54E21512" w14:textId="5473E732" w:rsidR="009E77A4" w:rsidRDefault="00827CD4" w:rsidP="00A84C2B">
      <w:pPr>
        <w:jc w:val="both"/>
      </w:pPr>
      <w:r>
        <w:t xml:space="preserve">We </w:t>
      </w:r>
      <w:r w:rsidR="00A84C2B">
        <w:t>used this test to adjust for publication bias in both the overall average effect size and the moderator effects across preregistration status and outcome types</w:t>
      </w:r>
    </w:p>
    <w:p w14:paraId="7D7958E1" w14:textId="77777777" w:rsidR="00A84C2B" w:rsidRDefault="00A84C2B" w:rsidP="00A84C2B">
      <w:pPr>
        <w:jc w:val="both"/>
      </w:pPr>
    </w:p>
    <w:p w14:paraId="6D4C71C7" w14:textId="0B97BCB2" w:rsidR="00D37863" w:rsidRDefault="00D37863" w:rsidP="00D37863">
      <w:pPr>
        <w:pStyle w:val="Heading6"/>
      </w:pPr>
      <w:r>
        <w:t>PET/PEESE</w:t>
      </w:r>
      <w:r w:rsidR="00F34FB5">
        <w:t>-RVE</w:t>
      </w:r>
      <w:r>
        <w:t>-ISCW</w:t>
      </w:r>
    </w:p>
    <w:p w14:paraId="63B0A3DD" w14:textId="177933E5" w:rsidR="00D37863" w:rsidRDefault="00A35C3F" w:rsidP="00A35C3F">
      <w:pPr>
        <w:jc w:val="both"/>
      </w:pPr>
      <w:r>
        <w:t>The PET/PEESE</w:t>
      </w:r>
      <w:r w:rsidR="00BB4458">
        <w:t>-RVE-ISCW</w:t>
      </w:r>
      <w:r>
        <w:t xml:space="preserve"> models we used had the same shape as the PECHE-RVE-ISCW model, with the only exception that we either added the modified sampling variance </w:t>
      </w:r>
      <w:r w:rsidR="009B0BCC">
        <w:t xml:space="preserve">(PEESE; precision-effect estimator with standard error) </w:t>
      </w:r>
      <w:r>
        <w:t xml:space="preserve">or the modified standard error </w:t>
      </w:r>
      <w:r w:rsidR="009B0BCC">
        <w:t xml:space="preserve">(PET; precision-effect test) </w:t>
      </w:r>
      <w:r>
        <w:t xml:space="preserve">presented in Equation (4) as a predictor to the models. </w:t>
      </w:r>
      <w:r w:rsidR="009B0BCC">
        <w:t xml:space="preserve">As with the PECHE-CHE-ISCW model, we used this test to adjust the overall average effect size as well as the moderator effects across preregistration status and types of outcome. Differently, and in addition to the PECHE-CHE-ISCW model, we also controlled for the preregistration status when estimating the overall average effect. </w:t>
      </w:r>
    </w:p>
    <w:p w14:paraId="410257DD" w14:textId="11F18BA2" w:rsidR="009B0BCC" w:rsidRDefault="009B0BCC" w:rsidP="00A35C3F">
      <w:pPr>
        <w:jc w:val="both"/>
      </w:pPr>
    </w:p>
    <w:p w14:paraId="7A86913A" w14:textId="1FC89975" w:rsidR="009B0BCC" w:rsidRPr="009B0BCC" w:rsidRDefault="009B0BCC" w:rsidP="009B0BCC">
      <w:pPr>
        <w:autoSpaceDE w:val="0"/>
        <w:autoSpaceDN w:val="0"/>
        <w:adjustRightInd w:val="0"/>
        <w:jc w:val="both"/>
        <w:rPr>
          <w:rFonts w:eastAsia="Times New Roman"/>
          <w:lang w:val="en-US"/>
        </w:rPr>
      </w:pPr>
      <w:r w:rsidRPr="009B0BCC">
        <w:t>It has been recommended by Standley and Doucouliagos (</w:t>
      </w:r>
      <w:r w:rsidRPr="00E1490A">
        <w:rPr>
          <w:color w:val="000000" w:themeColor="text1"/>
        </w:rPr>
        <w:t>2014</w:t>
      </w:r>
      <w:r w:rsidRPr="009B0BCC">
        <w:t>) that “</w:t>
      </w:r>
      <w:r w:rsidRPr="009B0BCC">
        <w:rPr>
          <w:rFonts w:eastAsia="Times New Roman"/>
          <w:lang w:val="en-US"/>
        </w:rPr>
        <w:t>[w]hen the PET test is not rejected, meaning that the average effect is not statistically distinguishable from zero, then the PET intercept is used for estimating the adjusted average effect. However, if the PET test is rejected and the average effect is statistically distinct from zero, the PEESE is used for estimating the adjusted average effect” (Chen &amp; Pustevjosky, 2025</w:t>
      </w:r>
      <w:r w:rsidR="00E1490A">
        <w:rPr>
          <w:rFonts w:eastAsia="Times New Roman"/>
          <w:lang w:val="en-US"/>
        </w:rPr>
        <w:t>, p. 6</w:t>
      </w:r>
      <w:r w:rsidRPr="009B0BCC">
        <w:rPr>
          <w:rFonts w:eastAsia="Times New Roman"/>
          <w:lang w:val="en-US"/>
        </w:rPr>
        <w:t xml:space="preserve">). We followed </w:t>
      </w:r>
      <w:r w:rsidR="00BB4458">
        <w:rPr>
          <w:rFonts w:eastAsia="Times New Roman"/>
          <w:lang w:val="en-US"/>
        </w:rPr>
        <w:t xml:space="preserve">this decision rule </w:t>
      </w:r>
      <w:r w:rsidRPr="009B0BCC">
        <w:rPr>
          <w:rFonts w:eastAsia="Times New Roman"/>
          <w:lang w:val="en-US"/>
        </w:rPr>
        <w:t>when reestimating the overall average effect</w:t>
      </w:r>
      <w:r w:rsidR="00BB4458">
        <w:rPr>
          <w:rFonts w:eastAsia="Times New Roman"/>
          <w:lang w:val="en-US"/>
        </w:rPr>
        <w:t xml:space="preserve"> with the PET/PEESE models</w:t>
      </w:r>
      <w:r w:rsidRPr="009B0BCC">
        <w:rPr>
          <w:rFonts w:eastAsia="Times New Roman"/>
          <w:lang w:val="en-US"/>
        </w:rPr>
        <w:t>. For subgroup models, we used the PET-RVE-ISCW</w:t>
      </w:r>
      <w:r>
        <w:rPr>
          <w:rFonts w:eastAsia="Times New Roman"/>
          <w:lang w:val="en-US"/>
        </w:rPr>
        <w:t xml:space="preserve"> only, as the decision rule was not clearly defined in this context. </w:t>
      </w:r>
    </w:p>
    <w:p w14:paraId="426E05A8" w14:textId="77777777" w:rsidR="00A35C3F" w:rsidRDefault="00A35C3F" w:rsidP="00A60DDF"/>
    <w:p w14:paraId="755F26FC" w14:textId="15098F99" w:rsidR="0013117B" w:rsidRDefault="005E7A20" w:rsidP="00CF3D1B">
      <w:pPr>
        <w:pStyle w:val="Heading6"/>
      </w:pPr>
      <w:r>
        <w:t>Cluster b</w:t>
      </w:r>
      <w:r w:rsidR="00A60DDF">
        <w:t>oo</w:t>
      </w:r>
      <w:r w:rsidR="009E77A4">
        <w:t>t</w:t>
      </w:r>
      <w:r w:rsidR="00A60DDF">
        <w:t>strap selection models</w:t>
      </w:r>
    </w:p>
    <w:p w14:paraId="09F94D65" w14:textId="72DD92C9" w:rsidR="005E7A20" w:rsidRPr="00712393" w:rsidRDefault="00597504" w:rsidP="00712393">
      <w:pPr>
        <w:jc w:val="both"/>
        <w:rPr>
          <w:b/>
        </w:rPr>
      </w:pPr>
      <w:r>
        <w:rPr>
          <w:rFonts w:eastAsia="Times New Roman"/>
          <w:lang w:val="en-US"/>
        </w:rPr>
        <w:t xml:space="preserve">As selection models have shown promise across a range of simulations </w:t>
      </w:r>
      <w:r w:rsidR="00712393" w:rsidRPr="00846EC8">
        <w:t>(Carter et al., 2019; Chen &amp; Pustejovsky, 2025; Pustejovsky, Citkowicz, et al., 2025; Rodgers &amp; Pustejovsky, 2021)</w:t>
      </w:r>
      <w:r w:rsidR="00712393" w:rsidRPr="00712393">
        <w:t>,</w:t>
      </w:r>
      <w:r w:rsidR="00712393">
        <w:rPr>
          <w:b/>
        </w:rPr>
        <w:t xml:space="preserve"> </w:t>
      </w:r>
      <w:r>
        <w:rPr>
          <w:rFonts w:eastAsia="Times New Roman"/>
          <w:lang w:val="en-US"/>
        </w:rPr>
        <w:t>we appl</w:t>
      </w:r>
      <w:r w:rsidR="005B7AAE">
        <w:rPr>
          <w:rFonts w:eastAsia="Times New Roman"/>
          <w:lang w:val="en-US"/>
        </w:rPr>
        <w:t>ie</w:t>
      </w:r>
      <w:r>
        <w:rPr>
          <w:rFonts w:eastAsia="Times New Roman"/>
          <w:lang w:val="en-US"/>
        </w:rPr>
        <w:t>d t</w:t>
      </w:r>
      <w:r w:rsidR="005B7AAE">
        <w:rPr>
          <w:rFonts w:eastAsia="Times New Roman"/>
          <w:lang w:val="en-US"/>
        </w:rPr>
        <w:t>w</w:t>
      </w:r>
      <w:r>
        <w:rPr>
          <w:rFonts w:eastAsia="Times New Roman"/>
          <w:lang w:val="en-US"/>
        </w:rPr>
        <w:t xml:space="preserve">o versions of these types of models. That is, we used the three-parameter selection model (3PSM) and </w:t>
      </w:r>
      <w:r w:rsidR="005B7AAE">
        <w:rPr>
          <w:rFonts w:eastAsia="Times New Roman"/>
          <w:lang w:val="en-US"/>
        </w:rPr>
        <w:t xml:space="preserve">the </w:t>
      </w:r>
      <w:r>
        <w:rPr>
          <w:rFonts w:eastAsia="Times New Roman"/>
          <w:lang w:val="en-US"/>
        </w:rPr>
        <w:t xml:space="preserve">four-parameter selection model </w:t>
      </w:r>
      <w:r w:rsidR="00712393">
        <w:rPr>
          <w:rFonts w:eastAsia="Times New Roman"/>
          <w:lang w:val="en-US"/>
        </w:rPr>
        <w:t>(</w:t>
      </w:r>
      <w:r>
        <w:rPr>
          <w:rFonts w:eastAsia="Times New Roman"/>
          <w:lang w:val="en-US"/>
        </w:rPr>
        <w:t>4PSM</w:t>
      </w:r>
      <w:r w:rsidR="00712393">
        <w:rPr>
          <w:rFonts w:eastAsia="Times New Roman"/>
          <w:lang w:val="en-US"/>
        </w:rPr>
        <w:t>)</w:t>
      </w:r>
      <w:r>
        <w:rPr>
          <w:rFonts w:eastAsia="Times New Roman"/>
          <w:lang w:val="en-US"/>
        </w:rPr>
        <w:t xml:space="preserve">. </w:t>
      </w:r>
      <w:r w:rsidR="000D477F">
        <w:rPr>
          <w:rFonts w:eastAsia="Times New Roman"/>
          <w:lang w:val="en-US"/>
        </w:rPr>
        <w:t>The former include</w:t>
      </w:r>
      <w:r w:rsidR="00712393">
        <w:rPr>
          <w:rFonts w:eastAsia="Times New Roman"/>
          <w:lang w:val="en-US"/>
        </w:rPr>
        <w:t>d</w:t>
      </w:r>
      <w:r w:rsidR="000D477F">
        <w:rPr>
          <w:rFonts w:eastAsia="Times New Roman"/>
          <w:lang w:val="en-US"/>
        </w:rPr>
        <w:t xml:space="preserve"> a single parameter, describing the </w:t>
      </w:r>
      <w:r w:rsidR="000D477F" w:rsidRPr="000D477F">
        <w:rPr>
          <w:rFonts w:eastAsia="Times New Roman"/>
          <w:lang w:val="en-US"/>
        </w:rPr>
        <w:t>“likelihood of nonaffirmative effect sizes being observed relative to affirmative effect sizes</w:t>
      </w:r>
      <w:r w:rsidR="00A84C2B">
        <w:rPr>
          <w:rFonts w:eastAsia="Times New Roman"/>
          <w:lang w:val="en-US"/>
        </w:rPr>
        <w:t>.</w:t>
      </w:r>
      <w:r w:rsidR="000D477F" w:rsidRPr="000D477F">
        <w:rPr>
          <w:rFonts w:eastAsia="Times New Roman"/>
          <w:lang w:val="en-US"/>
        </w:rPr>
        <w:t xml:space="preserve">“ </w:t>
      </w:r>
      <w:r w:rsidR="000D477F">
        <w:rPr>
          <w:rFonts w:eastAsia="Times New Roman"/>
          <w:lang w:val="en-US"/>
        </w:rPr>
        <w:t>(Chen &amp; Pustejovsky, 2025, p. 5</w:t>
      </w:r>
      <w:r w:rsidR="00A84C2B">
        <w:rPr>
          <w:rFonts w:eastAsia="Times New Roman"/>
          <w:lang w:val="en-US"/>
        </w:rPr>
        <w:t xml:space="preserve">). For this model, we set the step parameter to 0.025, amounting to the threshold of a classical one-sided </w:t>
      </w:r>
      <w:r w:rsidR="00A84C2B">
        <w:rPr>
          <w:rFonts w:eastAsia="Times New Roman"/>
          <w:i/>
          <w:lang w:val="en-US"/>
        </w:rPr>
        <w:t>p</w:t>
      </w:r>
      <w:r w:rsidR="00A84C2B">
        <w:rPr>
          <w:rFonts w:eastAsia="Times New Roman"/>
          <w:lang w:val="en-US"/>
        </w:rPr>
        <w:t>-value. The latter model include</w:t>
      </w:r>
      <w:r w:rsidR="00712393">
        <w:rPr>
          <w:rFonts w:eastAsia="Times New Roman"/>
          <w:lang w:val="en-US"/>
        </w:rPr>
        <w:t>d</w:t>
      </w:r>
      <w:r w:rsidR="00A84C2B">
        <w:rPr>
          <w:rFonts w:eastAsia="Times New Roman"/>
          <w:lang w:val="en-US"/>
        </w:rPr>
        <w:t xml:space="preserve"> two</w:t>
      </w:r>
      <w:r w:rsidR="00DB7221">
        <w:rPr>
          <w:rFonts w:eastAsia="Times New Roman"/>
          <w:lang w:val="en-US"/>
        </w:rPr>
        <w:t>-</w:t>
      </w:r>
      <w:r w:rsidR="00A84C2B">
        <w:rPr>
          <w:rFonts w:eastAsia="Times New Roman"/>
          <w:lang w:val="en-US"/>
        </w:rPr>
        <w:t xml:space="preserve">step parameters, which we set to .025 and 0.50. This allowed for modeling different probabilities for non-significant effect sizes, conditional on the direction of the effect. </w:t>
      </w:r>
    </w:p>
    <w:p w14:paraId="5B9CA02A" w14:textId="5F7ECDA4" w:rsidR="00A84C2B" w:rsidRDefault="00A84C2B" w:rsidP="000D477F">
      <w:pPr>
        <w:autoSpaceDE w:val="0"/>
        <w:autoSpaceDN w:val="0"/>
        <w:adjustRightInd w:val="0"/>
        <w:jc w:val="both"/>
        <w:rPr>
          <w:rFonts w:eastAsia="Times New Roman"/>
          <w:lang w:val="en-US"/>
        </w:rPr>
      </w:pPr>
    </w:p>
    <w:p w14:paraId="1EA3FB2D" w14:textId="189893BB" w:rsidR="00DB7221" w:rsidRPr="00DB7221" w:rsidRDefault="00DB7221" w:rsidP="000D477F">
      <w:pPr>
        <w:autoSpaceDE w:val="0"/>
        <w:autoSpaceDN w:val="0"/>
        <w:adjustRightInd w:val="0"/>
        <w:jc w:val="both"/>
        <w:rPr>
          <w:rFonts w:eastAsia="Times New Roman"/>
          <w:lang w:val="en-US"/>
        </w:rPr>
      </w:pPr>
      <w:r>
        <w:rPr>
          <w:rFonts w:eastAsia="Times New Roman"/>
          <w:lang w:val="en-US"/>
        </w:rPr>
        <w:t>To account for dependencies in our effect size data, we used cluster bootstrap selection models (</w:t>
      </w:r>
      <w:r w:rsidRPr="00020541">
        <w:t>Pustejovsky, Citkowicz, et al., 2025</w:t>
      </w:r>
      <w:r>
        <w:rPr>
          <w:rFonts w:eastAsia="Times New Roman"/>
          <w:lang w:val="en-US"/>
        </w:rPr>
        <w:t xml:space="preserve">).  Specifically, we fitted these models using the </w:t>
      </w:r>
      <w:r w:rsidRPr="00DB7221">
        <w:rPr>
          <w:rFonts w:eastAsia="Times New Roman"/>
          <w:lang w:val="en-US"/>
        </w:rPr>
        <w:t>composite marginal likelihood</w:t>
      </w:r>
      <w:r>
        <w:rPr>
          <w:rFonts w:ascii="LMRoman12-Regular" w:eastAsia="Times New Roman" w:hAnsi="LMRoman12-Regular" w:cs="LMRoman12-Regular"/>
          <w:lang w:val="en-US"/>
        </w:rPr>
        <w:t xml:space="preserve"> (</w:t>
      </w:r>
      <w:r>
        <w:rPr>
          <w:rFonts w:eastAsia="Times New Roman"/>
          <w:lang w:val="en-US"/>
        </w:rPr>
        <w:t xml:space="preserve">CML) estimator with </w:t>
      </w:r>
      <w:r w:rsidRPr="00DB7221">
        <w:rPr>
          <w:rFonts w:eastAsia="Times New Roman"/>
          <w:lang w:val="en-US"/>
        </w:rPr>
        <w:t>two-stage bootstrapped percentile confidence intervals</w:t>
      </w:r>
      <w:r w:rsidR="007000EF">
        <w:rPr>
          <w:rFonts w:eastAsia="Times New Roman"/>
          <w:lang w:val="en-US"/>
        </w:rPr>
        <w:t xml:space="preserve"> </w:t>
      </w:r>
      <w:r w:rsidR="007000EF">
        <w:rPr>
          <w:rFonts w:eastAsia="Times New Roman"/>
          <w:lang w:val="en-US"/>
        </w:rPr>
        <w:lastRenderedPageBreak/>
        <w:t>based on 1999 re-sampled replicates</w:t>
      </w:r>
      <w:r>
        <w:rPr>
          <w:rFonts w:eastAsia="Times New Roman"/>
          <w:lang w:val="en-US"/>
        </w:rPr>
        <w:t>, as this model has shown the best performance relative to other estimators and confidence intervals (see Figures 4 &amp; 5 in</w:t>
      </w:r>
      <w:r w:rsidRPr="00DB7221">
        <w:t xml:space="preserve"> </w:t>
      </w:r>
      <w:r w:rsidRPr="00020541">
        <w:t>Pustejovsky, Citkowicz, et al., 2025</w:t>
      </w:r>
      <w:r>
        <w:rPr>
          <w:rFonts w:eastAsia="Times New Roman"/>
          <w:lang w:val="en-US"/>
        </w:rPr>
        <w:t xml:space="preserve">).  </w:t>
      </w:r>
    </w:p>
    <w:p w14:paraId="4DD7592F" w14:textId="77777777" w:rsidR="00DB7221" w:rsidRPr="00A84C2B" w:rsidRDefault="00DB7221" w:rsidP="000D477F">
      <w:pPr>
        <w:autoSpaceDE w:val="0"/>
        <w:autoSpaceDN w:val="0"/>
        <w:adjustRightInd w:val="0"/>
        <w:jc w:val="both"/>
        <w:rPr>
          <w:rFonts w:eastAsia="Times New Roman"/>
          <w:lang w:val="en-US"/>
        </w:rPr>
      </w:pPr>
    </w:p>
    <w:p w14:paraId="60E544BC" w14:textId="606DE3FD" w:rsidR="005E7A20" w:rsidRDefault="00A84C2B" w:rsidP="003E71CE">
      <w:pPr>
        <w:jc w:val="both"/>
      </w:pPr>
      <w:r>
        <w:t>As with the PECHE-RVE-ISWC model, we used this test to adjust for publication bias in both the overall average effect size and the moderator effects across preregistration status and outcome types. In the outcome model, we controlled for the preregistration status.</w:t>
      </w:r>
      <w:r w:rsidR="00712393">
        <w:t xml:space="preserve"> </w:t>
      </w:r>
      <w:r>
        <w:tab/>
      </w:r>
    </w:p>
    <w:p w14:paraId="64C937FF" w14:textId="2738C7D4" w:rsidR="00130C64" w:rsidRDefault="00130C64" w:rsidP="00C2472F">
      <w:pPr>
        <w:rPr>
          <w:rFonts w:eastAsia="Times New Roman"/>
          <w:szCs w:val="27"/>
        </w:rPr>
      </w:pPr>
    </w:p>
    <w:p w14:paraId="4856DE64" w14:textId="18C3CE13" w:rsidR="004739A5" w:rsidRDefault="00054286" w:rsidP="00054286">
      <w:pPr>
        <w:pStyle w:val="Heading4"/>
      </w:pPr>
      <w:r>
        <w:t>R package used for publication bias testing</w:t>
      </w:r>
    </w:p>
    <w:p w14:paraId="787C5966" w14:textId="52DB9583" w:rsidR="00130C64" w:rsidRPr="005B33BC" w:rsidRDefault="00295C03" w:rsidP="00295C03">
      <w:pPr>
        <w:jc w:val="both"/>
      </w:pPr>
      <w:r>
        <w:t>For</w:t>
      </w:r>
      <w:r w:rsidR="00130C64">
        <w:t xml:space="preserve"> publication bias testing, we used the </w:t>
      </w:r>
      <w:r w:rsidR="00130C64">
        <w:rPr>
          <w:rFonts w:ascii="Courier New" w:hAnsi="Courier New" w:cs="Courier New"/>
        </w:rPr>
        <w:t>wildmeta</w:t>
      </w:r>
      <w:r w:rsidR="00130C64">
        <w:t xml:space="preserve"> (version 0.3.2; </w:t>
      </w:r>
      <w:r w:rsidR="00130C64">
        <w:rPr>
          <w:noProof/>
        </w:rPr>
        <w:t>Joshi &amp; Pustejovsky, 2022</w:t>
      </w:r>
      <w:r w:rsidR="00130C64">
        <w:t>)</w:t>
      </w:r>
      <w:r w:rsidR="000D477F">
        <w:t>,</w:t>
      </w:r>
      <w:r w:rsidRPr="00295C03">
        <w:rPr>
          <w:rFonts w:ascii="Courier New" w:hAnsi="Courier New" w:cs="Courier New"/>
        </w:rPr>
        <w:t xml:space="preserve"> </w:t>
      </w:r>
      <w:r w:rsidRPr="00FC36E1">
        <w:rPr>
          <w:rFonts w:ascii="Courier New" w:hAnsi="Courier New" w:cs="Courier New"/>
        </w:rPr>
        <w:t>boot</w:t>
      </w:r>
      <w:r>
        <w:t xml:space="preserve"> </w:t>
      </w:r>
      <w:r>
        <w:rPr>
          <w:b/>
        </w:rPr>
        <w:fldChar w:fldCharType="begin"/>
      </w:r>
      <w:r>
        <w:rPr>
          <w:b/>
        </w:rPr>
        <w:instrText xml:space="preserve"> ADDIN ZOTERO_ITEM CSL_CITATION {"citationID":"7WJln7pN","properties":{"formattedCitation":"(Canty &amp; Ripley, 2017)","plainCitation":"(Canty &amp; Ripley, 2017)","noteIndex":0},"citationItems":[{"id":1958,"uris":["http://zotero.org/users/17688719/items/S3LUH7B9"],"itemData":{"id":1958,"type":"article-journal","container-title":"Bootstrap Functions. CRAN R Proj","journalAbbreviation":"Bootstrap Functions. CRAN R Proj","title":"Package ‘boot’","author":[{"family":"Canty","given":"Angelo"},{"family":"Ripley","given":"Brian"}],"issued":{"date-parts":[["2017"]]}}}],"schema":"https://github.com/citation-style-language/schema/raw/master/csl-citation.json"} </w:instrText>
      </w:r>
      <w:r>
        <w:rPr>
          <w:b/>
        </w:rPr>
        <w:fldChar w:fldCharType="separate"/>
      </w:r>
      <w:r w:rsidRPr="00020541">
        <w:t>(Canty &amp; Ripley, 2017)</w:t>
      </w:r>
      <w:r>
        <w:rPr>
          <w:b/>
        </w:rPr>
        <w:fldChar w:fldCharType="end"/>
      </w:r>
      <w:r w:rsidRPr="00295C03">
        <w:rPr>
          <w:rStyle w:val="FootnoteReference"/>
        </w:rPr>
        <w:footnoteReference w:id="8"/>
      </w:r>
      <w:r>
        <w:rPr>
          <w:b/>
        </w:rPr>
        <w:t>,</w:t>
      </w:r>
      <w:r w:rsidR="00130C64">
        <w:t xml:space="preserve"> and </w:t>
      </w:r>
      <w:r w:rsidR="00130C64">
        <w:rPr>
          <w:rFonts w:ascii="Courier New" w:hAnsi="Courier New" w:cs="Courier New"/>
        </w:rPr>
        <w:t>metaselection</w:t>
      </w:r>
      <w:r w:rsidR="00130C64">
        <w:t xml:space="preserve"> (version 0.1.5; </w:t>
      </w:r>
      <w:r w:rsidR="00130C64">
        <w:rPr>
          <w:noProof/>
        </w:rPr>
        <w:t>Pustejovsky et al., 2025)</w:t>
      </w:r>
      <w:r w:rsidR="00130C64">
        <w:t xml:space="preserve"> packages to integrate bootstrapping techniques.</w:t>
      </w:r>
      <w:r>
        <w:t xml:space="preserve"> W</w:t>
      </w:r>
      <w:r w:rsidR="00130C64">
        <w:t xml:space="preserve">e use </w:t>
      </w:r>
      <w:r w:rsidR="00130C64">
        <w:rPr>
          <w:rFonts w:ascii="Courier New" w:hAnsi="Courier New" w:cs="Courier New"/>
        </w:rPr>
        <w:t>puniform</w:t>
      </w:r>
      <w:r w:rsidR="00130C64">
        <w:t xml:space="preserve"> (version 0.2.7; </w:t>
      </w:r>
      <w:r w:rsidR="00130C64">
        <w:rPr>
          <w:noProof/>
        </w:rPr>
        <w:t>van Aert, 2023</w:t>
      </w:r>
      <w:r w:rsidR="00130C64">
        <w:t>)</w:t>
      </w:r>
      <w:r w:rsidR="00EB6E6C">
        <w:t xml:space="preserve"> for</w:t>
      </w:r>
      <w:r>
        <w:t xml:space="preserve"> the p-uniform* and HYEMA estimations. For </w:t>
      </w:r>
      <w:r w:rsidR="005B33BC">
        <w:t xml:space="preserve">the single-constrast test (i.e., </w:t>
      </w:r>
      <w:r w:rsidR="005B33BC">
        <w:rPr>
          <w:i/>
        </w:rPr>
        <w:t>t</w:t>
      </w:r>
      <w:r w:rsidR="005B33BC">
        <w:t>-test)</w:t>
      </w:r>
      <w:r>
        <w:t>, we used</w:t>
      </w:r>
      <w:r w:rsidR="005B33BC">
        <w:t xml:space="preserve"> the</w:t>
      </w:r>
      <w:r>
        <w:t xml:space="preserve"> </w:t>
      </w:r>
      <w:r w:rsidRPr="005B33BC">
        <w:rPr>
          <w:rFonts w:ascii="Courier New" w:hAnsi="Courier New" w:cs="Courier New"/>
        </w:rPr>
        <w:t>metafor</w:t>
      </w:r>
      <w:r w:rsidR="00DA41F9">
        <w:rPr>
          <w:rFonts w:ascii="Courier New" w:hAnsi="Courier New" w:cs="Courier New"/>
        </w:rPr>
        <w:t xml:space="preserve"> </w:t>
      </w:r>
      <w:r w:rsidR="00DA41F9">
        <w:t>(version 4.8-0; Viechtbauer, 2010)</w:t>
      </w:r>
      <w:r>
        <w:t xml:space="preserve"> and </w:t>
      </w:r>
      <w:r w:rsidRPr="005B33BC">
        <w:rPr>
          <w:rFonts w:ascii="Courier New" w:hAnsi="Courier New" w:cs="Courier New"/>
        </w:rPr>
        <w:t>clubSandwich</w:t>
      </w:r>
      <w:r w:rsidR="005B33BC" w:rsidRPr="005B33BC">
        <w:t xml:space="preserve"> </w:t>
      </w:r>
      <w:r w:rsidR="005B33BC">
        <w:t xml:space="preserve">packages. </w:t>
      </w:r>
    </w:p>
    <w:p w14:paraId="51551182" w14:textId="493666CF" w:rsidR="00B4545C" w:rsidRPr="00C170E4" w:rsidRDefault="00B4545C" w:rsidP="00C2472F">
      <w:pPr>
        <w:rPr>
          <w:rFonts w:eastAsia="Times New Roman"/>
          <w:szCs w:val="27"/>
        </w:rPr>
      </w:pPr>
    </w:p>
    <w:p w14:paraId="195F15D9" w14:textId="6FD5DFC0" w:rsidR="009F49A6" w:rsidRPr="00AF0241" w:rsidRDefault="00C37244" w:rsidP="00D7480A">
      <w:pPr>
        <w:pStyle w:val="Heading3"/>
        <w:rPr>
          <w:rFonts w:eastAsia="Times New Roman"/>
        </w:rPr>
      </w:pPr>
      <w:bookmarkStart w:id="76" w:name="DATA_SYNTHESIS"/>
      <w:bookmarkEnd w:id="76"/>
      <w:r w:rsidRPr="00AF0241">
        <w:rPr>
          <w:rFonts w:eastAsia="Times New Roman"/>
        </w:rPr>
        <w:t xml:space="preserve">Data synthesis </w:t>
      </w:r>
    </w:p>
    <w:p w14:paraId="21FFD9E9" w14:textId="35663787" w:rsidR="009F49A6" w:rsidRDefault="009F49A6" w:rsidP="00130C64">
      <w:pPr>
        <w:jc w:val="both"/>
      </w:pPr>
      <w:bookmarkStart w:id="77" w:name="SUBGROUP_ANALYSIS"/>
      <w:bookmarkEnd w:id="77"/>
      <w:r>
        <w:rPr>
          <w:rFonts w:eastAsia="Times New Roman"/>
        </w:rPr>
        <w:t xml:space="preserve">All </w:t>
      </w:r>
      <w:r w:rsidR="00322E6C">
        <w:rPr>
          <w:rFonts w:eastAsia="Times New Roman"/>
        </w:rPr>
        <w:t xml:space="preserve">main </w:t>
      </w:r>
      <w:r>
        <w:rPr>
          <w:rFonts w:eastAsia="Times New Roman"/>
        </w:rPr>
        <w:t>meta-analyses were conducted using R 4.</w:t>
      </w:r>
      <w:r w:rsidR="00955A3D">
        <w:rPr>
          <w:rFonts w:eastAsia="Times New Roman"/>
        </w:rPr>
        <w:t>5</w:t>
      </w:r>
      <w:r>
        <w:rPr>
          <w:rFonts w:eastAsia="Times New Roman"/>
        </w:rPr>
        <w:t>.</w:t>
      </w:r>
      <w:r w:rsidR="00955A3D">
        <w:rPr>
          <w:rFonts w:eastAsia="Times New Roman"/>
        </w:rPr>
        <w:t>1</w:t>
      </w:r>
      <w:r>
        <w:rPr>
          <w:rFonts w:eastAsia="Times New Roman"/>
        </w:rPr>
        <w:t xml:space="preserve"> </w:t>
      </w:r>
      <w:r>
        <w:fldChar w:fldCharType="begin" w:fldLock="1"/>
      </w:r>
      <w:r w:rsidR="00F02D49">
        <w:instrText xml:space="preserve"> ADDIN ZOTERO_ITEM CSL_CITATION {"citationID":"8VUgiXNS","properties":{"formattedCitation":"(R Core Team, 2022)","plainCitation":"(R Core Team, 2022)","noteIndex":0},"citationItems":[{"id":"BOI7fhFW/6q3ZeSbQ","uris":["http://www.mendeley.com/documents/?uuid=144b2ccb-eedb-49d1-a86c-72c8ab565320"],"itemData":{"author":[{"dropping-particle":"","family":"R Core Team","given":"","non-dropping-particle":"","parse-names":false,"suffix":""}],"id":"ITEM-1","issued":{"date-parts":[["2022"]]},"publisher":"R Foundation for Statistical Computing, Vienna, Austria","title":"R: A language and environment for statistical computing","type":"article"}}],"schema":"https://github.com/citation-style-language/schema/raw/master/csl-citation.json"} </w:instrText>
      </w:r>
      <w:r>
        <w:fldChar w:fldCharType="separate"/>
      </w:r>
      <w:r w:rsidR="00320450" w:rsidRPr="00320450">
        <w:t>(R Core Team, 2022)</w:t>
      </w:r>
      <w:r>
        <w:fldChar w:fldCharType="end"/>
      </w:r>
      <w:r>
        <w:t xml:space="preserve"> and RStudio </w:t>
      </w:r>
      <w:r>
        <w:fldChar w:fldCharType="begin" w:fldLock="1"/>
      </w:r>
      <w:r w:rsidR="00F02D49">
        <w:instrText xml:space="preserve"> ADDIN ZOTERO_ITEM CSL_CITATION {"citationID":"aDaAOBfe","properties":{"formattedCitation":"(RStudio Team, 2015)","plainCitation":"(RStudio Team, 2015)","noteIndex":0},"citationItems":[{"id":"BOI7fhFW/GozVSyXF","uris":["http://www.mendeley.com/documents/?uuid=bc9ec0ec-5a10-4d63-8c65-48175347e889"],"itemData":{"author":[{"dropping-particle":"","family":"RStudio Team","given":"","non-dropping-particle":"","parse-names":false,"suffix":""}],"id":"ITEM-1","issued":{"date-parts":[["2015"]]},"publisher":"RStudio, Inc., Boston, MA","title":"RStudio: Integrated development for R","type":"article"}}],"schema":"https://github.com/citation-style-language/schema/raw/master/csl-citation.json"} </w:instrText>
      </w:r>
      <w:r>
        <w:fldChar w:fldCharType="separate"/>
      </w:r>
      <w:r w:rsidR="00320450" w:rsidRPr="00320450">
        <w:t>(RStudio Team, 2015)</w:t>
      </w:r>
      <w:r>
        <w:fldChar w:fldCharType="end"/>
      </w:r>
      <w:r>
        <w:t>.</w:t>
      </w:r>
      <w:r w:rsidRPr="009F49A6">
        <w:t xml:space="preserve"> </w:t>
      </w:r>
      <w:r>
        <w:t>Specifically</w:t>
      </w:r>
      <w:r w:rsidR="00927FF1">
        <w:t xml:space="preserve">, </w:t>
      </w:r>
      <w:r>
        <w:t xml:space="preserve">we applied the </w:t>
      </w:r>
      <w:r>
        <w:rPr>
          <w:rFonts w:ascii="Courier New" w:hAnsi="Courier New" w:cs="Courier New"/>
        </w:rPr>
        <w:t>metafor</w:t>
      </w:r>
      <w:r>
        <w:t xml:space="preserve"> package (version 4.8-0; Viechtbauer, 2010) together with its integrated sandwich estimators (</w:t>
      </w:r>
      <w:r w:rsidR="00DA41F9">
        <w:t xml:space="preserve">version 0.6.0; </w:t>
      </w:r>
      <w:r>
        <w:rPr>
          <w:noProof/>
        </w:rPr>
        <w:t>Pustejovsky, 2020</w:t>
      </w:r>
      <w:r w:rsidR="00130C64">
        <w:t>).</w:t>
      </w:r>
      <w:r w:rsidR="00C10305">
        <w:t xml:space="preserve"> For multiple-contrast hypothesis (i.e., Wald test </w:t>
      </w:r>
      <w:r w:rsidR="00C10305">
        <w:rPr>
          <w:i/>
        </w:rPr>
        <w:t>p</w:t>
      </w:r>
      <w:r w:rsidR="00C10305">
        <w:t xml:space="preserve">-values), we used the </w:t>
      </w:r>
      <w:r w:rsidR="00C10305" w:rsidRPr="00C10305">
        <w:rPr>
          <w:rFonts w:ascii="Courier New" w:hAnsi="Courier New" w:cs="Courier New"/>
        </w:rPr>
        <w:t>wildmeta</w:t>
      </w:r>
      <w:r w:rsidR="00C10305">
        <w:rPr>
          <w:rFonts w:ascii="Courier New" w:hAnsi="Courier New" w:cs="Courier New"/>
        </w:rPr>
        <w:t xml:space="preserve"> </w:t>
      </w:r>
      <w:r w:rsidR="00C10305">
        <w:t xml:space="preserve">package (version 0.3.2; </w:t>
      </w:r>
      <w:r w:rsidR="00C10305">
        <w:rPr>
          <w:noProof/>
        </w:rPr>
        <w:t>Joshi &amp; Pustejovsky, 2022</w:t>
      </w:r>
      <w:r w:rsidR="00C10305">
        <w:t xml:space="preserve">). </w:t>
      </w:r>
    </w:p>
    <w:p w14:paraId="55FFFE34" w14:textId="58C7EE53" w:rsidR="00C10305" w:rsidRDefault="00C10305" w:rsidP="00130C64">
      <w:pPr>
        <w:jc w:val="both"/>
        <w:rPr>
          <w:sz w:val="27"/>
          <w:szCs w:val="27"/>
        </w:rPr>
      </w:pPr>
    </w:p>
    <w:p w14:paraId="090ED367" w14:textId="6AA8B8B1" w:rsidR="00C10305" w:rsidRDefault="00C10305" w:rsidP="00C10305">
      <w:pPr>
        <w:pStyle w:val="Heading4"/>
      </w:pPr>
      <w:r>
        <w:t>Overall average effect</w:t>
      </w:r>
      <w:r w:rsidR="002837CC">
        <w:t xml:space="preserve"> – PECHE-RVE</w:t>
      </w:r>
    </w:p>
    <w:p w14:paraId="2CBB1ADE" w14:textId="0D035242" w:rsidR="007B543C" w:rsidRPr="007B543C" w:rsidRDefault="001D32A5" w:rsidP="007B543C">
      <w:pPr>
        <w:jc w:val="both"/>
        <w:rPr>
          <w:lang w:val="en-US"/>
        </w:rPr>
      </w:pPr>
      <w:r w:rsidRPr="004414A3">
        <w:rPr>
          <w:lang w:val="en-US"/>
        </w:rPr>
        <w:t>As we experienced</w:t>
      </w:r>
      <w:del w:id="78" w:author="Nina Thorup Dalgaard" w:date="2025-11-05T09:56:00Z">
        <w:r w:rsidRPr="004414A3" w:rsidDel="00E35BA5">
          <w:rPr>
            <w:lang w:val="en-US"/>
          </w:rPr>
          <w:delText xml:space="preserve"> having</w:delText>
        </w:r>
      </w:del>
      <w:r w:rsidRPr="004414A3">
        <w:rPr>
          <w:lang w:val="en-US"/>
        </w:rPr>
        <w:t xml:space="preserve"> various types of dependencies in our data, we</w:t>
      </w:r>
      <w:r w:rsidR="002837CC" w:rsidRPr="004414A3">
        <w:rPr>
          <w:lang w:val="en-US"/>
        </w:rPr>
        <w:t xml:space="preserve"> derived the overall average effects for social integrational and mental health outcomes, </w:t>
      </w:r>
      <w:r w:rsidRPr="004414A3">
        <w:rPr>
          <w:lang w:val="en-US"/>
        </w:rPr>
        <w:t>using</w:t>
      </w:r>
      <w:r w:rsidR="002F22A6" w:rsidRPr="004414A3">
        <w:rPr>
          <w:lang w:val="en-US"/>
        </w:rPr>
        <w:t xml:space="preserve"> the partially empirical correlated-hierarchical effects</w:t>
      </w:r>
      <w:r w:rsidR="002837CC" w:rsidRPr="004414A3">
        <w:rPr>
          <w:lang w:val="en-US"/>
        </w:rPr>
        <w:t xml:space="preserve"> </w:t>
      </w:r>
      <w:r w:rsidR="002F22A6" w:rsidRPr="004414A3">
        <w:rPr>
          <w:lang w:val="en-US"/>
        </w:rPr>
        <w:t>(</w:t>
      </w:r>
      <w:r w:rsidR="002837CC" w:rsidRPr="004414A3">
        <w:rPr>
          <w:lang w:val="en-US"/>
        </w:rPr>
        <w:t>PECHE-RVE</w:t>
      </w:r>
      <w:r w:rsidR="002F22A6" w:rsidRPr="004414A3">
        <w:rPr>
          <w:lang w:val="en-US"/>
        </w:rPr>
        <w:t>)</w:t>
      </w:r>
      <w:r w:rsidR="002837CC" w:rsidRPr="004414A3">
        <w:rPr>
          <w:lang w:val="en-US"/>
        </w:rPr>
        <w:t xml:space="preserve"> model (Pustejovsky &amp; Tipton, 2022)</w:t>
      </w:r>
      <w:r w:rsidR="002F22A6" w:rsidRPr="004414A3">
        <w:rPr>
          <w:lang w:val="en-US"/>
        </w:rPr>
        <w:t xml:space="preserve">, as this model can handle various types of dependencies among effect sizes. </w:t>
      </w:r>
      <w:r w:rsidR="00F3095B">
        <w:rPr>
          <w:lang w:val="en-US"/>
        </w:rPr>
        <w:t xml:space="preserve">Specifically, this model accounts for the hierarchical data structure, with effect sizes nested within studies, allowing us to obtain heterogeneity measures at both </w:t>
      </w:r>
      <w:r w:rsidR="002F22A6" w:rsidRPr="004414A3">
        <w:rPr>
          <w:lang w:val="en-US"/>
        </w:rPr>
        <w:t xml:space="preserve">the study-level and the effect size-level. This provides valuable diagnostic information about at what levels unexplained heterogeneity might be explained. </w:t>
      </w:r>
      <w:r w:rsidR="007B543C">
        <w:rPr>
          <w:lang w:val="en-US"/>
        </w:rPr>
        <w:t>We used restricted maximum likelihood to estimate the between-study (</w:t>
      </w:r>
      <m:oMath>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oMath>
      <w:r w:rsidR="007B543C">
        <w:rPr>
          <w:lang w:val="en-US"/>
        </w:rPr>
        <w:t>) and within-study (</w:t>
      </w:r>
      <m:oMath>
        <m:sSup>
          <m:sSupPr>
            <m:ctrlPr>
              <w:rPr>
                <w:rFonts w:ascii="Cambria Math" w:hAnsi="Cambria Math"/>
                <w:i/>
                <w:lang w:val="en-US"/>
              </w:rPr>
            </m:ctrlPr>
          </m:sSupPr>
          <m:e>
            <m:r>
              <w:rPr>
                <w:rFonts w:ascii="Cambria Math" w:hAnsi="Cambria Math"/>
                <w:lang w:val="en-US"/>
              </w:rPr>
              <m:t>ω</m:t>
            </m:r>
          </m:e>
          <m:sup>
            <m:r>
              <w:rPr>
                <w:rFonts w:ascii="Cambria Math" w:hAnsi="Cambria Math"/>
                <w:lang w:val="en-US"/>
              </w:rPr>
              <m:t>2</m:t>
            </m:r>
          </m:sup>
        </m:sSup>
      </m:oMath>
      <w:r w:rsidR="007B543C">
        <w:rPr>
          <w:lang w:val="en-US"/>
        </w:rPr>
        <w:t xml:space="preserve">) heterogeneity </w:t>
      </w:r>
      <w:r w:rsidR="007B543C" w:rsidRPr="006C4B93">
        <w:t>(Viechtbauer, 2005, 2007)</w:t>
      </w:r>
      <w:r w:rsidR="007B543C">
        <w:t>.</w:t>
      </w:r>
    </w:p>
    <w:p w14:paraId="63E3943F" w14:textId="77777777" w:rsidR="007B543C" w:rsidRPr="004414A3" w:rsidRDefault="007B543C" w:rsidP="00713B0D">
      <w:pPr>
        <w:jc w:val="both"/>
        <w:rPr>
          <w:lang w:val="en-US"/>
        </w:rPr>
      </w:pPr>
    </w:p>
    <w:p w14:paraId="5C798D55" w14:textId="41A3D03A" w:rsidR="002837CC" w:rsidRPr="004414A3" w:rsidRDefault="00713B0D" w:rsidP="00713B0D">
      <w:pPr>
        <w:jc w:val="both"/>
        <w:rPr>
          <w:lang w:val="en-US"/>
        </w:rPr>
      </w:pPr>
      <w:r w:rsidRPr="004414A3">
        <w:rPr>
          <w:lang w:val="en-US"/>
        </w:rPr>
        <w:t xml:space="preserve">Moreover, the </w:t>
      </w:r>
      <w:r w:rsidR="00A044B8" w:rsidRPr="004414A3">
        <w:rPr>
          <w:lang w:val="en-US"/>
        </w:rPr>
        <w:t>mode</w:t>
      </w:r>
      <w:r w:rsidR="007B543C" w:rsidRPr="004414A3">
        <w:rPr>
          <w:lang w:val="en-US"/>
        </w:rPr>
        <w:t>l</w:t>
      </w:r>
      <w:r w:rsidR="00653213" w:rsidRPr="004414A3">
        <w:rPr>
          <w:lang w:val="en-US"/>
        </w:rPr>
        <w:t xml:space="preserve"> </w:t>
      </w:r>
      <w:r w:rsidRPr="004414A3">
        <w:rPr>
          <w:lang w:val="en-US"/>
        </w:rPr>
        <w:t>accounts for correlation among the effect size standard errors, either by imputing or estimating the covariance between within-study effect sizes.</w:t>
      </w:r>
      <w:r w:rsidR="00653213" w:rsidRPr="004414A3">
        <w:rPr>
          <w:lang w:val="en-US"/>
        </w:rPr>
        <w:t xml:space="preserve"> In our data, we </w:t>
      </w:r>
      <w:r w:rsidR="006531DC" w:rsidRPr="004414A3">
        <w:rPr>
          <w:lang w:val="en-US"/>
        </w:rPr>
        <w:t xml:space="preserve">were </w:t>
      </w:r>
      <w:r w:rsidR="00653213" w:rsidRPr="004414A3">
        <w:rPr>
          <w:lang w:val="en-US"/>
        </w:rPr>
        <w:t xml:space="preserve">able to estimate the covariance for some within-study effects. However, for the majority of the effect sizes, we estimate the study's variance-covariance matrix by imputing </w:t>
      </w:r>
      <m:oMath>
        <m:r>
          <w:rPr>
            <w:rFonts w:ascii="Cambria Math" w:hAnsi="Cambria Math"/>
            <w:lang w:val="da-DK"/>
          </w:rPr>
          <m:t>ρ</m:t>
        </m:r>
        <m:r>
          <w:rPr>
            <w:rFonts w:ascii="Cambria Math" w:hAnsi="Cambria Math"/>
            <w:lang w:val="en-US"/>
          </w:rPr>
          <m:t>=0.8</m:t>
        </m:r>
      </m:oMath>
      <w:r w:rsidR="00653213" w:rsidRPr="004414A3">
        <w:rPr>
          <w:lang w:val="en-US"/>
        </w:rPr>
        <w:t xml:space="preserve">, as specified in our protocol. </w:t>
      </w:r>
    </w:p>
    <w:p w14:paraId="17956FB5" w14:textId="5AEB3943" w:rsidR="00B525E3" w:rsidRPr="004414A3" w:rsidRDefault="00B525E3" w:rsidP="00713B0D">
      <w:pPr>
        <w:jc w:val="both"/>
        <w:rPr>
          <w:lang w:val="en-US"/>
        </w:rPr>
      </w:pPr>
    </w:p>
    <w:p w14:paraId="650CA798" w14:textId="5FF88778" w:rsidR="00B525E3" w:rsidRDefault="00B00A58" w:rsidP="00B525E3">
      <w:pPr>
        <w:jc w:val="both"/>
      </w:pPr>
      <w:r w:rsidRPr="004414A3">
        <w:rPr>
          <w:lang w:val="en-US"/>
        </w:rPr>
        <w:t>As previously described in the ’</w:t>
      </w:r>
      <w:r w:rsidRPr="00AF0241">
        <w:rPr>
          <w:rFonts w:eastAsia="Times New Roman"/>
        </w:rPr>
        <w:t xml:space="preserve">Criteria for </w:t>
      </w:r>
      <w:r>
        <w:rPr>
          <w:rFonts w:eastAsia="Times New Roman"/>
        </w:rPr>
        <w:t xml:space="preserve">the </w:t>
      </w:r>
      <w:r w:rsidRPr="00AF0241">
        <w:rPr>
          <w:rFonts w:eastAsia="Times New Roman"/>
        </w:rPr>
        <w:t>determination of independent findings</w:t>
      </w:r>
      <w:r>
        <w:rPr>
          <w:rFonts w:eastAsia="Times New Roman"/>
        </w:rPr>
        <w:t>’ section</w:t>
      </w:r>
      <w:r w:rsidR="00B525E3" w:rsidRPr="004414A3">
        <w:rPr>
          <w:lang w:val="en-US"/>
        </w:rPr>
        <w:t>, we used robust variance estimation (RVE)</w:t>
      </w:r>
      <w:r w:rsidRPr="004414A3">
        <w:rPr>
          <w:lang w:val="en-US"/>
        </w:rPr>
        <w:t xml:space="preserve"> to guard against model misspecifications. </w:t>
      </w:r>
    </w:p>
    <w:p w14:paraId="4EBE8F4B" w14:textId="2B2385B8" w:rsidR="002837CC" w:rsidRPr="004414A3" w:rsidRDefault="002837CC" w:rsidP="00C10305">
      <w:pPr>
        <w:rPr>
          <w:lang w:val="en-US"/>
        </w:rPr>
      </w:pPr>
    </w:p>
    <w:p w14:paraId="0CCDA230" w14:textId="1F2562EA" w:rsidR="00390B8F" w:rsidRPr="004414A3" w:rsidRDefault="007B543C" w:rsidP="00390B8F">
      <w:pPr>
        <w:pStyle w:val="Heading6"/>
        <w:rPr>
          <w:lang w:val="en-US"/>
        </w:rPr>
      </w:pPr>
      <w:r w:rsidRPr="004414A3">
        <w:rPr>
          <w:lang w:val="en-US"/>
        </w:rPr>
        <w:lastRenderedPageBreak/>
        <w:t>Further mod</w:t>
      </w:r>
      <w:r w:rsidR="00390B8F" w:rsidRPr="004414A3">
        <w:rPr>
          <w:lang w:val="en-US"/>
        </w:rPr>
        <w:t>el</w:t>
      </w:r>
      <w:r w:rsidRPr="004414A3">
        <w:rPr>
          <w:lang w:val="en-US"/>
        </w:rPr>
        <w:t xml:space="preserve"> det</w:t>
      </w:r>
      <w:r w:rsidR="00CE7734" w:rsidRPr="004414A3">
        <w:rPr>
          <w:lang w:val="en-US"/>
        </w:rPr>
        <w:t>ai</w:t>
      </w:r>
      <w:r w:rsidRPr="004414A3">
        <w:rPr>
          <w:lang w:val="en-US"/>
        </w:rPr>
        <w:t>ls and</w:t>
      </w:r>
      <w:r w:rsidR="00390B8F" w:rsidRPr="004414A3">
        <w:rPr>
          <w:lang w:val="en-US"/>
        </w:rPr>
        <w:t xml:space="preserve"> notation (#)</w:t>
      </w:r>
    </w:p>
    <w:p w14:paraId="6545901B" w14:textId="7B740262" w:rsidR="00C10305" w:rsidRPr="00750D5C" w:rsidRDefault="002837CC" w:rsidP="00750D5C">
      <w:pPr>
        <w:autoSpaceDE w:val="0"/>
        <w:autoSpaceDN w:val="0"/>
        <w:adjustRightInd w:val="0"/>
        <w:jc w:val="both"/>
        <w:rPr>
          <w:rFonts w:eastAsia="CIDFont+F5"/>
          <w:lang w:val="en-US"/>
        </w:rPr>
      </w:pPr>
      <w:r w:rsidRPr="004414A3">
        <w:rPr>
          <w:lang w:val="en-US"/>
        </w:rPr>
        <w:t>To explicate th</w:t>
      </w:r>
      <w:r w:rsidR="00BF23C8">
        <w:rPr>
          <w:lang w:val="en-US"/>
        </w:rPr>
        <w:t>e statistical</w:t>
      </w:r>
      <w:r w:rsidR="009856BD" w:rsidRPr="004414A3">
        <w:rPr>
          <w:lang w:val="en-US"/>
        </w:rPr>
        <w:t xml:space="preserve"> </w:t>
      </w:r>
      <w:r w:rsidRPr="004414A3">
        <w:rPr>
          <w:lang w:val="en-US"/>
        </w:rPr>
        <w:t>model</w:t>
      </w:r>
      <w:r w:rsidR="00BF23C8">
        <w:rPr>
          <w:lang w:val="en-US"/>
        </w:rPr>
        <w:t>s used in this review</w:t>
      </w:r>
      <w:r w:rsidRPr="004414A3">
        <w:rPr>
          <w:lang w:val="en-US"/>
        </w:rPr>
        <w:t xml:space="preserve">, consider that </w:t>
      </w:r>
      <w:r w:rsidR="00750D5C" w:rsidRPr="004414A3">
        <w:rPr>
          <w:lang w:val="en-US"/>
        </w:rPr>
        <w:t xml:space="preserve">our data represent </w:t>
      </w:r>
      <w:r w:rsidRPr="004414A3">
        <w:rPr>
          <w:lang w:val="en-US"/>
        </w:rPr>
        <w:t xml:space="preserve">a collection of </w:t>
      </w:r>
      <m:oMath>
        <m:r>
          <w:rPr>
            <w:rFonts w:ascii="Cambria Math" w:hAnsi="Cambria Math"/>
            <w:lang w:val="da-DK"/>
          </w:rPr>
          <m:t>J</m:t>
        </m:r>
      </m:oMath>
      <w:r w:rsidRPr="004414A3">
        <w:rPr>
          <w:i/>
          <w:lang w:val="en-US"/>
        </w:rPr>
        <w:t xml:space="preserve"> </w:t>
      </w:r>
      <w:r w:rsidRPr="004414A3">
        <w:rPr>
          <w:lang w:val="en-US"/>
        </w:rPr>
        <w:t xml:space="preserve">studies, each contributing. </w:t>
      </w:r>
      <m:oMath>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r>
          <w:rPr>
            <w:rFonts w:ascii="Cambria Math" w:hAnsi="Cambria Math"/>
            <w:lang w:val="en-US"/>
          </w:rPr>
          <m:t>≥1</m:t>
        </m:r>
      </m:oMath>
      <w:r w:rsidRPr="004414A3">
        <w:rPr>
          <w:lang w:val="en-US"/>
        </w:rPr>
        <w:t xml:space="preserve"> effect size estimate. </w:t>
      </w:r>
      <w:r w:rsidR="00750D5C" w:rsidRPr="004414A3">
        <w:rPr>
          <w:lang w:val="en-US"/>
        </w:rPr>
        <w:t>L</w:t>
      </w:r>
      <w:r w:rsidRPr="004414A3">
        <w:rPr>
          <w:lang w:val="en-US"/>
        </w:rPr>
        <w:t xml:space="preserve">et </w:t>
      </w:r>
      <m:oMath>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oMath>
      <w:r w:rsidRPr="004414A3">
        <w:rPr>
          <w:lang w:val="en-US"/>
        </w:rPr>
        <w:t xml:space="preserve"> be the effect size estimate </w:t>
      </w:r>
      <m:oMath>
        <m:r>
          <w:rPr>
            <w:rFonts w:ascii="Cambria Math" w:hAnsi="Cambria Math"/>
            <w:lang w:val="da-DK"/>
          </w:rPr>
          <m:t>i</m:t>
        </m:r>
      </m:oMath>
      <w:r w:rsidRPr="004414A3">
        <w:rPr>
          <w:lang w:val="en-US"/>
        </w:rPr>
        <w:t xml:space="preserve"> (</w:t>
      </w:r>
      <m:oMath>
        <m:r>
          <w:rPr>
            <w:rFonts w:ascii="Cambria Math" w:hAnsi="Cambria Math"/>
            <w:lang w:val="da-DK"/>
          </w:rPr>
          <m:t>i</m:t>
        </m:r>
        <m:r>
          <w:rPr>
            <w:rFonts w:ascii="Cambria Math" w:hAnsi="Cambria Math"/>
            <w:lang w:val="en-US"/>
          </w:rPr>
          <m:t xml:space="preserve">=1…, </m:t>
        </m:r>
        <m:sSub>
          <m:sSubPr>
            <m:ctrlPr>
              <w:rPr>
                <w:rFonts w:ascii="Cambria Math" w:hAnsi="Cambria Math"/>
                <w:i/>
                <w:lang w:val="da-DK"/>
              </w:rPr>
            </m:ctrlPr>
          </m:sSubPr>
          <m:e>
            <m:r>
              <w:rPr>
                <w:rFonts w:ascii="Cambria Math" w:hAnsi="Cambria Math"/>
                <w:lang w:val="da-DK"/>
              </w:rPr>
              <m:t>k</m:t>
            </m:r>
          </m:e>
          <m:sub>
            <m:r>
              <w:rPr>
                <w:rFonts w:ascii="Cambria Math" w:hAnsi="Cambria Math"/>
                <w:lang w:val="da-DK"/>
              </w:rPr>
              <m:t>j</m:t>
            </m:r>
          </m:sub>
        </m:sSub>
      </m:oMath>
      <w:r w:rsidRPr="004414A3">
        <w:rPr>
          <w:lang w:val="en-US"/>
        </w:rPr>
        <w:t xml:space="preserve">) from study </w:t>
      </w:r>
      <m:oMath>
        <m:r>
          <w:rPr>
            <w:rFonts w:ascii="Cambria Math" w:hAnsi="Cambria Math"/>
            <w:lang w:val="da-DK"/>
          </w:rPr>
          <m:t>j</m:t>
        </m:r>
      </m:oMath>
      <w:r w:rsidRPr="004414A3">
        <w:rPr>
          <w:lang w:val="en-US"/>
        </w:rPr>
        <w:t xml:space="preserve"> (</w:t>
      </w:r>
      <m:oMath>
        <m:r>
          <w:rPr>
            <w:rFonts w:ascii="Cambria Math" w:hAnsi="Cambria Math"/>
            <w:lang w:val="da-DK"/>
          </w:rPr>
          <m:t>j</m:t>
        </m:r>
        <m:r>
          <w:rPr>
            <w:rFonts w:ascii="Cambria Math" w:hAnsi="Cambria Math"/>
            <w:lang w:val="en-US"/>
          </w:rPr>
          <m:t xml:space="preserve">=1, …, </m:t>
        </m:r>
        <m:r>
          <w:rPr>
            <w:rFonts w:ascii="Cambria Math" w:hAnsi="Cambria Math"/>
            <w:lang w:val="da-DK"/>
          </w:rPr>
          <m:t>J</m:t>
        </m:r>
      </m:oMath>
      <w:r w:rsidRPr="004414A3">
        <w:rPr>
          <w:lang w:val="en-US"/>
        </w:rPr>
        <w:t xml:space="preserve">) with know </w:t>
      </w:r>
      <w:r w:rsidR="00750D5C" w:rsidRPr="004414A3">
        <w:rPr>
          <w:lang w:val="en-US"/>
        </w:rPr>
        <w:t xml:space="preserve">and fixed </w:t>
      </w:r>
      <w:r w:rsidRPr="004414A3">
        <w:rPr>
          <w:lang w:val="en-US"/>
        </w:rPr>
        <w:t xml:space="preserve">sampling variance </w:t>
      </w:r>
      <m:oMath>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oMath>
      <w:r w:rsidRPr="004414A3">
        <w:rPr>
          <w:lang w:val="en-US"/>
        </w:rPr>
        <w:t xml:space="preserve">. </w:t>
      </w:r>
      <w:r w:rsidR="00750D5C" w:rsidRPr="004414A3">
        <w:rPr>
          <w:lang w:val="en-US"/>
        </w:rPr>
        <w:t xml:space="preserve"> Then l</w:t>
      </w:r>
      <w:r w:rsidR="00750D5C" w:rsidRPr="00750D5C">
        <w:rPr>
          <w:rFonts w:eastAsia="CIDFont+F1"/>
          <w:lang w:val="en-US"/>
        </w:rPr>
        <w:t xml:space="preserve">et </w:t>
      </w:r>
      <m:oMath>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ij</m:t>
            </m:r>
          </m:sub>
        </m:sSub>
      </m:oMath>
      <w:r w:rsidR="00750D5C" w:rsidRPr="00750D5C">
        <w:rPr>
          <w:rFonts w:eastAsia="CIDFont+F5"/>
          <w:lang w:val="en-US"/>
        </w:rPr>
        <w:t xml:space="preserve"> </w:t>
      </w:r>
      <w:r w:rsidR="00750D5C" w:rsidRPr="00750D5C">
        <w:rPr>
          <w:rFonts w:eastAsia="CIDFont+F1"/>
          <w:lang w:val="en-US"/>
        </w:rPr>
        <w:t xml:space="preserve">denote a row vector of </w:t>
      </w:r>
      <w:r w:rsidR="00750D5C" w:rsidRPr="00750D5C">
        <w:rPr>
          <w:rFonts w:ascii="Cambria Math" w:eastAsia="CIDFont+F5" w:hAnsi="Cambria Math" w:cs="Cambria Math"/>
          <w:lang w:val="en-US"/>
        </w:rPr>
        <w:t>𝑝</w:t>
      </w:r>
      <w:r w:rsidR="00750D5C" w:rsidRPr="00750D5C">
        <w:rPr>
          <w:rFonts w:eastAsia="CIDFont+F5"/>
          <w:lang w:val="en-US"/>
        </w:rPr>
        <w:t xml:space="preserve"> </w:t>
      </w:r>
      <w:r w:rsidR="00750D5C" w:rsidRPr="00750D5C">
        <w:rPr>
          <w:rFonts w:eastAsia="CIDFont+F1"/>
          <w:lang w:val="en-US"/>
        </w:rPr>
        <w:t xml:space="preserve">covariates and </w:t>
      </w:r>
      <w:r w:rsidR="00750D5C" w:rsidRPr="00750D5C">
        <w:rPr>
          <w:rFonts w:ascii="Cambria Math" w:eastAsia="CIDFont+F5" w:hAnsi="Cambria Math" w:cs="Cambria Math"/>
          <w:b/>
          <w:lang w:val="en-US"/>
        </w:rPr>
        <w:t>𝛽</w:t>
      </w:r>
      <w:r w:rsidR="00750D5C" w:rsidRPr="00750D5C">
        <w:rPr>
          <w:rFonts w:eastAsia="CIDFont+F5"/>
          <w:lang w:val="en-US"/>
        </w:rPr>
        <w:t xml:space="preserve"> </w:t>
      </w:r>
      <w:r w:rsidR="00750D5C" w:rsidRPr="00750D5C">
        <w:rPr>
          <w:rFonts w:eastAsia="CIDFont+F1"/>
          <w:lang w:val="en-US"/>
        </w:rPr>
        <w:t xml:space="preserve">denote a vector of </w:t>
      </w:r>
      <w:r w:rsidR="00750D5C" w:rsidRPr="00750D5C">
        <w:rPr>
          <w:rFonts w:ascii="Cambria Math" w:eastAsia="CIDFont+F5" w:hAnsi="Cambria Math" w:cs="Cambria Math"/>
          <w:lang w:val="en-US"/>
        </w:rPr>
        <w:t>𝑝</w:t>
      </w:r>
      <w:r w:rsidR="00750D5C">
        <w:rPr>
          <w:rFonts w:eastAsia="CIDFont+F5"/>
          <w:lang w:val="en-US"/>
        </w:rPr>
        <w:t xml:space="preserve"> </w:t>
      </w:r>
      <w:r w:rsidR="00750D5C" w:rsidRPr="00750D5C">
        <w:rPr>
          <w:rFonts w:eastAsia="CIDFont+F1"/>
          <w:lang w:val="en-US"/>
        </w:rPr>
        <w:t>regression coefficients</w:t>
      </w:r>
      <w:r w:rsidR="00750D5C">
        <w:rPr>
          <w:rFonts w:eastAsia="CIDFont+F1"/>
          <w:lang w:val="en-US"/>
        </w:rPr>
        <w:t xml:space="preserve">. </w:t>
      </w:r>
      <w:r w:rsidR="00750D5C" w:rsidRPr="004414A3">
        <w:rPr>
          <w:lang w:val="en-US"/>
        </w:rPr>
        <w:t>In formal parlance, the PECHE working model can be written as:</w:t>
      </w:r>
    </w:p>
    <w:p w14:paraId="1DDFF908" w14:textId="4A4C6F80" w:rsidR="00750D5C" w:rsidRPr="004414A3" w:rsidRDefault="00750D5C" w:rsidP="00C10305">
      <w:pPr>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50D5C" w:rsidRPr="007332FC" w14:paraId="66BB52E6" w14:textId="77777777" w:rsidTr="00527421">
        <w:tc>
          <w:tcPr>
            <w:tcW w:w="350" w:type="pct"/>
            <w:vAlign w:val="center"/>
          </w:tcPr>
          <w:p w14:paraId="4A283E31" w14:textId="77777777" w:rsidR="00750D5C" w:rsidRDefault="00750D5C" w:rsidP="00527421">
            <w:pPr>
              <w:autoSpaceDE w:val="0"/>
              <w:autoSpaceDN w:val="0"/>
              <w:adjustRightInd w:val="0"/>
              <w:spacing w:line="360" w:lineRule="auto"/>
              <w:rPr>
                <w:lang w:val="en-US"/>
              </w:rPr>
            </w:pPr>
          </w:p>
        </w:tc>
        <w:tc>
          <w:tcPr>
            <w:tcW w:w="4300" w:type="pct"/>
            <w:vAlign w:val="center"/>
          </w:tcPr>
          <w:p w14:paraId="04E6CC06" w14:textId="1C7B5FA6" w:rsidR="00750D5C" w:rsidRPr="00750D5C" w:rsidRDefault="00000000" w:rsidP="00527421">
            <w:pPr>
              <w:spacing w:line="360" w:lineRule="auto"/>
              <w:jc w:val="center"/>
              <w:rPr>
                <w:lang w:val="en-US"/>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oMath>
            </m:oMathPara>
          </w:p>
        </w:tc>
        <w:tc>
          <w:tcPr>
            <w:tcW w:w="350" w:type="pct"/>
            <w:vAlign w:val="center"/>
          </w:tcPr>
          <w:p w14:paraId="252DBD13" w14:textId="15636533" w:rsidR="00750D5C" w:rsidRPr="007332FC" w:rsidRDefault="00750D5C" w:rsidP="00527421">
            <w:pPr>
              <w:pStyle w:val="Caption"/>
              <w:jc w:val="both"/>
              <w:rPr>
                <w:i w:val="0"/>
                <w:lang w:val="en-US"/>
              </w:rPr>
            </w:pPr>
            <w:r>
              <w:rPr>
                <w:i w:val="0"/>
                <w:color w:val="000000" w:themeColor="text1"/>
                <w:sz w:val="24"/>
              </w:rPr>
              <w:t>(</w:t>
            </w:r>
            <w:r w:rsidR="00A044B8">
              <w:rPr>
                <w:i w:val="0"/>
                <w:color w:val="000000" w:themeColor="text1"/>
                <w:sz w:val="24"/>
              </w:rPr>
              <w:t>5</w:t>
            </w:r>
            <w:r w:rsidRPr="000A72EB">
              <w:rPr>
                <w:i w:val="0"/>
                <w:color w:val="000000" w:themeColor="text1"/>
                <w:sz w:val="24"/>
              </w:rPr>
              <w:t>)</w:t>
            </w:r>
          </w:p>
        </w:tc>
      </w:tr>
    </w:tbl>
    <w:p w14:paraId="715E4FCC" w14:textId="77777777" w:rsidR="00750D5C" w:rsidRDefault="00750D5C" w:rsidP="00C10305">
      <w:pPr>
        <w:rPr>
          <w:lang w:val="da-DK"/>
        </w:rPr>
      </w:pPr>
    </w:p>
    <w:p w14:paraId="19F7DA43" w14:textId="3C3A203A" w:rsidR="007B543C" w:rsidRPr="004414A3" w:rsidRDefault="00750D5C" w:rsidP="00750D5C">
      <w:pPr>
        <w:jc w:val="both"/>
        <w:rPr>
          <w:lang w:val="en-US"/>
        </w:rPr>
      </w:pPr>
      <w:r w:rsidRPr="004414A3">
        <w:rPr>
          <w:lang w:val="en-US"/>
        </w:rPr>
        <w:t xml:space="preserve">For the intercept-only model, estimating the overall average effect, </w:t>
      </w:r>
      <m:oMath>
        <m:sSub>
          <m:sSubPr>
            <m:ctrlPr>
              <w:rPr>
                <w:rFonts w:ascii="Cambria Math" w:hAnsi="Cambria Math"/>
                <w:i/>
                <w:lang w:val="da-DK"/>
              </w:rPr>
            </m:ctrlPr>
          </m:sSubPr>
          <m:e>
            <m:r>
              <w:rPr>
                <w:rFonts w:ascii="Cambria Math" w:hAnsi="Cambria Math"/>
                <w:lang w:val="da-DK"/>
              </w:rPr>
              <m:t>x</m:t>
            </m:r>
          </m:e>
          <m:sub>
            <m:r>
              <w:rPr>
                <w:rFonts w:ascii="Cambria Math" w:hAnsi="Cambria Math"/>
                <w:lang w:val="da-DK"/>
              </w:rPr>
              <m:t>ij</m:t>
            </m:r>
          </m:sub>
        </m:sSub>
      </m:oMath>
      <w:r w:rsidRPr="004414A3">
        <w:rPr>
          <w:lang w:val="en-US"/>
        </w:rPr>
        <w:t xml:space="preserve"> reduces to a row vector of 1’s and </w:t>
      </w:r>
      <m:oMath>
        <m:r>
          <m:rPr>
            <m:sty m:val="bi"/>
          </m:rPr>
          <w:rPr>
            <w:rFonts w:ascii="Cambria Math" w:hAnsi="Cambria Math"/>
            <w:lang w:val="da-DK"/>
          </w:rPr>
          <m:t>β</m:t>
        </m:r>
        <m:r>
          <m:rPr>
            <m:sty m:val="bi"/>
          </m:rPr>
          <w:rPr>
            <w:rFonts w:ascii="Cambria Math" w:hAnsi="Cambria Math"/>
            <w:lang w:val="en-US"/>
          </w:rPr>
          <m:t xml:space="preserve"> </m:t>
        </m:r>
      </m:oMath>
      <w:r w:rsidRPr="004414A3">
        <w:rPr>
          <w:lang w:val="en-US"/>
        </w:rPr>
        <w:t xml:space="preserve">represents the overall average effect. In this model, it is assumed that the study-level and within-study random effects follow and normal distribution with </w:t>
      </w:r>
      <m:oMath>
        <m:sSub>
          <m:sSubPr>
            <m:ctrlPr>
              <w:rPr>
                <w:rFonts w:ascii="Cambria Math" w:hAnsi="Cambria Math"/>
                <w:i/>
                <w:lang w:val="da-DK"/>
              </w:rPr>
            </m:ctrlPr>
          </m:sSubPr>
          <m:e>
            <m:r>
              <w:rPr>
                <w:rFonts w:ascii="Cambria Math" w:hAnsi="Cambria Math"/>
                <w:lang w:val="da-DK"/>
              </w:rPr>
              <m:t>u</m:t>
            </m:r>
          </m:e>
          <m:sub>
            <m:r>
              <w:rPr>
                <w:rFonts w:ascii="Cambria Math" w:hAnsi="Cambria Math"/>
                <w:lang w:val="da-DK"/>
              </w:rPr>
              <m:t>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τ</m:t>
                </m:r>
              </m:e>
              <m:sup>
                <m:r>
                  <w:rPr>
                    <w:rFonts w:ascii="Cambria Math" w:hAnsi="Cambria Math"/>
                    <w:lang w:val="en-US"/>
                  </w:rPr>
                  <m:t>2</m:t>
                </m:r>
              </m:sup>
            </m:sSup>
          </m:e>
        </m:d>
      </m:oMath>
      <w:r w:rsidRPr="004414A3">
        <w:rPr>
          <w:lang w:val="en-US"/>
        </w:rPr>
        <w:t xml:space="preserve"> and </w:t>
      </w:r>
      <m:oMath>
        <m:sSub>
          <m:sSubPr>
            <m:ctrlPr>
              <w:rPr>
                <w:rFonts w:ascii="Cambria Math" w:hAnsi="Cambria Math"/>
                <w:i/>
                <w:lang w:val="da-DK"/>
              </w:rPr>
            </m:ctrlPr>
          </m:sSubPr>
          <m:e>
            <m:r>
              <w:rPr>
                <w:rFonts w:ascii="Cambria Math" w:hAnsi="Cambria Math"/>
                <w:lang w:val="da-DK"/>
              </w:rPr>
              <m:t>v</m:t>
            </m:r>
          </m:e>
          <m:sub>
            <m:r>
              <w:rPr>
                <w:rFonts w:ascii="Cambria Math" w:hAnsi="Cambria Math"/>
                <w:lang w:val="da-DK"/>
              </w:rPr>
              <m:t>ij</m:t>
            </m:r>
          </m:sub>
        </m:sSub>
        <m:r>
          <w:rPr>
            <w:rFonts w:ascii="Cambria Math" w:hAnsi="Cambria Math"/>
            <w:lang w:val="en-US"/>
          </w:rPr>
          <m:t>~</m:t>
        </m:r>
        <m:r>
          <w:rPr>
            <w:rFonts w:ascii="Cambria Math" w:hAnsi="Cambria Math"/>
            <w:lang w:val="da-DK"/>
          </w:rPr>
          <m:t>N</m:t>
        </m:r>
        <m:d>
          <m:dPr>
            <m:ctrlPr>
              <w:rPr>
                <w:rFonts w:ascii="Cambria Math" w:hAnsi="Cambria Math"/>
                <w:i/>
                <w:lang w:val="da-DK"/>
              </w:rPr>
            </m:ctrlPr>
          </m:dPr>
          <m:e>
            <m:r>
              <w:rPr>
                <w:rFonts w:ascii="Cambria Math" w:hAnsi="Cambria Math"/>
                <w:lang w:val="en-US"/>
              </w:rPr>
              <m:t xml:space="preserve">0, </m:t>
            </m:r>
            <m:sSup>
              <m:sSupPr>
                <m:ctrlPr>
                  <w:rPr>
                    <w:rFonts w:ascii="Cambria Math" w:hAnsi="Cambria Math"/>
                    <w:i/>
                    <w:lang w:val="da-DK"/>
                  </w:rPr>
                </m:ctrlPr>
              </m:sSupPr>
              <m:e>
                <m:r>
                  <w:rPr>
                    <w:rFonts w:ascii="Cambria Math" w:hAnsi="Cambria Math"/>
                    <w:lang w:val="da-DK"/>
                  </w:rPr>
                  <m:t>ω</m:t>
                </m:r>
              </m:e>
              <m:sup>
                <m:r>
                  <w:rPr>
                    <w:rFonts w:ascii="Cambria Math" w:hAnsi="Cambria Math"/>
                    <w:lang w:val="en-US"/>
                  </w:rPr>
                  <m:t>2</m:t>
                </m:r>
              </m:sup>
            </m:sSup>
          </m:e>
        </m:d>
        <m:r>
          <w:rPr>
            <w:rFonts w:ascii="Cambria Math" w:hAnsi="Cambria Math"/>
            <w:lang w:val="en-US"/>
          </w:rPr>
          <m:t>.</m:t>
        </m:r>
      </m:oMath>
      <w:r w:rsidRPr="004414A3">
        <w:rPr>
          <w:lang w:val="en-US"/>
        </w:rPr>
        <w:t xml:space="preserve"> Also, the sampling errors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sSub>
          <m:sSubPr>
            <m:ctrlPr>
              <w:rPr>
                <w:rFonts w:ascii="Cambria Math" w:hAnsi="Cambria Math"/>
                <w:i/>
                <w:lang w:val="da-DK"/>
              </w:rPr>
            </m:ctrlPr>
          </m:sSubPr>
          <m:e>
            <m:r>
              <w:rPr>
                <w:rFonts w:ascii="Cambria Math" w:hAnsi="Cambria Math"/>
                <w:lang w:val="da-DK"/>
              </w:rPr>
              <m:t>T</m:t>
            </m:r>
          </m:e>
          <m:sub>
            <m:r>
              <w:rPr>
                <w:rFonts w:ascii="Cambria Math" w:hAnsi="Cambria Math"/>
                <w:lang w:val="da-DK"/>
              </w:rPr>
              <m:t>ij</m:t>
            </m:r>
          </m:sub>
        </m:sSub>
        <m:r>
          <w:rPr>
            <w:rFonts w:ascii="Cambria Math" w:hAnsi="Cambria Math"/>
            <w:lang w:val="en-US"/>
          </w:rPr>
          <m:t>-</m:t>
        </m:r>
        <m:r>
          <m:rPr>
            <m:sty m:val="bi"/>
          </m:rPr>
          <w:rPr>
            <w:rFonts w:ascii="Cambria Math" w:hAnsi="Cambria Math"/>
            <w:lang w:val="da-DK"/>
          </w:rPr>
          <m:t>β</m:t>
        </m:r>
      </m:oMath>
      <w:r w:rsidRPr="004414A3">
        <w:rPr>
          <w:b/>
          <w:lang w:val="en-US"/>
        </w:rPr>
        <w:t xml:space="preserve"> </w:t>
      </w:r>
      <w:r w:rsidRPr="004414A3">
        <w:rPr>
          <w:lang w:val="en-US"/>
        </w:rPr>
        <w:t xml:space="preserve">are assumed to follow a normal distribution with </w:t>
      </w:r>
      <m:oMath>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m:t>
        </m:r>
        <m:r>
          <w:rPr>
            <w:rFonts w:ascii="Cambria Math" w:hAnsi="Cambria Math"/>
            <w:lang w:val="da-DK"/>
          </w:rPr>
          <m:t>N</m:t>
        </m:r>
        <m:r>
          <w:rPr>
            <w:rFonts w:ascii="Cambria Math" w:hAnsi="Cambria Math"/>
            <w:lang w:val="en-US"/>
          </w:rPr>
          <m:t xml:space="preserve">(0, </m:t>
        </m:r>
        <m:sSubSup>
          <m:sSubSupPr>
            <m:ctrlPr>
              <w:rPr>
                <w:rFonts w:ascii="Cambria Math" w:hAnsi="Cambria Math"/>
                <w:i/>
                <w:lang w:val="da-DK"/>
              </w:rPr>
            </m:ctrlPr>
          </m:sSubSupPr>
          <m:e>
            <m:r>
              <w:rPr>
                <w:rFonts w:ascii="Cambria Math" w:hAnsi="Cambria Math"/>
                <w:lang w:val="da-DK"/>
              </w:rPr>
              <m:t>s</m:t>
            </m:r>
          </m:e>
          <m:sub>
            <m:r>
              <w:rPr>
                <w:rFonts w:ascii="Cambria Math" w:hAnsi="Cambria Math"/>
                <w:lang w:val="da-DK"/>
              </w:rPr>
              <m:t>ij</m:t>
            </m:r>
          </m:sub>
          <m:sup>
            <m:r>
              <w:rPr>
                <w:rFonts w:ascii="Cambria Math" w:hAnsi="Cambria Math"/>
                <w:lang w:val="en-US"/>
              </w:rPr>
              <m:t>2</m:t>
            </m:r>
          </m:sup>
        </m:sSubSup>
        <m:r>
          <w:rPr>
            <w:rFonts w:ascii="Cambria Math" w:hAnsi="Cambria Math"/>
            <w:lang w:val="en-US"/>
          </w:rPr>
          <m:t>)</m:t>
        </m:r>
      </m:oMath>
      <w:r w:rsidRPr="004414A3">
        <w:rPr>
          <w:lang w:val="en-US"/>
        </w:rPr>
        <w:t xml:space="preserve">. </w:t>
      </w:r>
    </w:p>
    <w:p w14:paraId="5B8CAE1E" w14:textId="77777777" w:rsidR="007B543C" w:rsidRPr="004414A3" w:rsidRDefault="007B543C" w:rsidP="00750D5C">
      <w:pPr>
        <w:jc w:val="both"/>
        <w:rPr>
          <w:lang w:val="en-US"/>
        </w:rPr>
      </w:pPr>
    </w:p>
    <w:p w14:paraId="158A4227" w14:textId="557DF5D6" w:rsidR="007B543C" w:rsidRPr="004414A3" w:rsidRDefault="00750D5C" w:rsidP="00750D5C">
      <w:pPr>
        <w:jc w:val="both"/>
        <w:rPr>
          <w:lang w:val="en-US"/>
        </w:rPr>
      </w:pPr>
      <w:r w:rsidRPr="004414A3">
        <w:rPr>
          <w:lang w:val="en-US"/>
        </w:rPr>
        <w:t xml:space="preserve">To account for correlated dependency, the model assumes that all within-study effects are equally correlated, thus that </w:t>
      </w:r>
      <m:oMath>
        <m:r>
          <w:rPr>
            <w:rFonts w:ascii="Cambria Math" w:hAnsi="Cambria Math"/>
            <w:lang w:val="da-DK"/>
          </w:rPr>
          <m:t>Cov</m:t>
        </m:r>
        <m:d>
          <m:dPr>
            <m:ctrlPr>
              <w:rPr>
                <w:rFonts w:ascii="Cambria Math" w:hAnsi="Cambria Math"/>
                <w:i/>
                <w:lang w:val="da-DK"/>
              </w:rPr>
            </m:ctrlPr>
          </m:dPr>
          <m:e>
            <m:sSub>
              <m:sSubPr>
                <m:ctrlPr>
                  <w:rPr>
                    <w:rFonts w:ascii="Cambria Math" w:hAnsi="Cambria Math"/>
                    <w:i/>
                    <w:lang w:val="da-DK"/>
                  </w:rPr>
                </m:ctrlPr>
              </m:sSubPr>
              <m:e>
                <m:r>
                  <w:rPr>
                    <w:rFonts w:ascii="Cambria Math" w:hAnsi="Cambria Math"/>
                    <w:lang w:val="da-DK"/>
                  </w:rPr>
                  <m:t>e</m:t>
                </m:r>
              </m:e>
              <m:sub>
                <m:r>
                  <w:rPr>
                    <w:rFonts w:ascii="Cambria Math" w:hAnsi="Cambria Math"/>
                    <w:lang w:val="da-DK"/>
                  </w:rPr>
                  <m:t>ij</m:t>
                </m:r>
              </m:sub>
            </m:sSub>
            <m:r>
              <w:rPr>
                <w:rFonts w:ascii="Cambria Math" w:hAnsi="Cambria Math"/>
                <w:lang w:val="en-US"/>
              </w:rPr>
              <m:t xml:space="preserve">, </m:t>
            </m:r>
            <m:sSub>
              <m:sSubPr>
                <m:ctrlPr>
                  <w:rPr>
                    <w:rFonts w:ascii="Cambria Math" w:hAnsi="Cambria Math"/>
                    <w:i/>
                    <w:lang w:val="da-DK"/>
                  </w:rPr>
                </m:ctrlPr>
              </m:sSubPr>
              <m:e>
                <m:r>
                  <w:rPr>
                    <w:rFonts w:ascii="Cambria Math" w:hAnsi="Cambria Math"/>
                    <w:lang w:val="da-DK"/>
                  </w:rPr>
                  <m:t>e</m:t>
                </m:r>
              </m:e>
              <m:sub>
                <m:r>
                  <w:rPr>
                    <w:rFonts w:ascii="Cambria Math" w:hAnsi="Cambria Math"/>
                    <w:lang w:val="en-US"/>
                  </w:rPr>
                  <m:t>h</m:t>
                </m:r>
                <m:r>
                  <w:rPr>
                    <w:rFonts w:ascii="Cambria Math" w:hAnsi="Cambria Math"/>
                    <w:lang w:val="da-DK"/>
                  </w:rPr>
                  <m:t>j</m:t>
                </m:r>
              </m:sub>
            </m:sSub>
          </m:e>
        </m:d>
        <m:r>
          <w:rPr>
            <w:rFonts w:ascii="Cambria Math" w:hAnsi="Cambria Math"/>
            <w:lang w:val="en-US"/>
          </w:rPr>
          <m:t>=</m:t>
        </m:r>
        <m:r>
          <w:rPr>
            <w:rFonts w:ascii="Cambria Math" w:hAnsi="Cambria Math"/>
            <w:lang w:val="da-DK"/>
          </w:rPr>
          <m:t>ρ</m:t>
        </m:r>
        <m:sSub>
          <m:sSubPr>
            <m:ctrlPr>
              <w:rPr>
                <w:rFonts w:ascii="Cambria Math" w:hAnsi="Cambria Math"/>
                <w:i/>
                <w:lang w:val="da-DK"/>
              </w:rPr>
            </m:ctrlPr>
          </m:sSubPr>
          <m:e>
            <m:r>
              <w:rPr>
                <w:rFonts w:ascii="Cambria Math" w:hAnsi="Cambria Math"/>
                <w:lang w:val="da-DK"/>
              </w:rPr>
              <m:t>s</m:t>
            </m:r>
          </m:e>
          <m:sub>
            <m:r>
              <w:rPr>
                <w:rFonts w:ascii="Cambria Math" w:hAnsi="Cambria Math"/>
                <w:lang w:val="da-DK"/>
              </w:rPr>
              <m:t>ij</m:t>
            </m:r>
          </m:sub>
        </m:sSub>
        <m:sSub>
          <m:sSubPr>
            <m:ctrlPr>
              <w:rPr>
                <w:rFonts w:ascii="Cambria Math" w:hAnsi="Cambria Math"/>
                <w:i/>
                <w:lang w:val="da-DK"/>
              </w:rPr>
            </m:ctrlPr>
          </m:sSubPr>
          <m:e>
            <m:r>
              <w:rPr>
                <w:rFonts w:ascii="Cambria Math" w:hAnsi="Cambria Math"/>
                <w:lang w:val="da-DK"/>
              </w:rPr>
              <m:t>s</m:t>
            </m:r>
          </m:e>
          <m:sub>
            <m:r>
              <w:rPr>
                <w:rFonts w:ascii="Cambria Math" w:hAnsi="Cambria Math"/>
                <w:lang w:val="en-US"/>
              </w:rPr>
              <m:t>h</m:t>
            </m:r>
            <m:r>
              <w:rPr>
                <w:rFonts w:ascii="Cambria Math" w:hAnsi="Cambria Math"/>
                <w:lang w:val="da-DK"/>
              </w:rPr>
              <m:t>j</m:t>
            </m:r>
          </m:sub>
        </m:sSub>
      </m:oMath>
      <w:r w:rsidRPr="004414A3">
        <w:rPr>
          <w:lang w:val="en-US"/>
        </w:rPr>
        <w:t xml:space="preserve"> for effect sizes </w:t>
      </w:r>
      <m:oMath>
        <m:r>
          <w:rPr>
            <w:rFonts w:ascii="Cambria Math" w:hAnsi="Cambria Math"/>
            <w:lang w:val="da-DK"/>
          </w:rPr>
          <m:t>i</m:t>
        </m:r>
        <m:r>
          <w:rPr>
            <w:rFonts w:ascii="Cambria Math" w:hAnsi="Cambria Math"/>
            <w:lang w:val="en-US"/>
          </w:rPr>
          <m:t xml:space="preserve">≠h </m:t>
        </m:r>
      </m:oMath>
      <w:r w:rsidRPr="004414A3">
        <w:rPr>
          <w:lang w:val="en-US"/>
        </w:rPr>
        <w:t xml:space="preserve">within study </w:t>
      </w:r>
      <m:oMath>
        <m:r>
          <w:rPr>
            <w:rFonts w:ascii="Cambria Math" w:hAnsi="Cambria Math"/>
            <w:lang w:val="da-DK"/>
          </w:rPr>
          <m:t>j</m:t>
        </m:r>
      </m:oMath>
      <w:r w:rsidRPr="004414A3">
        <w:rPr>
          <w:lang w:val="en-US"/>
        </w:rPr>
        <w:t xml:space="preserve">. As the correlation </w:t>
      </w:r>
      <m:oMath>
        <m:r>
          <w:rPr>
            <w:rFonts w:ascii="Cambria Math" w:hAnsi="Cambria Math"/>
            <w:lang w:val="da-DK"/>
          </w:rPr>
          <m:t>ρ</m:t>
        </m:r>
      </m:oMath>
      <w:r w:rsidRPr="004414A3">
        <w:rPr>
          <w:lang w:val="en-US"/>
        </w:rPr>
        <w:t xml:space="preserve"> among within-study effect sizes is usually unknown, </w:t>
      </w:r>
      <w:r w:rsidR="001D32A5" w:rsidRPr="004414A3">
        <w:rPr>
          <w:lang w:val="en-US"/>
        </w:rPr>
        <w:t xml:space="preserve">it </w:t>
      </w:r>
      <w:r w:rsidRPr="004414A3">
        <w:rPr>
          <w:lang w:val="en-US"/>
        </w:rPr>
        <w:t xml:space="preserve">the often imputed and assumed to be constant across studies. However, when studies </w:t>
      </w:r>
      <w:r w:rsidR="001D32A5" w:rsidRPr="004414A3">
        <w:rPr>
          <w:lang w:val="en-US"/>
        </w:rPr>
        <w:t>included multiple treatment groups compared to the same control group, the covariance between within-study effects can be asymptotically approximated. We used this approach</w:t>
      </w:r>
      <w:ins w:id="79" w:author="Nina Thorup Dalgaard" w:date="2025-11-05T10:04:00Z">
        <w:r w:rsidR="00165C86">
          <w:rPr>
            <w:lang w:val="en-US"/>
          </w:rPr>
          <w:t>,</w:t>
        </w:r>
      </w:ins>
      <w:r w:rsidR="001D32A5" w:rsidRPr="004414A3">
        <w:rPr>
          <w:lang w:val="en-US"/>
        </w:rPr>
        <w:t xml:space="preserve"> when estimating the variance-covariances for the three studies with multiple treatment groups. </w:t>
      </w:r>
      <w:r w:rsidR="00286D99" w:rsidRPr="004414A3">
        <w:rPr>
          <w:lang w:val="en-US"/>
        </w:rPr>
        <w:t>We thereby</w:t>
      </w:r>
      <w:r w:rsidR="001D32A5" w:rsidRPr="004414A3">
        <w:rPr>
          <w:lang w:val="en-US"/>
        </w:rPr>
        <w:t xml:space="preserve"> </w:t>
      </w:r>
      <w:r w:rsidR="00286D99" w:rsidRPr="004414A3">
        <w:rPr>
          <w:lang w:val="en-US"/>
        </w:rPr>
        <w:t xml:space="preserve">used a mixture of empirically known and unknown covariance estimates. </w:t>
      </w:r>
    </w:p>
    <w:p w14:paraId="6BC4BACC" w14:textId="353C786A" w:rsidR="009F49A6" w:rsidRDefault="009F49A6" w:rsidP="00C170E4">
      <w:pPr>
        <w:rPr>
          <w:rFonts w:eastAsia="Times New Roman"/>
        </w:rPr>
      </w:pPr>
    </w:p>
    <w:p w14:paraId="61A4C591" w14:textId="1E4A4894" w:rsidR="003862F9" w:rsidRDefault="00C37244" w:rsidP="00D7480A">
      <w:pPr>
        <w:pStyle w:val="Heading3"/>
        <w:rPr>
          <w:rFonts w:eastAsia="Times New Roman"/>
        </w:rPr>
      </w:pPr>
      <w:r w:rsidRPr="00AF0241">
        <w:rPr>
          <w:rFonts w:eastAsia="Times New Roman"/>
        </w:rPr>
        <w:t xml:space="preserve">Subgroup analysis and investigation of heterogeneity </w:t>
      </w:r>
    </w:p>
    <w:p w14:paraId="357A248C" w14:textId="3FA95C40" w:rsidR="006A508A" w:rsidRDefault="00610AF3" w:rsidP="008A6540">
      <w:pPr>
        <w:jc w:val="both"/>
      </w:pPr>
      <w:r>
        <w:t xml:space="preserve">To investigate whether focal moderators </w:t>
      </w:r>
      <w:r w:rsidR="001361FF">
        <w:t>could</w:t>
      </w:r>
      <w:r>
        <w:t xml:space="preserve"> explain the true difference in effect sizes, we conducted a</w:t>
      </w:r>
      <w:r w:rsidR="00D84693">
        <w:t xml:space="preserve"> series</w:t>
      </w:r>
      <w:r>
        <w:t xml:space="preserve"> of subgroup</w:t>
      </w:r>
      <w:r w:rsidR="00D84693">
        <w:t xml:space="preserve"> and </w:t>
      </w:r>
      <w:r>
        <w:t xml:space="preserve">moderator analyses. These analyses fall into three categories: 1) analyses regarding theoretically relevant categorical </w:t>
      </w:r>
      <w:r w:rsidR="00151C75">
        <w:t>moderators</w:t>
      </w:r>
      <w:r>
        <w:t xml:space="preserve">, 2) analyses of methodological and bias-related categorical </w:t>
      </w:r>
      <w:r w:rsidR="00151C75">
        <w:t>moderators</w:t>
      </w:r>
      <w:r>
        <w:t xml:space="preserve">, and 3) analyses concerning theoretically relevant continuous </w:t>
      </w:r>
      <w:r w:rsidR="00151C75">
        <w:t>moderators</w:t>
      </w:r>
      <w:r>
        <w:t xml:space="preserve">. </w:t>
      </w:r>
      <w:r w:rsidR="000D2883">
        <w:t>For the first and second sets of analyses, we used the</w:t>
      </w:r>
      <w:r w:rsidR="006A508A">
        <w:t xml:space="preserve"> partially empirical subgroup correlated-effects plus (PESCE+</w:t>
      </w:r>
      <w:r w:rsidR="00F11723">
        <w:t>[RVE]</w:t>
      </w:r>
      <w:r w:rsidR="006A508A">
        <w:t>)</w:t>
      </w:r>
      <w:r w:rsidR="000D2883">
        <w:t xml:space="preserve"> model (Pustejovsky &amp; Tipton, 2022)</w:t>
      </w:r>
      <w:r w:rsidR="00D84693">
        <w:t>.</w:t>
      </w:r>
      <w:r w:rsidR="000D2883">
        <w:t xml:space="preserve"> </w:t>
      </w:r>
      <w:r w:rsidR="00D84693" w:rsidRPr="00D84693">
        <w:t>For the third category, we relied on the PECHE-RVE model</w:t>
      </w:r>
      <w:r w:rsidR="00F11723">
        <w:t>, as presented in</w:t>
      </w:r>
      <w:r w:rsidR="00D84693" w:rsidRPr="00D84693">
        <w:t xml:space="preserve"> Equation (5).</w:t>
      </w:r>
      <w:r w:rsidR="001C439B">
        <w:t xml:space="preserve"> </w:t>
      </w:r>
    </w:p>
    <w:p w14:paraId="757B7CCB" w14:textId="77777777" w:rsidR="00D84693" w:rsidRDefault="00D84693" w:rsidP="008A6540">
      <w:pPr>
        <w:jc w:val="both"/>
      </w:pPr>
    </w:p>
    <w:p w14:paraId="0583AEDF" w14:textId="2AF3D6D1" w:rsidR="006A508A" w:rsidRDefault="006A508A" w:rsidP="00D84693">
      <w:pPr>
        <w:jc w:val="both"/>
      </w:pPr>
      <w:r>
        <w:t xml:space="preserve">Specifically, we applied the PESCE+ model combined with RVE and cluster wild bootstrapping when investigating binary or categorical moderators. </w:t>
      </w:r>
      <w:r w:rsidR="00D84693">
        <w:t>Generally</w:t>
      </w:r>
      <w:r>
        <w:t>, this amounts to conducting individual PECHE meta-analyses</w:t>
      </w:r>
      <w:r w:rsidR="0028781B">
        <w:rPr>
          <w:rStyle w:val="FootnoteReference"/>
        </w:rPr>
        <w:footnoteReference w:id="9"/>
      </w:r>
      <w:r>
        <w:t xml:space="preserve"> across </w:t>
      </w:r>
      <w:r w:rsidR="00D84693">
        <w:t>each subgroup</w:t>
      </w:r>
      <w:r>
        <w:t xml:space="preserve"> while accounting for studies contributing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t xml:space="preserve"> effects to </w:t>
      </w:r>
      <m:oMath>
        <m:r>
          <w:rPr>
            <w:rFonts w:ascii="Cambria Math" w:hAnsi="Cambria Math"/>
          </w:rPr>
          <m:t>C≥1</m:t>
        </m:r>
      </m:oMath>
      <w:r>
        <w:t xml:space="preserve"> subgroups (i.e., the model handles dependent effect sizes). Importantly, this allows us to estimate reliable Wald test </w:t>
      </w:r>
      <w:r>
        <w:rPr>
          <w:i/>
          <w:iCs/>
        </w:rPr>
        <w:t>p-values</w:t>
      </w:r>
      <w:r>
        <w:t xml:space="preserve"> with adequate statistical properties. To test whether single-subgroup effects were statistically distinct from null, we used RVE (i.e., </w:t>
      </w:r>
      <w:r w:rsidR="00D84693">
        <w:t xml:space="preserve">the </w:t>
      </w:r>
      <w:r>
        <w:t xml:space="preserve">HTZ test), whereas we used cluster wild bootstrapping to estimate Wald test </w:t>
      </w:r>
      <w:r>
        <w:rPr>
          <w:i/>
          <w:iCs/>
        </w:rPr>
        <w:t>p-</w:t>
      </w:r>
      <w:r>
        <w:t xml:space="preserve">values comparing </w:t>
      </w:r>
      <w:r>
        <w:lastRenderedPageBreak/>
        <w:t>differences between the subgroup effects.</w:t>
      </w:r>
      <w:r>
        <w:rPr>
          <w:rStyle w:val="FootnoteReference"/>
        </w:rPr>
        <w:footnoteReference w:id="10"/>
      </w:r>
      <w:r>
        <w:t xml:space="preserve"> In line with the estimation of the overall average effect size, we fitted this model to include heterogeneity at both the effect and study levels (indicated by the + sign).</w:t>
      </w:r>
      <w:r>
        <w:tab/>
      </w:r>
    </w:p>
    <w:p w14:paraId="1B104A97" w14:textId="77777777" w:rsidR="00F11723" w:rsidRDefault="00F11723" w:rsidP="00D84693">
      <w:pPr>
        <w:jc w:val="both"/>
      </w:pPr>
    </w:p>
    <w:p w14:paraId="5815172D" w14:textId="77777777" w:rsidR="00F11723" w:rsidRDefault="00F11723" w:rsidP="00F11723">
      <w:pPr>
        <w:pStyle w:val="Heading4"/>
      </w:pPr>
      <w:r>
        <w:t>List of moderators</w:t>
      </w:r>
    </w:p>
    <w:p w14:paraId="3C27010D" w14:textId="21006F6D" w:rsidR="00F11723" w:rsidRDefault="00F11723" w:rsidP="00F11723">
      <w:pPr>
        <w:jc w:val="both"/>
      </w:pPr>
      <w:r>
        <w:t xml:space="preserve">As per protocol, the moderator analyses included the following factors:  </w:t>
      </w:r>
    </w:p>
    <w:p w14:paraId="3F60122F" w14:textId="77777777" w:rsidR="00F11723" w:rsidRDefault="00F11723" w:rsidP="00F11723">
      <w:pPr>
        <w:jc w:val="both"/>
      </w:pPr>
    </w:p>
    <w:p w14:paraId="63A67355" w14:textId="77777777" w:rsidR="00F11723" w:rsidRPr="00E2707B" w:rsidRDefault="00F11723" w:rsidP="00F11723">
      <w:pPr>
        <w:jc w:val="both"/>
        <w:rPr>
          <w:i/>
          <w:iCs/>
        </w:rPr>
      </w:pPr>
      <w:r w:rsidRPr="00E2707B">
        <w:rPr>
          <w:i/>
          <w:iCs/>
        </w:rPr>
        <w:t>Theoretic</w:t>
      </w:r>
      <w:r>
        <w:rPr>
          <w:i/>
          <w:iCs/>
        </w:rPr>
        <w:t>al factors</w:t>
      </w:r>
      <w:r w:rsidRPr="00E2707B">
        <w:rPr>
          <w:i/>
          <w:iCs/>
        </w:rPr>
        <w:t xml:space="preserve">: </w:t>
      </w:r>
    </w:p>
    <w:p w14:paraId="03A3710E"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BA05EA">
        <w:rPr>
          <w:rFonts w:ascii="Times New Roman" w:hAnsi="Times New Roman" w:cs="Times New Roman"/>
          <w:sz w:val="24"/>
          <w:szCs w:val="24"/>
          <w:lang w:val="en-US"/>
        </w:rPr>
        <w:t>measured outcome</w:t>
      </w:r>
      <w:r>
        <w:rPr>
          <w:rFonts w:ascii="Times New Roman" w:hAnsi="Times New Roman" w:cs="Times New Roman"/>
          <w:sz w:val="24"/>
          <w:szCs w:val="24"/>
          <w:lang w:val="en-US"/>
        </w:rPr>
        <w:t xml:space="preserve"> (e.g., alcholhol and drug use, social functioning, well-being and quality of life)</w:t>
      </w:r>
    </w:p>
    <w:p w14:paraId="3034CC27"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sample characteristics including: </w:t>
      </w:r>
    </w:p>
    <w:p w14:paraId="7488B221"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samples with vs. without participants with schizophrenia, </w:t>
      </w:r>
    </w:p>
    <w:p w14:paraId="3B26A482"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average percentage og males in the sample, </w:t>
      </w:r>
    </w:p>
    <w:p w14:paraId="5481E744" w14:textId="77777777" w:rsidR="00F11723" w:rsidRDefault="00F11723" w:rsidP="00F11723">
      <w:pPr>
        <w:pStyle w:val="ListParagraph"/>
        <w:numPr>
          <w:ilvl w:val="1"/>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average age of the participants.</w:t>
      </w:r>
    </w:p>
    <w:p w14:paraId="169205F4" w14:textId="77777777" w:rsidR="00F11723" w:rsidRPr="00F36BA5" w:rsidRDefault="00F11723" w:rsidP="00F36BA5">
      <w:pPr>
        <w:jc w:val="both"/>
        <w:rPr>
          <w:lang w:val="en-US"/>
        </w:rPr>
      </w:pPr>
    </w:p>
    <w:p w14:paraId="7AFB2AD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BA05EA">
        <w:rPr>
          <w:rFonts w:ascii="Times New Roman" w:hAnsi="Times New Roman" w:cs="Times New Roman"/>
          <w:sz w:val="24"/>
          <w:szCs w:val="24"/>
          <w:lang w:val="en-US"/>
        </w:rPr>
        <w:t>he type of intervention (cognitive-behavioral therapy [CBT] vs. other types of interventions).</w:t>
      </w:r>
    </w:p>
    <w:p w14:paraId="10A78C12"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number of intervention sessions</w:t>
      </w:r>
    </w:p>
    <w:p w14:paraId="06B53BBA"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The duration of the intervention</w:t>
      </w:r>
    </w:p>
    <w:p w14:paraId="71C0EFFC" w14:textId="77777777" w:rsidR="00F11723" w:rsidRPr="00EC4D34" w:rsidRDefault="00F11723" w:rsidP="00F11723">
      <w:pPr>
        <w:pStyle w:val="ListParagraph"/>
        <w:ind w:left="1080"/>
        <w:jc w:val="both"/>
        <w:rPr>
          <w:rFonts w:ascii="Times New Roman" w:hAnsi="Times New Roman" w:cs="Times New Roman"/>
          <w:sz w:val="24"/>
          <w:szCs w:val="24"/>
          <w:lang w:val="en-US"/>
        </w:rPr>
      </w:pPr>
    </w:p>
    <w:p w14:paraId="11C39734" w14:textId="77777777" w:rsidR="00F11723" w:rsidRPr="00EC4D34" w:rsidRDefault="00F11723" w:rsidP="00F11723">
      <w:pPr>
        <w:jc w:val="both"/>
        <w:rPr>
          <w:i/>
          <w:iCs/>
          <w:lang w:val="en-US"/>
        </w:rPr>
      </w:pPr>
      <w:r w:rsidRPr="00EC4D34">
        <w:rPr>
          <w:i/>
          <w:iCs/>
          <w:lang w:val="en-US"/>
        </w:rPr>
        <w:t>Methodological factors</w:t>
      </w:r>
    </w:p>
    <w:p w14:paraId="178C54B9"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 xml:space="preserve">The </w:t>
      </w:r>
      <w:r>
        <w:rPr>
          <w:rFonts w:ascii="Times New Roman" w:hAnsi="Times New Roman" w:cs="Times New Roman"/>
          <w:sz w:val="24"/>
          <w:szCs w:val="24"/>
          <w:lang w:val="en-US"/>
        </w:rPr>
        <w:t>preregistration</w:t>
      </w:r>
      <w:r w:rsidRPr="00EC4D34">
        <w:rPr>
          <w:rFonts w:ascii="Times New Roman" w:hAnsi="Times New Roman" w:cs="Times New Roman"/>
          <w:sz w:val="24"/>
          <w:szCs w:val="24"/>
          <w:lang w:val="en-US"/>
        </w:rPr>
        <w:t xml:space="preserve"> status</w:t>
      </w:r>
    </w:p>
    <w:p w14:paraId="7D9B04D6"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sidRPr="00EC4D34">
        <w:rPr>
          <w:rFonts w:ascii="Times New Roman" w:hAnsi="Times New Roman" w:cs="Times New Roman"/>
          <w:sz w:val="24"/>
          <w:szCs w:val="24"/>
          <w:lang w:val="en-US"/>
        </w:rPr>
        <w:t>The type of test (clinician-rate vs. self-reported)</w:t>
      </w:r>
    </w:p>
    <w:p w14:paraId="3F157875"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analytical strategy (ITT vs. TOT)</w:t>
      </w:r>
    </w:p>
    <w:p w14:paraId="35BAFDF1"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research design ([C]RCT vs. QES)</w:t>
      </w:r>
    </w:p>
    <w:p w14:paraId="61ACCD6E" w14:textId="77777777" w:rsidR="00F11723" w:rsidRPr="00EC4D34"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type of control group (individual treatment vs. treatment as usual (TAU and waitlist)</w:t>
      </w:r>
    </w:p>
    <w:p w14:paraId="3D51EEB8" w14:textId="77777777" w:rsidR="00F11723" w:rsidRDefault="00F11723" w:rsidP="00F11723">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overall risk of bias status (high vs. low/moderate overall risk of bias</w:t>
      </w:r>
    </w:p>
    <w:p w14:paraId="3B718915" w14:textId="179D87C1" w:rsidR="002C445F" w:rsidRDefault="004B3508" w:rsidP="002C445F">
      <w:pPr>
        <w:pStyle w:val="ListParagraph"/>
        <w:numPr>
          <w:ilvl w:val="0"/>
          <w:numId w:val="43"/>
        </w:num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EC4D34">
        <w:rPr>
          <w:rFonts w:ascii="Times New Roman" w:hAnsi="Times New Roman" w:cs="Times New Roman"/>
          <w:sz w:val="24"/>
          <w:szCs w:val="24"/>
          <w:lang w:val="en-US"/>
        </w:rPr>
        <w:t>he tim</w:t>
      </w:r>
      <w:r>
        <w:rPr>
          <w:rFonts w:ascii="Times New Roman" w:hAnsi="Times New Roman" w:cs="Times New Roman"/>
          <w:sz w:val="24"/>
          <w:szCs w:val="24"/>
          <w:lang w:val="en-US"/>
        </w:rPr>
        <w:t>ing</w:t>
      </w:r>
      <w:r w:rsidRPr="00EC4D34">
        <w:rPr>
          <w:rFonts w:ascii="Times New Roman" w:hAnsi="Times New Roman" w:cs="Times New Roman"/>
          <w:sz w:val="24"/>
          <w:szCs w:val="24"/>
          <w:lang w:val="en-US"/>
        </w:rPr>
        <w:t xml:space="preserve"> of </w:t>
      </w:r>
      <w:r>
        <w:rPr>
          <w:rFonts w:ascii="Times New Roman" w:hAnsi="Times New Roman" w:cs="Times New Roman"/>
          <w:sz w:val="24"/>
          <w:szCs w:val="24"/>
          <w:lang w:val="en-US"/>
        </w:rPr>
        <w:t xml:space="preserve">the </w:t>
      </w:r>
      <w:r w:rsidRPr="00EC4D34">
        <w:rPr>
          <w:rFonts w:ascii="Times New Roman" w:hAnsi="Times New Roman" w:cs="Times New Roman"/>
          <w:sz w:val="24"/>
          <w:szCs w:val="24"/>
          <w:lang w:val="en-US"/>
        </w:rPr>
        <w:t xml:space="preserve">measurement after the end of the intervention. </w:t>
      </w:r>
    </w:p>
    <w:p w14:paraId="04E131B8" w14:textId="77777777" w:rsidR="002C445F" w:rsidRDefault="002C445F" w:rsidP="002C445F">
      <w:pPr>
        <w:pStyle w:val="ListParagraph"/>
        <w:ind w:left="1080"/>
        <w:jc w:val="both"/>
        <w:rPr>
          <w:rFonts w:ascii="Times New Roman" w:hAnsi="Times New Roman" w:cs="Times New Roman"/>
          <w:sz w:val="24"/>
          <w:szCs w:val="24"/>
          <w:lang w:val="en-US"/>
        </w:rPr>
      </w:pPr>
    </w:p>
    <w:p w14:paraId="6422C016" w14:textId="4418132B" w:rsidR="002C445F" w:rsidRPr="002C445F" w:rsidRDefault="002C445F" w:rsidP="002C445F">
      <w:pPr>
        <w:jc w:val="both"/>
        <w:rPr>
          <w:lang w:val="en-US"/>
        </w:rPr>
      </w:pPr>
      <w:r w:rsidRPr="002C445F">
        <w:rPr>
          <w:lang w:val="en-US"/>
        </w:rPr>
        <w:t>Across all of the above-listed meta-regression analyses, we</w:t>
      </w:r>
      <w:del w:id="80" w:author="Nina Thorup Dalgaard" w:date="2025-11-05T10:05:00Z">
        <w:r w:rsidRPr="002C445F" w:rsidDel="00165C86">
          <w:rPr>
            <w:lang w:val="en-US"/>
          </w:rPr>
          <w:delText xml:space="preserve"> both</w:delText>
        </w:r>
      </w:del>
      <w:r w:rsidRPr="002C445F">
        <w:rPr>
          <w:lang w:val="en-US"/>
        </w:rPr>
        <w:t xml:space="preserve"> fitted models, with and without controlling for other covariates than the independent subgroup variable. In the covariate-adjusted models, we controlled for 1) the type of outcome, 2) whether the sample included participants with schizophrenia, 3) whether the group-based intervention was based on CBT, 4) preregistration status, 5)  type og test, 6) the analytical strategy, 7) the research design ([C]RCT vs. QES), and finally 8) type of control group. To guard against multicollinearity, we only added covariates that did not show intercorrelations above 0.5. Consequently, we did not add the total number of sessions as it correlated with the duration of the intervention, and we did not control for the effects’ overall </w:t>
      </w:r>
      <w:r w:rsidRPr="002C445F">
        <w:rPr>
          <w:lang w:val="en-US"/>
        </w:rPr>
        <w:lastRenderedPageBreak/>
        <w:t>risk of bias</w:t>
      </w:r>
      <w:r>
        <w:rPr>
          <w:lang w:val="en-US"/>
        </w:rPr>
        <w:t>,</w:t>
      </w:r>
      <w:r w:rsidRPr="002C445F">
        <w:rPr>
          <w:lang w:val="en-US"/>
        </w:rPr>
        <w:t xml:space="preserve"> as it correlated with the research design of the studies, with non-randomized generally yielding effects with </w:t>
      </w:r>
      <w:r>
        <w:rPr>
          <w:lang w:val="en-US"/>
        </w:rPr>
        <w:t xml:space="preserve">a </w:t>
      </w:r>
      <w:r w:rsidRPr="002C445F">
        <w:rPr>
          <w:lang w:val="en-US"/>
        </w:rPr>
        <w:t>higher risk of bias. Find the full correlation matrix used for the selection of variables in the PRIMED Tables 33 and 38.</w:t>
      </w:r>
    </w:p>
    <w:p w14:paraId="24300647" w14:textId="77777777" w:rsidR="002C445F" w:rsidRPr="002C445F" w:rsidRDefault="002C445F" w:rsidP="002C445F">
      <w:pPr>
        <w:jc w:val="both"/>
        <w:rPr>
          <w:lang w:val="en-US"/>
        </w:rPr>
      </w:pPr>
    </w:p>
    <w:p w14:paraId="616D960D" w14:textId="44886577" w:rsidR="002C445F" w:rsidRPr="002C445F" w:rsidRDefault="002C445F" w:rsidP="002C445F">
      <w:pPr>
        <w:jc w:val="both"/>
        <w:rPr>
          <w:lang w:val="en-US"/>
        </w:rPr>
      </w:pPr>
      <w:r w:rsidRPr="002C445F">
        <w:rPr>
          <w:lang w:val="en-US"/>
        </w:rPr>
        <w:t xml:space="preserve">To ease and ensure correct interpretation of overall average subgroup means from the PESCE+ model (Fisher &amp; Tipton, 2015), we centered all bivariate and continuous control variables. For the former set of variables, we used mean-centering, whereas we used </w:t>
      </w:r>
      <w:r w:rsidR="001C439B">
        <w:rPr>
          <w:lang w:val="en-US"/>
        </w:rPr>
        <w:t>rounded</w:t>
      </w:r>
      <w:r w:rsidRPr="002C445F">
        <w:rPr>
          <w:lang w:val="en-US"/>
        </w:rPr>
        <w:t xml:space="preserve"> median-centering for the continuous variables. When using the type of outcome measure as control, we added a dummy variable individually for each outcome to the model.</w:t>
      </w:r>
    </w:p>
    <w:p w14:paraId="2F61A7E4" w14:textId="77777777" w:rsidR="002C445F" w:rsidRDefault="002C445F" w:rsidP="008A6540">
      <w:pPr>
        <w:jc w:val="both"/>
      </w:pPr>
    </w:p>
    <w:p w14:paraId="229D1FF9" w14:textId="77777777" w:rsidR="00E90C29" w:rsidRPr="004414A3" w:rsidRDefault="00E90C29" w:rsidP="00E90C29">
      <w:pPr>
        <w:pStyle w:val="Heading4"/>
        <w:rPr>
          <w:lang w:val="en-US"/>
        </w:rPr>
      </w:pPr>
      <w:r w:rsidRPr="004414A3">
        <w:rPr>
          <w:lang w:val="en-US"/>
        </w:rPr>
        <w:t>Further model details and notation (#)</w:t>
      </w:r>
    </w:p>
    <w:p w14:paraId="002677B6" w14:textId="57241AA9" w:rsidR="00E90C29" w:rsidRDefault="00BF23C8" w:rsidP="00F11723">
      <w:pPr>
        <w:jc w:val="both"/>
      </w:pPr>
      <w:r>
        <w:t>The</w:t>
      </w:r>
      <w:r w:rsidR="00E90C29">
        <w:t xml:space="preserve"> PESCE+</w:t>
      </w:r>
      <w:r w:rsidR="00F11723">
        <w:t>[</w:t>
      </w:r>
      <w:r w:rsidR="00E90C29">
        <w:t>RVE</w:t>
      </w:r>
      <w:r w:rsidR="00F11723">
        <w:t>]</w:t>
      </w:r>
      <w:r w:rsidR="00E90C29">
        <w:t xml:space="preserve"> model accounts for dependent effect sizes by assuming that effects from the same studies falling into the same subgroup</w:t>
      </w:r>
      <w:r w:rsidR="006F3DCF">
        <w:rPr>
          <w:iCs/>
        </w:rPr>
        <w:t xml:space="preserve"> </w:t>
      </w:r>
      <w:r w:rsidR="00E90C29">
        <w:t>are correlat</w:t>
      </w:r>
      <w:r w:rsidR="00FE25C7">
        <w:t xml:space="preserve">ed, </w:t>
      </w:r>
      <w:r w:rsidR="00E90C29">
        <w:t xml:space="preserve">whereas effects falling </w:t>
      </w:r>
      <w:r w:rsidR="006F3DCF">
        <w:t>into different subgroups are</w:t>
      </w:r>
      <w:r w:rsidR="0092094C">
        <w:t xml:space="preserve"> assumed to</w:t>
      </w:r>
      <w:r w:rsidR="006F3DCF">
        <w:t xml:space="preserve"> </w:t>
      </w:r>
      <w:r w:rsidR="0092094C">
        <w:t xml:space="preserve">be </w:t>
      </w:r>
      <w:r w:rsidR="006F3DCF">
        <w:t>uncorrelated</w:t>
      </w:r>
      <w:r>
        <w:t xml:space="preserve">. </w:t>
      </w:r>
      <w:r w:rsidR="00F11723">
        <w:t>Despite</w:t>
      </w:r>
      <w:r>
        <w:t xml:space="preserve"> </w:t>
      </w:r>
      <w:r w:rsidR="00F11723" w:rsidRPr="00F11723">
        <w:t xml:space="preserve">more advanced models </w:t>
      </w:r>
      <w:r w:rsidR="00F11723">
        <w:t>being</w:t>
      </w:r>
      <w:r w:rsidR="00F11723" w:rsidRPr="00F11723">
        <w:t xml:space="preserve"> available that account for correlations between effects from the same study appearing across different subgroups, these models have only been shown to perform adequately under specific data structures, which were not present in our dataset.</w:t>
      </w:r>
      <w:r w:rsidR="00F11723">
        <w:t xml:space="preserve"> Therefore, we used the PESCE+[RVE], which formally takes the following </w:t>
      </w:r>
      <w:r w:rsidR="00C95856">
        <w:t>form</w:t>
      </w:r>
    </w:p>
    <w:p w14:paraId="31ED0BB0" w14:textId="77777777" w:rsidR="0028781B" w:rsidRDefault="0028781B" w:rsidP="00E90C29"/>
    <w:p w14:paraId="6CB6AC90" w14:textId="77777777" w:rsidR="00100263" w:rsidRDefault="00100263" w:rsidP="00E90C2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E90C29" w:rsidRPr="007332FC" w14:paraId="016B07C2" w14:textId="77777777" w:rsidTr="00527421">
        <w:tc>
          <w:tcPr>
            <w:tcW w:w="350" w:type="pct"/>
            <w:vAlign w:val="center"/>
          </w:tcPr>
          <w:p w14:paraId="36E8B22E" w14:textId="77777777" w:rsidR="00E90C29" w:rsidRDefault="00E90C29" w:rsidP="00527421">
            <w:pPr>
              <w:autoSpaceDE w:val="0"/>
              <w:autoSpaceDN w:val="0"/>
              <w:adjustRightInd w:val="0"/>
              <w:spacing w:line="360" w:lineRule="auto"/>
              <w:rPr>
                <w:lang w:val="en-US"/>
              </w:rPr>
            </w:pPr>
          </w:p>
        </w:tc>
        <w:tc>
          <w:tcPr>
            <w:tcW w:w="4300" w:type="pct"/>
            <w:vAlign w:val="center"/>
          </w:tcPr>
          <w:p w14:paraId="12164F19" w14:textId="54A67047" w:rsidR="00E90C29" w:rsidRPr="00C95856" w:rsidRDefault="00000000" w:rsidP="00C95856">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d>
                      <m:dPr>
                        <m:ctrlPr>
                          <w:rPr>
                            <w:rFonts w:ascii="Cambria Math" w:eastAsia="Times New Roman" w:hAnsi="Cambria Math"/>
                            <w:i/>
                            <w:szCs w:val="27"/>
                          </w:rPr>
                        </m:ctrlPr>
                      </m:dPr>
                      <m:e>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sSub>
                          <m:sSubPr>
                            <m:ctrlPr>
                              <w:rPr>
                                <w:rFonts w:ascii="Cambria Math" w:eastAsia="Times New Roman" w:hAnsi="Cambria Math"/>
                                <w:b/>
                                <w:bCs/>
                                <w:i/>
                                <w:szCs w:val="27"/>
                              </w:rPr>
                            </m:ctrlPr>
                          </m:sSubPr>
                          <m:e>
                            <m:r>
                              <m:rPr>
                                <m:sty m:val="bi"/>
                              </m:rPr>
                              <w:rPr>
                                <w:rFonts w:ascii="Cambria Math" w:eastAsia="Times New Roman" w:hAnsi="Cambria Math"/>
                                <w:szCs w:val="27"/>
                              </w:rPr>
                              <m:t>β</m:t>
                            </m:r>
                          </m:e>
                          <m:sub>
                            <m:r>
                              <m:rPr>
                                <m:sty m:val="bi"/>
                              </m:rPr>
                              <w:rPr>
                                <w:rFonts w:ascii="Cambria Math" w:eastAsia="Times New Roman" w:hAnsi="Cambria Math"/>
                                <w:szCs w:val="27"/>
                              </w:rPr>
                              <m:t>c</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7CE53D3B" w14:textId="77777777" w:rsidR="00E90C29" w:rsidRPr="007332FC" w:rsidRDefault="00E90C29" w:rsidP="00527421">
            <w:pPr>
              <w:pStyle w:val="Caption"/>
              <w:jc w:val="both"/>
              <w:rPr>
                <w:i w:val="0"/>
                <w:lang w:val="en-US"/>
              </w:rPr>
            </w:pPr>
            <w:r>
              <w:rPr>
                <w:i w:val="0"/>
                <w:color w:val="000000" w:themeColor="text1"/>
                <w:sz w:val="24"/>
              </w:rPr>
              <w:t>(6</w:t>
            </w:r>
            <w:r w:rsidRPr="000A72EB">
              <w:rPr>
                <w:i w:val="0"/>
                <w:color w:val="000000" w:themeColor="text1"/>
                <w:sz w:val="24"/>
              </w:rPr>
              <w:t>)</w:t>
            </w:r>
          </w:p>
        </w:tc>
      </w:tr>
    </w:tbl>
    <w:p w14:paraId="495B4291" w14:textId="77777777" w:rsidR="00B344A7" w:rsidRDefault="00B344A7" w:rsidP="008A6540">
      <w:pPr>
        <w:jc w:val="both"/>
      </w:pPr>
    </w:p>
    <w:p w14:paraId="0AE57B47" w14:textId="4DBBC5BA" w:rsidR="004A5FFE" w:rsidRDefault="006042B0" w:rsidP="002C445F">
      <w:pPr>
        <w:jc w:val="both"/>
        <w:rPr>
          <w:i/>
          <w:iCs/>
          <w:lang w:val="en-US"/>
        </w:rPr>
      </w:pPr>
      <w:r>
        <w:t xml:space="preserve">Here,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oMath>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e>
        </m:d>
        <m:r>
          <w:rPr>
            <w:rFonts w:ascii="Cambria Math" w:hAnsi="Cambria Math"/>
          </w:rPr>
          <m:t xml:space="preserve"> </m:t>
        </m:r>
      </m:oMath>
      <w:r>
        <w:t xml:space="preserve">is an indicator of whether the effect size </w:t>
      </w:r>
      <m:oMath>
        <m:r>
          <w:rPr>
            <w:rFonts w:ascii="Cambria Math" w:hAnsi="Cambria Math"/>
          </w:rPr>
          <m:t xml:space="preserve">i </m:t>
        </m:r>
      </m:oMath>
      <w:r>
        <w:t xml:space="preserve">from study </w:t>
      </w:r>
      <m:oMath>
        <m:r>
          <w:rPr>
            <w:rFonts w:ascii="Cambria Math" w:hAnsi="Cambria Math"/>
          </w:rPr>
          <m:t>j</m:t>
        </m:r>
      </m:oMath>
      <w:r>
        <w:t xml:space="preserve"> falls in subgroup </w:t>
      </w:r>
      <m:oMath>
        <m:r>
          <w:rPr>
            <w:rFonts w:ascii="Cambria Math" w:hAnsi="Cambria Math"/>
          </w:rPr>
          <m:t>c</m:t>
        </m:r>
      </m:oMath>
      <w:r>
        <w:t xml:space="preserve"> for all </w:t>
      </w:r>
      <m:oMath>
        <m:r>
          <w:rPr>
            <w:rFonts w:ascii="Cambria Math" w:hAnsi="Cambria Math"/>
          </w:rPr>
          <m:t>c=1…C</m:t>
        </m:r>
      </m:oMath>
      <w:r>
        <w:t xml:space="preserve">. If so,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=1</m:t>
        </m:r>
      </m:oMath>
      <w:r>
        <w:t xml:space="preserve">, otherwise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=0</m:t>
        </m:r>
      </m:oMath>
      <w:r>
        <w:t xml:space="preserve">. The model is based in the following assumptions: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rsidR="002F1748">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rsidR="00B344A7">
        <w:t xml:space="preserve">, </w:t>
      </w:r>
      <w:r w:rsidR="00F11723">
        <w:t xml:space="preserve">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=0</m:t>
        </m:r>
      </m:oMath>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=0</m:t>
        </m:r>
      </m:oMath>
      <w:r w:rsidR="004B3508">
        <w:t xml:space="preserve">, and </w:t>
      </w:r>
      <w:r w:rsidR="00BF23C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nary>
          <m:naryPr>
            <m:chr m:val="∑"/>
            <m:ctrlPr>
              <w:rPr>
                <w:rFonts w:ascii="Cambria Math" w:hAnsi="Cambria Math"/>
                <w:i/>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sSubSup>
              <m:sSubSupPr>
                <m:ctrlPr>
                  <w:rPr>
                    <w:rFonts w:ascii="Cambria Math" w:hAnsi="Cambria Math"/>
                    <w:i/>
                  </w:rPr>
                </m:ctrlPr>
              </m:sSubSupPr>
              <m:e>
                <m:r>
                  <w:rPr>
                    <w:rFonts w:ascii="Cambria Math" w:hAnsi="Cambria Math"/>
                  </w:rPr>
                  <m:t>m</m:t>
                </m:r>
              </m:e>
              <m:sub>
                <m:r>
                  <w:rPr>
                    <w:rFonts w:ascii="Cambria Math" w:hAnsi="Cambria Math"/>
                  </w:rPr>
                  <m:t>lj</m:t>
                </m:r>
              </m:sub>
              <m:sup>
                <m:r>
                  <w:rPr>
                    <w:rFonts w:ascii="Cambria Math" w:hAnsi="Cambria Math"/>
                  </w:rPr>
                  <m:t>c</m:t>
                </m:r>
              </m:sup>
            </m:sSubSup>
          </m:e>
        </m:nary>
        <m:r>
          <w:rPr>
            <w:rFonts w:ascii="Cambria Math" w:hAnsi="Cambria Math"/>
          </w:rPr>
          <m:t xml:space="preserve">, </m:t>
        </m:r>
      </m:oMath>
      <w:r w:rsidR="0064441A">
        <w:t>thereby</w:t>
      </w:r>
      <w:r w:rsidR="004B3508">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hj</m:t>
                </m:r>
              </m:sub>
            </m:sSub>
          </m:e>
        </m:d>
        <m:r>
          <w:rPr>
            <w:rFonts w:ascii="Cambria Math" w:hAnsi="Cambria Math"/>
          </w:rPr>
          <m:t>=0</m:t>
        </m:r>
      </m:oMath>
      <w:r w:rsidR="004B3508">
        <w:t xml:space="preserve"> when </w:t>
      </w:r>
      <m:oMath>
        <m:sSubSup>
          <m:sSubSupPr>
            <m:ctrlPr>
              <w:rPr>
                <w:rFonts w:ascii="Cambria Math" w:hAnsi="Cambria Math"/>
                <w:i/>
              </w:rPr>
            </m:ctrlPr>
          </m:sSubSupPr>
          <m:e>
            <m:r>
              <w:rPr>
                <w:rFonts w:ascii="Cambria Math" w:hAnsi="Cambria Math"/>
              </w:rPr>
              <m:t>m</m:t>
            </m:r>
          </m:e>
          <m:sub>
            <m:r>
              <w:rPr>
                <w:rFonts w:ascii="Cambria Math" w:hAnsi="Cambria Math"/>
              </w:rPr>
              <m:t>ij</m:t>
            </m:r>
          </m:sub>
          <m:sup>
            <m:r>
              <w:rPr>
                <w:rFonts w:ascii="Cambria Math" w:hAnsi="Cambria Math"/>
              </w:rPr>
              <m:t>c</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hj</m:t>
            </m:r>
          </m:sub>
          <m:sup>
            <m:r>
              <w:rPr>
                <w:rFonts w:ascii="Cambria Math" w:hAnsi="Cambria Math"/>
              </w:rPr>
              <m:t>c</m:t>
            </m:r>
          </m:sup>
        </m:sSubSup>
      </m:oMath>
      <w:r w:rsidR="00B068DE">
        <w:t>.</w:t>
      </w:r>
      <w:r w:rsidR="00BF23C8">
        <w:t xml:space="preserve"> </w:t>
      </w:r>
      <w:r w:rsidR="00E2707B" w:rsidRPr="00E2707B">
        <w:rPr>
          <w:i/>
          <w:iCs/>
          <w:lang w:val="en-US"/>
        </w:rPr>
        <w:t xml:space="preserve"> </w:t>
      </w:r>
    </w:p>
    <w:p w14:paraId="6D252C95" w14:textId="77777777" w:rsidR="001C439B" w:rsidRDefault="001C439B" w:rsidP="002C445F">
      <w:pPr>
        <w:jc w:val="both"/>
        <w:rPr>
          <w:i/>
          <w:iCs/>
          <w:lang w:val="en-US"/>
        </w:rPr>
      </w:pPr>
    </w:p>
    <w:p w14:paraId="287813A7" w14:textId="5254D426" w:rsidR="001C439B" w:rsidRDefault="001C439B" w:rsidP="001C439B">
      <w:pPr>
        <w:pStyle w:val="Heading4"/>
      </w:pPr>
      <w:r>
        <w:t>Additional modeling</w:t>
      </w:r>
      <w:r w:rsidR="00042A27">
        <w:t xml:space="preserve"> (#)</w:t>
      </w:r>
      <w:r>
        <w:t xml:space="preserve"> </w:t>
      </w:r>
    </w:p>
    <w:p w14:paraId="473CDBD0" w14:textId="77777777" w:rsidR="002937A2" w:rsidRDefault="001C439B" w:rsidP="002C445F">
      <w:pPr>
        <w:jc w:val="both"/>
      </w:pPr>
      <w:r>
        <w:t xml:space="preserve">As the majority of studies both reported on reintegrational and mental health outcomes, we used the </w:t>
      </w:r>
      <w:r w:rsidR="002937A2">
        <w:t>partially c</w:t>
      </w:r>
      <w:r>
        <w:t xml:space="preserve">orrelated </w:t>
      </w:r>
      <w:r w:rsidR="002937A2">
        <w:t>and m</w:t>
      </w:r>
      <w:r>
        <w:t>ultivariate</w:t>
      </w:r>
      <w:r w:rsidR="00A07280">
        <w:t xml:space="preserve"> effects</w:t>
      </w:r>
      <w:r w:rsidR="002937A2">
        <w:t xml:space="preserve"> plus</w:t>
      </w:r>
      <w:r>
        <w:t xml:space="preserve"> model (</w:t>
      </w:r>
      <w:r w:rsidR="002937A2">
        <w:t>PE</w:t>
      </w:r>
      <w:r>
        <w:t xml:space="preserve">CVME; Pustejovsky &amp; Tipton, 2022, first version on OSF) to </w:t>
      </w:r>
      <w:r w:rsidR="002937A2">
        <w:t xml:space="preserve">statistically </w:t>
      </w:r>
      <w:r>
        <w:t>examine</w:t>
      </w:r>
      <w:r w:rsidR="002937A2">
        <w:t xml:space="preserve"> whether group-based interventions with larger impacts on reintegrational outcomes also tended to have greater impacts on mental health outcomes. The major difference between PECMVE and PESCE is that the PECMVE model allows effects from the same studies falling in different subgroups to be correlated. The model takes the following form</w:t>
      </w:r>
    </w:p>
    <w:p w14:paraId="46182788" w14:textId="77777777" w:rsidR="002937A2" w:rsidRDefault="002937A2" w:rsidP="002C445F">
      <w:pPr>
        <w:jc w:val="both"/>
      </w:pPr>
    </w:p>
    <w:p w14:paraId="031009C5" w14:textId="77777777" w:rsidR="002937A2" w:rsidRDefault="002937A2" w:rsidP="002C445F">
      <w:pPr>
        <w:jc w:val="both"/>
      </w:pP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2937A2" w:rsidRPr="007332FC" w14:paraId="1D46C3C6" w14:textId="77777777" w:rsidTr="00527421">
        <w:tc>
          <w:tcPr>
            <w:tcW w:w="350" w:type="pct"/>
            <w:vAlign w:val="center"/>
          </w:tcPr>
          <w:p w14:paraId="19538A7C" w14:textId="77777777" w:rsidR="002937A2" w:rsidRDefault="002937A2" w:rsidP="00527421">
            <w:pPr>
              <w:autoSpaceDE w:val="0"/>
              <w:autoSpaceDN w:val="0"/>
              <w:adjustRightInd w:val="0"/>
              <w:spacing w:line="360" w:lineRule="auto"/>
              <w:rPr>
                <w:lang w:val="en-US"/>
              </w:rPr>
            </w:pPr>
          </w:p>
        </w:tc>
        <w:tc>
          <w:tcPr>
            <w:tcW w:w="4300" w:type="pct"/>
            <w:vAlign w:val="center"/>
          </w:tcPr>
          <w:p w14:paraId="34F46834" w14:textId="3A60B939" w:rsidR="002937A2" w:rsidRPr="00C95856" w:rsidRDefault="00000000" w:rsidP="00527421">
            <w:pPr>
              <w:spacing w:line="360" w:lineRule="auto"/>
              <w:jc w:val="center"/>
              <w:rPr>
                <w:szCs w:val="27"/>
              </w:rPr>
            </w:pPr>
            <m:oMathPara>
              <m:oMath>
                <m:sSub>
                  <m:sSubPr>
                    <m:ctrlPr>
                      <w:rPr>
                        <w:rFonts w:ascii="Cambria Math" w:eastAsia="Times New Roman" w:hAnsi="Cambria Math"/>
                        <w:i/>
                        <w:szCs w:val="27"/>
                      </w:rPr>
                    </m:ctrlPr>
                  </m:sSubPr>
                  <m:e>
                    <m:r>
                      <w:rPr>
                        <w:rFonts w:ascii="Cambria Math" w:eastAsia="Times New Roman" w:hAnsi="Cambria Math"/>
                        <w:szCs w:val="27"/>
                      </w:rPr>
                      <m:t>T</m:t>
                    </m:r>
                  </m:e>
                  <m:sub>
                    <m:r>
                      <w:rPr>
                        <w:rFonts w:ascii="Cambria Math" w:eastAsia="Times New Roman" w:hAnsi="Cambria Math"/>
                        <w:szCs w:val="27"/>
                      </w:rPr>
                      <m:t>ij</m:t>
                    </m:r>
                  </m:sub>
                </m:sSub>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x</m:t>
                    </m:r>
                  </m:e>
                  <m:sub>
                    <m:r>
                      <w:rPr>
                        <w:rFonts w:ascii="Cambria Math" w:eastAsia="Times New Roman" w:hAnsi="Cambria Math"/>
                        <w:szCs w:val="27"/>
                      </w:rPr>
                      <m:t>ij</m:t>
                    </m:r>
                  </m:sub>
                </m:sSub>
                <m:r>
                  <m:rPr>
                    <m:sty m:val="bi"/>
                  </m:rPr>
                  <w:rPr>
                    <w:rFonts w:ascii="Cambria Math" w:eastAsia="Times New Roman" w:hAnsi="Cambria Math"/>
                    <w:szCs w:val="27"/>
                  </w:rPr>
                  <m:t>β</m:t>
                </m:r>
                <m:r>
                  <w:rPr>
                    <w:rFonts w:ascii="Cambria Math" w:eastAsia="Times New Roman" w:hAnsi="Cambria Math"/>
                    <w:szCs w:val="27"/>
                  </w:rPr>
                  <m:t xml:space="preserve"> </m:t>
                </m:r>
                <m:nary>
                  <m:naryPr>
                    <m:chr m:val="∑"/>
                    <m:ctrlPr>
                      <w:rPr>
                        <w:rFonts w:ascii="Cambria Math" w:eastAsia="Times New Roman" w:hAnsi="Cambria Math"/>
                        <w:i/>
                        <w:szCs w:val="27"/>
                      </w:rPr>
                    </m:ctrlPr>
                  </m:naryPr>
                  <m:sub>
                    <m:r>
                      <w:rPr>
                        <w:rFonts w:ascii="Cambria Math" w:eastAsia="Times New Roman" w:hAnsi="Cambria Math"/>
                        <w:szCs w:val="27"/>
                      </w:rPr>
                      <m:t>c=1</m:t>
                    </m:r>
                  </m:sub>
                  <m:sup>
                    <m:r>
                      <w:rPr>
                        <w:rFonts w:ascii="Cambria Math" w:eastAsia="Times New Roman" w:hAnsi="Cambria Math"/>
                        <w:szCs w:val="27"/>
                      </w:rPr>
                      <m:t>C</m:t>
                    </m:r>
                  </m:sup>
                  <m:e>
                    <m:d>
                      <m:dPr>
                        <m:ctrlPr>
                          <w:rPr>
                            <w:rFonts w:ascii="Cambria Math" w:eastAsia="Times New Roman" w:hAnsi="Cambria Math"/>
                            <w:i/>
                            <w:szCs w:val="27"/>
                          </w:rPr>
                        </m:ctrlPr>
                      </m:dPr>
                      <m:e>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u</m:t>
                            </m:r>
                          </m:e>
                          <m:sub>
                            <m:r>
                              <w:rPr>
                                <w:rFonts w:ascii="Cambria Math" w:eastAsia="Times New Roman" w:hAnsi="Cambria Math"/>
                                <w:szCs w:val="27"/>
                              </w:rPr>
                              <m:t>cj</m:t>
                            </m:r>
                          </m:sub>
                        </m:sSub>
                        <m:r>
                          <w:rPr>
                            <w:rFonts w:ascii="Cambria Math" w:eastAsia="Times New Roman" w:hAnsi="Cambria Math"/>
                            <w:szCs w:val="27"/>
                          </w:rPr>
                          <m:t>+</m:t>
                        </m:r>
                        <m:sSub>
                          <m:sSubPr>
                            <m:ctrlPr>
                              <w:rPr>
                                <w:rFonts w:ascii="Cambria Math" w:eastAsia="Times New Roman" w:hAnsi="Cambria Math"/>
                                <w:i/>
                                <w:szCs w:val="27"/>
                              </w:rPr>
                            </m:ctrlPr>
                          </m:sSubPr>
                          <m:e>
                            <m:sSubSup>
                              <m:sSubSupPr>
                                <m:ctrlPr>
                                  <w:rPr>
                                    <w:rFonts w:ascii="Cambria Math" w:eastAsia="Times New Roman" w:hAnsi="Cambria Math"/>
                                    <w:i/>
                                    <w:szCs w:val="27"/>
                                  </w:rPr>
                                </m:ctrlPr>
                              </m:sSubSupPr>
                              <m:e>
                                <m:r>
                                  <w:rPr>
                                    <w:rFonts w:ascii="Cambria Math" w:eastAsia="Times New Roman" w:hAnsi="Cambria Math"/>
                                    <w:szCs w:val="27"/>
                                  </w:rPr>
                                  <m:t>m</m:t>
                                </m:r>
                              </m:e>
                              <m:sub>
                                <m:r>
                                  <w:rPr>
                                    <w:rFonts w:ascii="Cambria Math" w:eastAsia="Times New Roman" w:hAnsi="Cambria Math"/>
                                    <w:szCs w:val="27"/>
                                  </w:rPr>
                                  <m:t>ij</m:t>
                                </m:r>
                              </m:sub>
                              <m:sup>
                                <m:r>
                                  <w:rPr>
                                    <w:rFonts w:ascii="Cambria Math" w:eastAsia="Times New Roman" w:hAnsi="Cambria Math"/>
                                    <w:szCs w:val="27"/>
                                  </w:rPr>
                                  <m:t>c</m:t>
                                </m:r>
                              </m:sup>
                            </m:sSubSup>
                            <m:r>
                              <w:rPr>
                                <w:rFonts w:ascii="Cambria Math" w:eastAsia="Times New Roman" w:hAnsi="Cambria Math"/>
                                <w:szCs w:val="27"/>
                              </w:rPr>
                              <m:t>v</m:t>
                            </m:r>
                          </m:e>
                          <m:sub>
                            <m:r>
                              <w:rPr>
                                <w:rFonts w:ascii="Cambria Math" w:eastAsia="Times New Roman" w:hAnsi="Cambria Math"/>
                                <w:szCs w:val="27"/>
                              </w:rPr>
                              <m:t>cij</m:t>
                            </m:r>
                          </m:sub>
                        </m:sSub>
                      </m:e>
                    </m:d>
                    <m:r>
                      <w:rPr>
                        <w:rFonts w:ascii="Cambria Math" w:eastAsia="Times New Roman" w:hAnsi="Cambria Math"/>
                        <w:szCs w:val="27"/>
                      </w:rPr>
                      <m:t>+</m:t>
                    </m:r>
                    <m:sSub>
                      <m:sSubPr>
                        <m:ctrlPr>
                          <w:rPr>
                            <w:rFonts w:ascii="Cambria Math" w:eastAsia="Times New Roman" w:hAnsi="Cambria Math"/>
                            <w:i/>
                            <w:szCs w:val="27"/>
                          </w:rPr>
                        </m:ctrlPr>
                      </m:sSubPr>
                      <m:e>
                        <m:r>
                          <w:rPr>
                            <w:rFonts w:ascii="Cambria Math" w:eastAsia="Times New Roman" w:hAnsi="Cambria Math"/>
                            <w:szCs w:val="27"/>
                          </w:rPr>
                          <m:t>e</m:t>
                        </m:r>
                      </m:e>
                      <m:sub>
                        <m:r>
                          <w:rPr>
                            <w:rFonts w:ascii="Cambria Math" w:eastAsia="Times New Roman" w:hAnsi="Cambria Math"/>
                            <w:szCs w:val="27"/>
                          </w:rPr>
                          <m:t>ij</m:t>
                        </m:r>
                      </m:sub>
                    </m:sSub>
                  </m:e>
                </m:nary>
              </m:oMath>
            </m:oMathPara>
          </w:p>
        </w:tc>
        <w:tc>
          <w:tcPr>
            <w:tcW w:w="350" w:type="pct"/>
            <w:vAlign w:val="center"/>
          </w:tcPr>
          <w:p w14:paraId="1F4E635E" w14:textId="11BF590A" w:rsidR="002937A2" w:rsidRPr="007332FC" w:rsidRDefault="002937A2" w:rsidP="00527421">
            <w:pPr>
              <w:pStyle w:val="Caption"/>
              <w:jc w:val="both"/>
              <w:rPr>
                <w:i w:val="0"/>
                <w:lang w:val="en-US"/>
              </w:rPr>
            </w:pPr>
            <w:r>
              <w:rPr>
                <w:i w:val="0"/>
                <w:color w:val="000000" w:themeColor="text1"/>
                <w:sz w:val="24"/>
              </w:rPr>
              <w:t>(7</w:t>
            </w:r>
            <w:r w:rsidRPr="000A72EB">
              <w:rPr>
                <w:i w:val="0"/>
                <w:color w:val="000000" w:themeColor="text1"/>
                <w:sz w:val="24"/>
              </w:rPr>
              <w:t>)</w:t>
            </w:r>
          </w:p>
        </w:tc>
      </w:tr>
    </w:tbl>
    <w:p w14:paraId="1BE27A65" w14:textId="07C74789" w:rsidR="001C439B" w:rsidRDefault="001C439B" w:rsidP="002C445F">
      <w:pPr>
        <w:jc w:val="both"/>
      </w:pPr>
    </w:p>
    <w:p w14:paraId="52DDB149" w14:textId="6450127A" w:rsidR="00527421" w:rsidRPr="005E3642" w:rsidRDefault="00527421" w:rsidP="005E3642">
      <w:pPr>
        <w:jc w:val="both"/>
        <w:rPr>
          <w:lang w:val="en-US"/>
        </w:rPr>
      </w:pPr>
      <w:r>
        <w:lastRenderedPageBreak/>
        <w:t>where</w:t>
      </w:r>
      <w:r w:rsidR="005E3642">
        <w:t xml:space="preserve"> </w:t>
      </w:r>
      <m:oMath>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~N(0, </m:t>
        </m:r>
        <m:sSubSup>
          <m:sSubSupPr>
            <m:ctrlPr>
              <w:rPr>
                <w:rFonts w:ascii="Cambria Math" w:hAnsi="Cambria Math"/>
                <w:i/>
              </w:rPr>
            </m:ctrlPr>
          </m:sSubSupPr>
          <m:e>
            <m:r>
              <w:rPr>
                <w:rFonts w:ascii="Cambria Math" w:hAnsi="Cambria Math"/>
              </w:rPr>
              <m:t>τ</m:t>
            </m:r>
          </m:e>
          <m:sub>
            <m:r>
              <w:rPr>
                <w:rFonts w:ascii="Cambria Math" w:hAnsi="Cambria Math"/>
              </w:rPr>
              <m:t>c</m:t>
            </m:r>
          </m:sub>
          <m:sup>
            <m:r>
              <w:rPr>
                <w:rFonts w:ascii="Cambria Math" w:hAnsi="Cambria Math"/>
              </w:rPr>
              <m:t>2</m:t>
            </m:r>
          </m:sup>
        </m:sSubSup>
        <m:r>
          <w:rPr>
            <w:rFonts w:ascii="Cambria Math" w:hAnsi="Cambria Math"/>
          </w:rPr>
          <m:t>)</m:t>
        </m:r>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~N(0, </m:t>
        </m:r>
        <m:sSubSup>
          <m:sSubSupPr>
            <m:ctrlPr>
              <w:rPr>
                <w:rFonts w:ascii="Cambria Math" w:hAnsi="Cambria Math"/>
                <w:i/>
              </w:rPr>
            </m:ctrlPr>
          </m:sSubSupPr>
          <m:e>
            <m:r>
              <w:rPr>
                <w:rFonts w:ascii="Cambria Math" w:hAnsi="Cambria Math"/>
              </w:rPr>
              <m:t>ω</m:t>
            </m:r>
          </m:e>
          <m:sub>
            <m:r>
              <w:rPr>
                <w:rFonts w:ascii="Cambria Math" w:hAnsi="Cambria Math"/>
              </w:rPr>
              <m:t>c</m:t>
            </m:r>
          </m:sub>
          <m:sup>
            <m:r>
              <w:rPr>
                <w:rFonts w:ascii="Cambria Math" w:hAnsi="Cambria Math"/>
              </w:rPr>
              <m:t>2</m:t>
            </m:r>
          </m:sup>
        </m:sSubSup>
        <m:r>
          <w:rPr>
            <w:rFonts w:ascii="Cambria Math" w:hAnsi="Cambria Math"/>
          </w:rPr>
          <m:t>)</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~N(0, </m:t>
        </m:r>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2</m:t>
            </m:r>
          </m:sup>
        </m:sSubSup>
        <m:r>
          <w:rPr>
            <w:rFonts w:ascii="Cambria Math" w:hAnsi="Cambria Math"/>
          </w:rPr>
          <m:t>)</m:t>
        </m:r>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cj</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bj</m:t>
                </m:r>
              </m:sub>
            </m:sSub>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bc</m:t>
            </m:r>
          </m:sub>
        </m:sSub>
        <m:sSub>
          <m:sSubPr>
            <m:ctrlPr>
              <w:rPr>
                <w:rFonts w:ascii="Cambria Math" w:hAnsi="Cambria Math"/>
                <w:i/>
              </w:rPr>
            </m:ctrlPr>
          </m:sSubPr>
          <m:e>
            <m:r>
              <w:rPr>
                <w:rFonts w:ascii="Cambria Math" w:hAnsi="Cambria Math"/>
              </w:rPr>
              <m:t>τ</m:t>
            </m:r>
          </m:e>
          <m:sub>
            <m:r>
              <w:rPr>
                <w:rFonts w:ascii="Cambria Math" w:hAnsi="Cambria Math"/>
              </w:rPr>
              <m:t>b</m:t>
            </m:r>
          </m:sub>
        </m:sSub>
        <m:sSub>
          <m:sSubPr>
            <m:ctrlPr>
              <w:rPr>
                <w:rFonts w:ascii="Cambria Math" w:hAnsi="Cambria Math"/>
                <w:i/>
              </w:rPr>
            </m:ctrlPr>
          </m:sSubPr>
          <m:e>
            <m:r>
              <w:rPr>
                <w:rFonts w:ascii="Cambria Math" w:hAnsi="Cambria Math"/>
              </w:rPr>
              <m:t>τ</m:t>
            </m:r>
          </m:e>
          <m:sub>
            <m:r>
              <w:rPr>
                <w:rFonts w:ascii="Cambria Math" w:hAnsi="Cambria Math"/>
              </w:rPr>
              <m:t>c</m:t>
            </m:r>
          </m:sub>
        </m:sSub>
      </m:oMath>
      <w:r>
        <w:t xml:space="preserve">,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cij</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bij</m:t>
                </m:r>
              </m:sub>
            </m:sSub>
          </m:e>
        </m:d>
        <m:r>
          <w:rPr>
            <w:rFonts w:ascii="Cambria Math" w:hAnsi="Cambria Math"/>
          </w:rPr>
          <m:t>=</m:t>
        </m:r>
      </m:oMath>
      <w:r w:rsidR="005E3642">
        <w:t xml:space="preserve">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b</m:t>
            </m:r>
          </m:sub>
        </m:sSub>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c</m:t>
            </m:r>
          </m:sub>
        </m:sSub>
      </m:oMath>
      <w:r>
        <w:t xml:space="preserve">, and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lj</m:t>
                </m:r>
              </m:sub>
            </m:sSub>
          </m:e>
        </m:d>
        <m:r>
          <w:rPr>
            <w:rFonts w:ascii="Cambria Math" w:hAnsi="Cambria Math"/>
          </w:rPr>
          <m:t>=ρ</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lj</m:t>
            </m:r>
          </m:sub>
        </m:sSub>
      </m:oMath>
      <w:r>
        <w:t xml:space="preserve">. </w:t>
      </w:r>
      <m:oMath>
        <m:sSub>
          <m:sSubPr>
            <m:ctrlPr>
              <w:rPr>
                <w:rFonts w:ascii="Cambria Math" w:hAnsi="Cambria Math"/>
                <w:i/>
              </w:rPr>
            </m:ctrlPr>
          </m:sSubPr>
          <m:e>
            <m:r>
              <w:rPr>
                <w:rFonts w:ascii="Cambria Math" w:hAnsi="Cambria Math"/>
              </w:rPr>
              <m:t>ψ</m:t>
            </m:r>
          </m:e>
          <m:sub>
            <m:r>
              <w:rPr>
                <w:rFonts w:ascii="Cambria Math" w:hAnsi="Cambria Math"/>
              </w:rPr>
              <m:t>bc</m:t>
            </m:r>
          </m:sub>
        </m:sSub>
      </m:oMath>
      <w:r w:rsidRPr="00E2707B">
        <w:rPr>
          <w:i/>
          <w:iCs/>
          <w:lang w:val="en-US"/>
        </w:rPr>
        <w:t xml:space="preserve"> </w:t>
      </w:r>
      <w:r w:rsidR="005E3642">
        <w:rPr>
          <w:lang w:val="en-US"/>
        </w:rPr>
        <w:t xml:space="preserve">and </w:t>
      </w:r>
      <m:oMath>
        <m:sSub>
          <m:sSubPr>
            <m:ctrlPr>
              <w:rPr>
                <w:rFonts w:ascii="Cambria Math" w:hAnsi="Cambria Math"/>
                <w:i/>
                <w:lang w:val="en-US"/>
              </w:rPr>
            </m:ctrlPr>
          </m:sSubPr>
          <m:e>
            <m:r>
              <w:rPr>
                <w:rFonts w:ascii="Cambria Math" w:hAnsi="Cambria Math"/>
                <w:lang w:val="en-US"/>
              </w:rPr>
              <m:t>ζ</m:t>
            </m:r>
          </m:e>
          <m:sub>
            <m:r>
              <w:rPr>
                <w:rFonts w:ascii="Cambria Math" w:hAnsi="Cambria Math"/>
                <w:lang w:val="en-US"/>
              </w:rPr>
              <m:t>bc</m:t>
            </m:r>
          </m:sub>
        </m:sSub>
      </m:oMath>
      <w:r w:rsidR="005E3642">
        <w:rPr>
          <w:lang w:val="en-US"/>
        </w:rPr>
        <w:t xml:space="preserve"> </w:t>
      </w:r>
      <w:r w:rsidR="005E3642" w:rsidRPr="005E3642">
        <w:rPr>
          <w:lang w:val="en-US"/>
        </w:rPr>
        <w:t>are the correlations between the random effects at the</w:t>
      </w:r>
      <w:r w:rsidR="005E3642">
        <w:rPr>
          <w:lang w:val="en-US"/>
        </w:rPr>
        <w:t xml:space="preserve"> </w:t>
      </w:r>
      <w:r w:rsidR="005E3642" w:rsidRPr="005E3642">
        <w:rPr>
          <w:lang w:val="en-US"/>
        </w:rPr>
        <w:t>study and effect size level, respectively.</w:t>
      </w:r>
    </w:p>
    <w:p w14:paraId="63CCA6F6" w14:textId="1DE71F74" w:rsidR="00527421" w:rsidRPr="00527421" w:rsidRDefault="00527421" w:rsidP="002C445F">
      <w:pPr>
        <w:jc w:val="both"/>
        <w:rPr>
          <w:lang w:val="en-US"/>
        </w:rPr>
      </w:pPr>
    </w:p>
    <w:p w14:paraId="5A141870" w14:textId="77777777" w:rsidR="005E15B4" w:rsidRPr="002C445F" w:rsidRDefault="005E15B4" w:rsidP="002C445F">
      <w:pPr>
        <w:jc w:val="both"/>
        <w:rPr>
          <w:i/>
          <w:iCs/>
          <w:lang w:val="en-US"/>
        </w:rPr>
      </w:pPr>
    </w:p>
    <w:p w14:paraId="093C4956" w14:textId="77777777" w:rsidR="003862F9" w:rsidRPr="00AF0241" w:rsidRDefault="00C37244" w:rsidP="00D7480A">
      <w:pPr>
        <w:pStyle w:val="Heading3"/>
        <w:rPr>
          <w:rFonts w:eastAsia="Times New Roman"/>
        </w:rPr>
      </w:pPr>
      <w:bookmarkStart w:id="81" w:name="SENSITIVITY_ANALYSIS"/>
      <w:bookmarkEnd w:id="81"/>
      <w:r w:rsidRPr="00AF0241">
        <w:rPr>
          <w:rFonts w:eastAsia="Times New Roman"/>
        </w:rPr>
        <w:t xml:space="preserve">Sensitivity analysis </w:t>
      </w:r>
    </w:p>
    <w:p w14:paraId="05CA84EE" w14:textId="3A414A47" w:rsidR="00DA7314" w:rsidRDefault="00952C2A" w:rsidP="00BF76AC">
      <w:pPr>
        <w:jc w:val="both"/>
        <w:rPr>
          <w:rFonts w:eastAsia="Times New Roman"/>
        </w:rPr>
      </w:pPr>
      <w:r>
        <w:rPr>
          <w:rFonts w:eastAsia="Times New Roman"/>
        </w:rPr>
        <w:t>To test the robustness of our results, we conducted a range of sensitivity analyses. F</w:t>
      </w:r>
      <w:r w:rsidR="00555EFD">
        <w:rPr>
          <w:rFonts w:eastAsia="Times New Roman"/>
        </w:rPr>
        <w:t>irst</w:t>
      </w:r>
      <w:r>
        <w:rPr>
          <w:rFonts w:eastAsia="Times New Roman"/>
        </w:rPr>
        <w:t>, we tested if our results were sensitive to the assumed correlation among within-study effects</w:t>
      </w:r>
      <w:r w:rsidR="00BB7D14">
        <w:rPr>
          <w:rFonts w:eastAsia="Times New Roman"/>
        </w:rPr>
        <w:t>, as this assumption can impact some parts of the model estimation</w:t>
      </w:r>
      <w:r>
        <w:rPr>
          <w:rFonts w:eastAsia="Times New Roman"/>
        </w:rPr>
        <w:t xml:space="preserve">. </w:t>
      </w:r>
      <w:r w:rsidR="00BF76AC">
        <w:rPr>
          <w:rFonts w:eastAsia="Times New Roman"/>
        </w:rPr>
        <w:t>Specifically</w:t>
      </w:r>
      <w:r>
        <w:rPr>
          <w:rFonts w:eastAsia="Times New Roman"/>
        </w:rPr>
        <w:t xml:space="preserve">, we reestimated all results by setting </w:t>
      </w:r>
      <m:oMath>
        <m:r>
          <w:rPr>
            <w:rFonts w:ascii="Cambria Math" w:eastAsia="Times New Roman" w:hAnsi="Cambria Math"/>
          </w:rPr>
          <m:t>ρ=</m:t>
        </m:r>
        <m:r>
          <m:rPr>
            <m:sty m:val="p"/>
          </m:rPr>
          <w:rPr>
            <w:rFonts w:ascii="Cambria Math" w:eastAsia="Times New Roman" w:hAnsi="Cambria Math"/>
          </w:rPr>
          <m:t>0,  .2,  .4,  .6.</m:t>
        </m:r>
      </m:oMath>
      <w:r w:rsidR="00E6205A">
        <w:rPr>
          <w:rFonts w:eastAsia="Times New Roman"/>
        </w:rPr>
        <w:t xml:space="preserve"> Note</w:t>
      </w:r>
      <w:r w:rsidR="00BF76AC">
        <w:rPr>
          <w:rFonts w:eastAsia="Times New Roman"/>
        </w:rPr>
        <w:t>, t</w:t>
      </w:r>
      <w:r>
        <w:rPr>
          <w:rFonts w:eastAsia="Times New Roman"/>
        </w:rPr>
        <w:t>he first specification amounts to fitting a classical multi-level meta-analysis model (</w:t>
      </w:r>
      <w:r w:rsidR="00E71615">
        <w:rPr>
          <w:rFonts w:eastAsia="Times New Roman"/>
        </w:rPr>
        <w:t xml:space="preserve">MLMA-RVE; </w:t>
      </w:r>
      <w:r w:rsidR="00BF76AC" w:rsidRPr="00BF76AC">
        <w:rPr>
          <w:lang w:val="en-US"/>
        </w:rPr>
        <w:t>Fernández-Castilla et al., 2020; Van den Noortgate et al., 2013</w:t>
      </w:r>
      <w:r>
        <w:rPr>
          <w:rFonts w:eastAsia="Times New Roman"/>
        </w:rPr>
        <w:t>)</w:t>
      </w:r>
      <w:r w:rsidR="00BF76AC">
        <w:rPr>
          <w:rFonts w:eastAsia="Times New Roman"/>
        </w:rPr>
        <w:t xml:space="preserve">. </w:t>
      </w:r>
    </w:p>
    <w:p w14:paraId="76527B73" w14:textId="77777777" w:rsidR="00952C2A" w:rsidRDefault="00952C2A" w:rsidP="009E0423">
      <w:pPr>
        <w:rPr>
          <w:rFonts w:eastAsia="Times New Roman"/>
        </w:rPr>
      </w:pPr>
    </w:p>
    <w:p w14:paraId="5EB250C6" w14:textId="14716EED" w:rsidR="00555EFD" w:rsidRPr="00BB7D14" w:rsidRDefault="00555EFD" w:rsidP="009E22C9">
      <w:pPr>
        <w:jc w:val="both"/>
        <w:rPr>
          <w:rFonts w:eastAsia="Times New Roman"/>
          <w:lang w:val="en-US"/>
        </w:rPr>
      </w:pPr>
      <w:r>
        <w:rPr>
          <w:rFonts w:eastAsia="Times New Roman"/>
        </w:rPr>
        <w:t xml:space="preserve">Second, </w:t>
      </w:r>
      <w:r w:rsidR="00825787">
        <w:rPr>
          <w:rFonts w:eastAsia="Times New Roman"/>
        </w:rPr>
        <w:t>we ran sensitivity analyses across different types of effect size metric</w:t>
      </w:r>
      <w:r w:rsidR="00BB7D14">
        <w:rPr>
          <w:rFonts w:eastAsia="Times New Roman"/>
        </w:rPr>
        <w:t>s</w:t>
      </w:r>
      <w:r w:rsidR="00825787">
        <w:rPr>
          <w:rFonts w:eastAsia="Times New Roman"/>
        </w:rPr>
        <w:t xml:space="preserve">. </w:t>
      </w:r>
      <w:r w:rsidR="00BB7D14">
        <w:rPr>
          <w:rFonts w:eastAsia="Times New Roman"/>
        </w:rPr>
        <w:t>That is</w:t>
      </w:r>
      <w:r w:rsidR="00E6205A">
        <w:rPr>
          <w:rFonts w:eastAsia="Times New Roman"/>
        </w:rPr>
        <w:t>,</w:t>
      </w:r>
      <w:r w:rsidR="00BB7D14">
        <w:rPr>
          <w:rFonts w:eastAsia="Times New Roman"/>
        </w:rPr>
        <w:t xml:space="preserve"> we reestimated all results using a covariate/pretest-adjusted version of both Cohen’s </w:t>
      </w:r>
      <m:oMath>
        <m:r>
          <w:rPr>
            <w:rFonts w:ascii="Cambria Math" w:eastAsia="Times New Roman" w:hAnsi="Cambria Math"/>
          </w:rPr>
          <m:t>d</m:t>
        </m:r>
      </m:oMath>
      <w:r w:rsidR="00BB7D14">
        <w:rPr>
          <w:rFonts w:eastAsia="Times New Roman"/>
        </w:rPr>
        <w:t xml:space="preserve"> and Hedges’ </w:t>
      </w:r>
      <m:oMath>
        <m:r>
          <w:rPr>
            <w:rFonts w:ascii="Cambria Math" w:eastAsia="Times New Roman" w:hAnsi="Cambria Math"/>
          </w:rPr>
          <m:t>g</m:t>
        </m:r>
      </m:oMath>
      <w:r w:rsidR="00BB7D14">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 xml:space="preserve"> (c.f. Equation 1) standardized by its original standard deviation and not the  population-based version, a posttest-only version of </w:t>
      </w:r>
      <m:oMath>
        <m:sSub>
          <m:sSubPr>
            <m:ctrlPr>
              <w:rPr>
                <w:rFonts w:ascii="Cambria Math" w:eastAsia="Times New Roman" w:hAnsi="Cambria Math"/>
                <w:i/>
              </w:rPr>
            </m:ctrlPr>
          </m:sSubPr>
          <m:e>
            <m:r>
              <w:rPr>
                <w:rFonts w:ascii="Cambria Math" w:eastAsia="Times New Roman" w:hAnsi="Cambria Math"/>
              </w:rPr>
              <m:t>g</m:t>
            </m:r>
          </m:e>
          <m:sub>
            <m:r>
              <w:rPr>
                <w:rFonts w:ascii="Cambria Math" w:eastAsia="Times New Roman" w:hAnsi="Cambria Math"/>
              </w:rPr>
              <m:t>t</m:t>
            </m:r>
          </m:sub>
        </m:sSub>
      </m:oMath>
      <w:r w:rsidR="00BB7D14">
        <w:rPr>
          <w:rFonts w:eastAsia="Times New Roman"/>
        </w:rPr>
        <w:t>.</w:t>
      </w:r>
      <w:r w:rsidR="000302D4">
        <w:rPr>
          <w:rFonts w:eastAsia="Times New Roman"/>
        </w:rPr>
        <w:t xml:space="preserve"> We</w:t>
      </w:r>
      <w:r w:rsidR="009E22C9">
        <w:rPr>
          <w:rFonts w:eastAsia="Times New Roman"/>
        </w:rPr>
        <w:t xml:space="preserve"> also</w:t>
      </w:r>
      <w:r w:rsidR="000302D4">
        <w:rPr>
          <w:rFonts w:eastAsia="Times New Roman"/>
        </w:rPr>
        <w:t xml:space="preserve"> tested the sensitivity </w:t>
      </w:r>
      <w:r w:rsidR="002B13D3">
        <w:rPr>
          <w:rFonts w:eastAsia="Times New Roman"/>
        </w:rPr>
        <w:t>across different assumptions of the interclass correlation (ICC)</w:t>
      </w:r>
      <w:r w:rsidR="00E6205A">
        <w:rPr>
          <w:rFonts w:eastAsia="Times New Roman"/>
        </w:rPr>
        <w:t xml:space="preserve"> </w:t>
      </w:r>
      <w:r w:rsidR="002B13D3">
        <w:rPr>
          <w:rFonts w:eastAsia="Times New Roman"/>
        </w:rPr>
        <w:t>used to cluster-bias-adjust effect sizes</w:t>
      </w:r>
      <w:r w:rsidR="00E6205A">
        <w:rPr>
          <w:rFonts w:eastAsia="Times New Roman"/>
        </w:rPr>
        <w:t xml:space="preserve">, setting </w:t>
      </w:r>
      <m:oMath>
        <m:r>
          <w:rPr>
            <w:rFonts w:ascii="Cambria Math" w:eastAsia="Times New Roman" w:hAnsi="Cambria Math"/>
          </w:rPr>
          <m:t>ICC=0.05, 0.15.</m:t>
        </m:r>
      </m:oMath>
    </w:p>
    <w:p w14:paraId="3C062DED" w14:textId="77777777" w:rsidR="00952C2A" w:rsidRDefault="00952C2A" w:rsidP="009E0423">
      <w:pPr>
        <w:rPr>
          <w:rFonts w:eastAsia="Times New Roman"/>
        </w:rPr>
      </w:pPr>
    </w:p>
    <w:p w14:paraId="2FDA7707" w14:textId="227C81E9" w:rsidR="009E22C9" w:rsidRPr="009E22C9" w:rsidRDefault="009E22C9" w:rsidP="009E22C9">
      <w:pPr>
        <w:jc w:val="both"/>
        <w:rPr>
          <w:rFonts w:eastAsia="Times New Roman"/>
          <w:lang w:val="en-US"/>
        </w:rPr>
      </w:pPr>
      <w:r>
        <w:rPr>
          <w:rFonts w:eastAsia="Times New Roman"/>
        </w:rPr>
        <w:t xml:space="preserve">Finally, we investigated whether the impact of removing high-risk of bias effect and non-randomized studies on our results. We did not examine the impact of outliers, as we did not find any one as defined as effect sizes </w:t>
      </w:r>
      <w:r w:rsidRPr="009E22C9">
        <w:rPr>
          <w:rFonts w:eastAsia="Times New Roman"/>
          <w:lang w:val="en-US"/>
        </w:rPr>
        <w:t>falling more than three times the interquartile</w:t>
      </w:r>
      <w:r>
        <w:rPr>
          <w:rFonts w:eastAsia="Times New Roman"/>
          <w:lang w:val="en-US"/>
        </w:rPr>
        <w:t xml:space="preserve"> </w:t>
      </w:r>
      <w:r w:rsidRPr="009E22C9">
        <w:rPr>
          <w:rFonts w:eastAsia="Times New Roman"/>
          <w:lang w:val="en-US"/>
        </w:rPr>
        <w:t>range below the first quartile or above the third quartile</w:t>
      </w:r>
      <w:r>
        <w:rPr>
          <w:rFonts w:eastAsia="Times New Roman"/>
          <w:lang w:val="en-US"/>
        </w:rPr>
        <w:t xml:space="preserve"> (</w:t>
      </w:r>
      <w:r w:rsidRPr="00DB03F4">
        <w:rPr>
          <w:lang w:val="en-US"/>
        </w:rPr>
        <w:t>Pustejovsky, Zhang, et al., 2025; Tukey, 1977</w:t>
      </w:r>
      <w:r>
        <w:rPr>
          <w:lang w:val="en-US"/>
        </w:rPr>
        <w:t>)</w:t>
      </w:r>
    </w:p>
    <w:p w14:paraId="236A714C" w14:textId="01F77341" w:rsidR="00B4545C" w:rsidRPr="00AF0241" w:rsidRDefault="00B4545C" w:rsidP="00B121A0">
      <w:pPr>
        <w:rPr>
          <w:rFonts w:eastAsia="Times New Roman"/>
          <w:sz w:val="27"/>
          <w:szCs w:val="27"/>
        </w:rPr>
      </w:pPr>
    </w:p>
    <w:p w14:paraId="68D60CCE" w14:textId="77777777" w:rsidR="003862F9" w:rsidRPr="001A7FCD" w:rsidRDefault="00C37244" w:rsidP="001A7FCD">
      <w:pPr>
        <w:pStyle w:val="Heading3"/>
      </w:pPr>
      <w:r w:rsidRPr="001A7FCD">
        <w:t>Treatment of qualitative research</w:t>
      </w:r>
    </w:p>
    <w:p w14:paraId="496DC993" w14:textId="74E618F9" w:rsidR="00EB6BC1" w:rsidRDefault="00214392" w:rsidP="00F02D49">
      <w:r w:rsidRPr="00AF0241">
        <w:t>We did not include</w:t>
      </w:r>
      <w:r w:rsidR="00C37244" w:rsidRPr="00AF0241">
        <w:t xml:space="preserve"> qualit</w:t>
      </w:r>
      <w:r w:rsidRPr="00AF0241">
        <w:t xml:space="preserve">ative research </w:t>
      </w:r>
      <w:r w:rsidR="00C37244" w:rsidRPr="00AF0241">
        <w:t>in this review</w:t>
      </w:r>
      <w:r w:rsidRPr="00AF0241">
        <w:t>.</w:t>
      </w:r>
    </w:p>
    <w:p w14:paraId="3A58FC86" w14:textId="5B3EB613" w:rsidR="00F02D49" w:rsidRPr="00F02D49" w:rsidDel="00E60DAC" w:rsidRDefault="00F02D49" w:rsidP="00F02D49">
      <w:pPr>
        <w:rPr>
          <w:del w:id="82" w:author="Nina Thorup Dalgaard" w:date="2025-11-05T10:12:00Z"/>
          <w:sz w:val="27"/>
        </w:rPr>
      </w:pPr>
    </w:p>
    <w:p w14:paraId="11A2A280" w14:textId="2C1675D6" w:rsidR="00B33F43" w:rsidRPr="00B33F43" w:rsidDel="00E60DAC" w:rsidRDefault="00B33F43" w:rsidP="000D234B">
      <w:pPr>
        <w:pStyle w:val="Heading3"/>
        <w:rPr>
          <w:del w:id="83" w:author="Nina Thorup Dalgaard" w:date="2025-11-05T10:12:00Z"/>
          <w:rFonts w:eastAsia="Times New Roman"/>
        </w:rPr>
      </w:pPr>
      <w:commentRangeStart w:id="84"/>
      <w:del w:id="85" w:author="Nina Thorup Dalgaard" w:date="2025-11-05T10:12:00Z">
        <w:r w:rsidRPr="000D234B" w:rsidDel="00E60DAC">
          <w:rPr>
            <w:rFonts w:eastAsia="Times New Roman"/>
            <w:lang w:val="en-US"/>
          </w:rPr>
          <w:delText xml:space="preserve">Deviations </w:delText>
        </w:r>
        <w:r w:rsidR="001A7FCD" w:rsidDel="00E60DAC">
          <w:rPr>
            <w:rFonts w:eastAsia="Times New Roman"/>
            <w:lang w:val="en-US"/>
          </w:rPr>
          <w:delText>f</w:delText>
        </w:r>
        <w:r w:rsidRPr="000D234B" w:rsidDel="00E60DAC">
          <w:rPr>
            <w:rFonts w:eastAsia="Times New Roman"/>
            <w:lang w:val="en-US"/>
          </w:rPr>
          <w:delText xml:space="preserve">rom the </w:delText>
        </w:r>
        <w:r w:rsidR="001A7FCD" w:rsidDel="00E60DAC">
          <w:rPr>
            <w:rFonts w:eastAsia="Times New Roman"/>
            <w:lang w:val="en-US"/>
          </w:rPr>
          <w:delText>p</w:delText>
        </w:r>
        <w:r w:rsidRPr="000D234B" w:rsidDel="00E60DAC">
          <w:rPr>
            <w:rFonts w:eastAsia="Times New Roman"/>
            <w:lang w:val="en-US"/>
          </w:rPr>
          <w:delText>reregist</w:delText>
        </w:r>
        <w:r w:rsidR="001A7FCD" w:rsidDel="00E60DAC">
          <w:rPr>
            <w:rFonts w:eastAsia="Times New Roman"/>
            <w:lang w:val="en-US"/>
          </w:rPr>
          <w:delText>ered</w:delText>
        </w:r>
        <w:r w:rsidRPr="000D234B" w:rsidDel="00E60DAC">
          <w:rPr>
            <w:rFonts w:eastAsia="Times New Roman"/>
            <w:lang w:val="en-US"/>
          </w:rPr>
          <w:delText xml:space="preserve"> </w:delText>
        </w:r>
        <w:r w:rsidR="001A7FCD" w:rsidDel="00E60DAC">
          <w:rPr>
            <w:rFonts w:eastAsia="Times New Roman"/>
            <w:lang w:val="en-US"/>
          </w:rPr>
          <w:delText>p</w:delText>
        </w:r>
        <w:r w:rsidRPr="000D234B" w:rsidDel="00E60DAC">
          <w:rPr>
            <w:rFonts w:eastAsia="Times New Roman"/>
            <w:lang w:val="en-US"/>
          </w:rPr>
          <w:delText>rotocol</w:delText>
        </w:r>
        <w:commentRangeEnd w:id="84"/>
        <w:r w:rsidR="00B46BDE" w:rsidDel="00E60DAC">
          <w:rPr>
            <w:rStyle w:val="CommentReference"/>
            <w:rFonts w:asciiTheme="minorHAnsi" w:eastAsiaTheme="minorHAnsi" w:hAnsiTheme="minorHAnsi" w:cstheme="minorBidi"/>
            <w:b w:val="0"/>
            <w:bCs w:val="0"/>
            <w:i w:val="0"/>
            <w:iCs w:val="0"/>
            <w:lang w:val="da-DK" w:eastAsia="en-US"/>
          </w:rPr>
          <w:commentReference w:id="84"/>
        </w:r>
      </w:del>
    </w:p>
    <w:p w14:paraId="603E1D45" w14:textId="25421556" w:rsidR="003C3EEA" w:rsidDel="00E60DAC" w:rsidRDefault="0010340F" w:rsidP="009E22C9">
      <w:pPr>
        <w:jc w:val="both"/>
        <w:rPr>
          <w:del w:id="86" w:author="Nina Thorup Dalgaard" w:date="2025-11-05T10:12:00Z"/>
          <w:rFonts w:eastAsia="Times New Roman"/>
        </w:rPr>
      </w:pPr>
      <w:del w:id="87" w:author="Nina Thorup Dalgaard" w:date="2025-11-05T10:12:00Z">
        <w:r w:rsidDel="00E60DAC">
          <w:rPr>
            <w:rFonts w:eastAsia="Times New Roman"/>
          </w:rPr>
          <w:delText xml:space="preserve">In a few instances, we have deviated from our protocol. </w:delText>
        </w:r>
        <w:r w:rsidRPr="0010340F" w:rsidDel="00E60DAC">
          <w:rPr>
            <w:rFonts w:eastAsia="Times New Roman"/>
          </w:rPr>
          <w:delText xml:space="preserve">The main reason for deviation from the protocol was that new and </w:delText>
        </w:r>
        <w:r w:rsidR="006055D2" w:rsidDel="00E60DAC">
          <w:rPr>
            <w:rFonts w:eastAsia="Times New Roman"/>
          </w:rPr>
          <w:delText xml:space="preserve">better-performing </w:delText>
        </w:r>
        <w:r w:rsidRPr="0010340F" w:rsidDel="00E60DAC">
          <w:rPr>
            <w:rFonts w:eastAsia="Times New Roman"/>
          </w:rPr>
          <w:delText>methods were developed since we submitted the protocol. This include</w:delText>
        </w:r>
        <w:r w:rsidDel="00E60DAC">
          <w:rPr>
            <w:rFonts w:eastAsia="Times New Roman"/>
          </w:rPr>
          <w:delText>d</w:delText>
        </w:r>
        <w:r w:rsidRPr="0010340F" w:rsidDel="00E60DAC">
          <w:rPr>
            <w:rFonts w:eastAsia="Times New Roman"/>
          </w:rPr>
          <w:delText xml:space="preserve"> the methods</w:delText>
        </w:r>
        <w:r w:rsidR="009E22C9" w:rsidDel="00E60DAC">
          <w:rPr>
            <w:rFonts w:eastAsia="Times New Roman"/>
          </w:rPr>
          <w:delText xml:space="preserve"> developed by</w:delText>
        </w:r>
        <w:r w:rsidRPr="0010340F" w:rsidDel="00E60DAC">
          <w:rPr>
            <w:rFonts w:eastAsia="Times New Roman"/>
          </w:rPr>
          <w:delText xml:space="preserve"> </w:delText>
        </w:r>
        <w:r w:rsidDel="00E60DAC">
          <w:rPr>
            <w:rFonts w:eastAsia="Times New Roman"/>
          </w:rPr>
          <w:delText xml:space="preserve">Chen and Pustejovsky (2025), </w:delText>
        </w:r>
        <w:r w:rsidRPr="0010340F" w:rsidDel="00E60DAC">
          <w:rPr>
            <w:rFonts w:eastAsia="Times New Roman"/>
          </w:rPr>
          <w:delText>Fit</w:delText>
        </w:r>
        <w:r w:rsidDel="00E60DAC">
          <w:rPr>
            <w:rFonts w:eastAsia="Times New Roman"/>
          </w:rPr>
          <w:delText>z</w:delText>
        </w:r>
        <w:r w:rsidRPr="0010340F" w:rsidDel="00E60DAC">
          <w:rPr>
            <w:rFonts w:eastAsia="Times New Roman"/>
          </w:rPr>
          <w:delText>gerald and Tipton (2024)</w:delText>
        </w:r>
        <w:r w:rsidDel="00E60DAC">
          <w:rPr>
            <w:rFonts w:eastAsia="Times New Roman"/>
          </w:rPr>
          <w:delText xml:space="preserve">, Pustejovsky, Citkowitz et al. </w:delText>
        </w:r>
        <w:r w:rsidRPr="00666D2C" w:rsidDel="00E60DAC">
          <w:rPr>
            <w:rFonts w:eastAsia="Times New Roman"/>
            <w:lang w:val="en-US"/>
          </w:rPr>
          <w:delText>(2025), Pustejovsky, Zhang et al. (2025), van Aert (2025),</w:delText>
        </w:r>
        <w:r w:rsidR="009E22C9" w:rsidRPr="00666D2C" w:rsidDel="00E60DAC">
          <w:rPr>
            <w:rFonts w:eastAsia="Times New Roman"/>
            <w:lang w:val="en-US"/>
          </w:rPr>
          <w:delText xml:space="preserve"> and</w:delText>
        </w:r>
        <w:r w:rsidRPr="00666D2C" w:rsidDel="00E60DAC">
          <w:rPr>
            <w:rFonts w:eastAsia="Times New Roman"/>
            <w:lang w:val="en-US"/>
          </w:rPr>
          <w:delText xml:space="preserve"> Wu, Duan et al. </w:delText>
        </w:r>
        <w:r w:rsidDel="00E60DAC">
          <w:rPr>
            <w:rFonts w:eastAsia="Times New Roman"/>
          </w:rPr>
          <w:delText>(2025). As all of these methods</w:delText>
        </w:r>
        <w:r w:rsidR="009E22C9" w:rsidDel="00E60DAC">
          <w:rPr>
            <w:rFonts w:eastAsia="Times New Roman"/>
          </w:rPr>
          <w:delText xml:space="preserve"> </w:delText>
        </w:r>
        <w:r w:rsidR="006055D2" w:rsidDel="00E60DAC">
          <w:rPr>
            <w:rFonts w:eastAsia="Times New Roman"/>
          </w:rPr>
          <w:delText>(</w:delText>
        </w:r>
        <w:r w:rsidR="009E22C9" w:rsidDel="00E60DAC">
          <w:rPr>
            <w:rFonts w:eastAsia="Times New Roman"/>
          </w:rPr>
          <w:delText>or advice</w:delText>
        </w:r>
        <w:r w:rsidR="006055D2" w:rsidDel="00E60DAC">
          <w:rPr>
            <w:rFonts w:eastAsia="Times New Roman"/>
          </w:rPr>
          <w:delText>)</w:delText>
        </w:r>
        <w:r w:rsidDel="00E60DAC">
          <w:rPr>
            <w:rFonts w:eastAsia="Times New Roman"/>
          </w:rPr>
          <w:delText xml:space="preserve"> show more appropriate statistical performance than the methods we originally described in the protocol, we found it reasonable to implement these methods. Of particular note, </w:delText>
        </w:r>
        <w:r w:rsidR="006055D2" w:rsidDel="00E60DAC">
          <w:rPr>
            <w:rFonts w:eastAsia="Times New Roman"/>
          </w:rPr>
          <w:delText>the majority</w:delText>
        </w:r>
        <w:r w:rsidDel="00E60DAC">
          <w:rPr>
            <w:rFonts w:eastAsia="Times New Roman"/>
          </w:rPr>
          <w:delText xml:space="preserve"> of these method developments were developed by the statisticians who had developed most of the methods we describe in the protocol.</w:delText>
        </w:r>
        <w:r w:rsidR="00476DA2" w:rsidDel="00E60DAC">
          <w:rPr>
            <w:rFonts w:eastAsia="Times New Roman"/>
          </w:rPr>
          <w:delText xml:space="preserve"> Thus, we felt confident in updating our methods</w:delText>
        </w:r>
        <w:r w:rsidR="005F1E04" w:rsidDel="00E60DAC">
          <w:rPr>
            <w:rFonts w:eastAsia="Times New Roman"/>
          </w:rPr>
          <w:delText xml:space="preserve"> to keep up with the state-of-the-art</w:delText>
        </w:r>
        <w:r w:rsidR="00476DA2" w:rsidDel="00E60DAC">
          <w:rPr>
            <w:rFonts w:eastAsia="Times New Roman"/>
          </w:rPr>
          <w:delText xml:space="preserve">. Moreover, we provide open data, allowing others to replicate our work but also to conduct the original suggested analyses, if </w:delText>
        </w:r>
        <w:r w:rsidR="005F1E04" w:rsidDel="00E60DAC">
          <w:rPr>
            <w:rFonts w:eastAsia="Times New Roman"/>
          </w:rPr>
          <w:delText>desired</w:delText>
        </w:r>
        <w:r w:rsidR="00476DA2" w:rsidDel="00E60DAC">
          <w:rPr>
            <w:rFonts w:eastAsia="Times New Roman"/>
          </w:rPr>
          <w:delText>.</w:delText>
        </w:r>
        <w:r w:rsidR="009E22C9" w:rsidDel="00E60DAC">
          <w:rPr>
            <w:rFonts w:eastAsia="Times New Roman"/>
          </w:rPr>
          <w:delText xml:space="preserve"> </w:delText>
        </w:r>
      </w:del>
    </w:p>
    <w:p w14:paraId="16548683" w14:textId="73394DD2" w:rsidR="009E22C9" w:rsidDel="00E60DAC" w:rsidRDefault="009E22C9" w:rsidP="00B33F43">
      <w:pPr>
        <w:rPr>
          <w:del w:id="88" w:author="Nina Thorup Dalgaard" w:date="2025-11-05T10:12:00Z"/>
          <w:rFonts w:eastAsia="Times New Roman"/>
        </w:rPr>
      </w:pPr>
    </w:p>
    <w:p w14:paraId="14739311" w14:textId="1007CCDF" w:rsidR="00A84F76" w:rsidDel="00E60DAC" w:rsidRDefault="00A84F76" w:rsidP="00B62F65">
      <w:pPr>
        <w:jc w:val="both"/>
        <w:rPr>
          <w:del w:id="89" w:author="Nina Thorup Dalgaard" w:date="2025-11-05T10:12:00Z"/>
          <w:rFonts w:eastAsia="Times New Roman"/>
        </w:rPr>
      </w:pPr>
      <w:del w:id="90" w:author="Nina Thorup Dalgaard" w:date="2025-11-05T10:12:00Z">
        <w:r w:rsidDel="00E60DAC">
          <w:rPr>
            <w:rFonts w:eastAsia="Times New Roman"/>
          </w:rPr>
          <w:delText>A more questionable method deviation from the protocol</w:delText>
        </w:r>
        <w:r w:rsidR="00301E6D" w:rsidDel="00E60DAC">
          <w:rPr>
            <w:rFonts w:eastAsia="Times New Roman"/>
          </w:rPr>
          <w:delText>, however,</w:delText>
        </w:r>
        <w:r w:rsidDel="00E60DAC">
          <w:rPr>
            <w:rFonts w:eastAsia="Times New Roman"/>
          </w:rPr>
          <w:delText xml:space="preserve"> was that we used mean imputation to handle the missingness of focal moderating factors.</w:delText>
        </w:r>
        <w:r w:rsidR="00232882" w:rsidDel="00E60DAC">
          <w:rPr>
            <w:rFonts w:eastAsia="Times New Roman"/>
          </w:rPr>
          <w:delText xml:space="preserve"> </w:delText>
        </w:r>
        <w:r w:rsidR="009326F2" w:rsidDel="00E60DAC">
          <w:rPr>
            <w:rFonts w:eastAsia="Times New Roman"/>
          </w:rPr>
          <w:delText xml:space="preserve">Meanwhile, we only used this approach as we only had one missing study </w:delText>
        </w:r>
        <w:r w:rsidR="00A30373" w:rsidDel="00E60DAC">
          <w:rPr>
            <w:rFonts w:eastAsia="Times New Roman"/>
          </w:rPr>
          <w:delText xml:space="preserve">for </w:delText>
        </w:r>
        <w:r w:rsidR="009326F2" w:rsidDel="00E60DAC">
          <w:rPr>
            <w:rFonts w:eastAsia="Times New Roman"/>
          </w:rPr>
          <w:delText>two moderator</w:delText>
        </w:r>
        <w:r w:rsidR="00A30373" w:rsidDel="00E60DAC">
          <w:rPr>
            <w:rFonts w:eastAsia="Times New Roman"/>
          </w:rPr>
          <w:delText>s</w:delText>
        </w:r>
        <w:r w:rsidR="009326F2" w:rsidDel="00E60DAC">
          <w:rPr>
            <w:rFonts w:eastAsia="Times New Roman"/>
          </w:rPr>
          <w:delText xml:space="preserve">. </w:delText>
        </w:r>
        <w:r w:rsidR="00644B20" w:rsidDel="00E60DAC">
          <w:rPr>
            <w:rFonts w:eastAsia="Times New Roman"/>
          </w:rPr>
          <w:delText>Therefore, we considered the advances of mean imputation to outweigh the downside of this approach</w:delText>
        </w:r>
        <w:r w:rsidR="00301E6D" w:rsidDel="00E60DAC">
          <w:rPr>
            <w:rFonts w:eastAsia="Times New Roman"/>
          </w:rPr>
          <w:delText xml:space="preserve"> for the following reasons.</w:delText>
        </w:r>
        <w:r w:rsidR="00644B20" w:rsidDel="00E60DAC">
          <w:rPr>
            <w:rFonts w:eastAsia="Times New Roman"/>
          </w:rPr>
          <w:delText xml:space="preserve"> Firstly,</w:delText>
        </w:r>
        <w:r w:rsidR="00E6205A" w:rsidDel="00E60DAC">
          <w:rPr>
            <w:rFonts w:eastAsia="Times New Roman"/>
          </w:rPr>
          <w:delText xml:space="preserve"> </w:delText>
        </w:r>
        <w:r w:rsidR="00644B20" w:rsidDel="00E60DAC">
          <w:rPr>
            <w:rFonts w:eastAsia="Times New Roman"/>
          </w:rPr>
          <w:delText>using more advanced methods to handle missing values would unnecessarily complicate Wald test estimation (see Vembye, Weiss et al., 2024 for a discussion of this issue). Secondly,</w:delText>
        </w:r>
        <w:r w:rsidR="00A30373" w:rsidDel="00E60DAC">
          <w:rPr>
            <w:rFonts w:eastAsia="Times New Roman"/>
          </w:rPr>
          <w:delText xml:space="preserve"> </w:delText>
        </w:r>
        <w:r w:rsidR="00644B20" w:rsidDel="00E60DAC">
          <w:rPr>
            <w:rFonts w:eastAsia="Times New Roman"/>
          </w:rPr>
          <w:delText xml:space="preserve">using list-wise deletion would make us lose important information on other moderating factors that were fully reported within the given study. </w:delText>
        </w:r>
        <w:r w:rsidR="00301E6D" w:rsidDel="00E60DAC">
          <w:rPr>
            <w:rFonts w:eastAsia="Times New Roman"/>
          </w:rPr>
          <w:delText xml:space="preserve">Therefore, we found the mean imputation to be an acceptable compromise between these two alternative strategies for handling missing values. </w:delText>
        </w:r>
      </w:del>
    </w:p>
    <w:p w14:paraId="420FE92F" w14:textId="164B328C" w:rsidR="00A84F76" w:rsidDel="00E60DAC" w:rsidRDefault="00A84F76" w:rsidP="00B62F65">
      <w:pPr>
        <w:jc w:val="both"/>
        <w:rPr>
          <w:del w:id="91" w:author="Nina Thorup Dalgaard" w:date="2025-11-05T10:12:00Z"/>
          <w:rFonts w:eastAsia="Times New Roman"/>
        </w:rPr>
      </w:pPr>
    </w:p>
    <w:p w14:paraId="5B8B50E2" w14:textId="45B15091" w:rsidR="00B33F43" w:rsidDel="00E60DAC" w:rsidRDefault="006B05E8" w:rsidP="00A40010">
      <w:pPr>
        <w:jc w:val="both"/>
        <w:rPr>
          <w:del w:id="92" w:author="Nina Thorup Dalgaard" w:date="2025-11-05T10:12:00Z"/>
          <w:rFonts w:eastAsia="Times New Roman"/>
        </w:rPr>
      </w:pPr>
      <w:del w:id="93" w:author="Nina Thorup Dalgaard" w:date="2025-11-05T10:12:00Z">
        <w:r w:rsidDel="00E60DAC">
          <w:rPr>
            <w:rFonts w:eastAsia="Times New Roman"/>
          </w:rPr>
          <w:delText xml:space="preserve">In the protocol, we originally wrote that we would add </w:delText>
        </w:r>
        <w:r w:rsidR="00B62F65" w:rsidDel="00E60DAC">
          <w:rPr>
            <w:rFonts w:eastAsia="Times New Roman"/>
          </w:rPr>
          <w:delText xml:space="preserve">a critical risk of bias judgment to the RoB2 tools. Yet, since </w:delText>
        </w:r>
        <w:r w:rsidR="00E21DA2" w:rsidDel="00E60DAC">
          <w:rPr>
            <w:rFonts w:eastAsia="Times New Roman"/>
          </w:rPr>
          <w:delText>these</w:delText>
        </w:r>
        <w:r w:rsidR="00B62F65" w:rsidDel="00E60DAC">
          <w:rPr>
            <w:rFonts w:eastAsia="Times New Roman"/>
          </w:rPr>
          <w:delText xml:space="preserve"> tool</w:delText>
        </w:r>
        <w:r w:rsidR="00E21DA2" w:rsidDel="00E60DAC">
          <w:rPr>
            <w:rFonts w:eastAsia="Times New Roman"/>
          </w:rPr>
          <w:delText>s</w:delText>
        </w:r>
        <w:r w:rsidR="00B62F65" w:rsidDel="00E60DAC">
          <w:rPr>
            <w:rFonts w:eastAsia="Times New Roman"/>
          </w:rPr>
          <w:delText xml:space="preserve"> clearly state that reviewers are not allowed to modify</w:delText>
        </w:r>
        <w:r w:rsidR="00E21DA2" w:rsidDel="00E60DAC">
          <w:rPr>
            <w:rFonts w:eastAsia="Times New Roman"/>
          </w:rPr>
          <w:delText xml:space="preserve"> or extend</w:delText>
        </w:r>
        <w:r w:rsidR="00B62F65" w:rsidDel="00E60DAC">
          <w:rPr>
            <w:rFonts w:eastAsia="Times New Roman"/>
          </w:rPr>
          <w:delText xml:space="preserve"> the tools, we did not follow this practice. </w:delText>
        </w:r>
        <w:r w:rsidR="00E21DA2" w:rsidDel="00E60DAC">
          <w:rPr>
            <w:rFonts w:eastAsia="Times New Roman"/>
          </w:rPr>
          <w:delText xml:space="preserve">In addition, we wrote that we would include Eklund et al. (2017). However, after scrutinizing this study, we did not include it as it contained group-based interventions in both the treatment and control groups. Thus, it fell outside the inclusion criteria of the review. </w:delText>
        </w:r>
      </w:del>
    </w:p>
    <w:p w14:paraId="00EBB6B8" w14:textId="3E6CA112" w:rsidR="00C03F2F" w:rsidDel="00E60DAC" w:rsidRDefault="00C03F2F" w:rsidP="00A40010">
      <w:pPr>
        <w:jc w:val="both"/>
        <w:rPr>
          <w:del w:id="94" w:author="Nina Thorup Dalgaard" w:date="2025-11-05T10:12:00Z"/>
          <w:rFonts w:eastAsia="Times New Roman"/>
        </w:rPr>
      </w:pPr>
    </w:p>
    <w:p w14:paraId="3FE97B4D" w14:textId="4ED1077D" w:rsidR="00A40010" w:rsidDel="00E60DAC" w:rsidRDefault="00CC6D8B" w:rsidP="00A40010">
      <w:pPr>
        <w:jc w:val="both"/>
        <w:rPr>
          <w:del w:id="95" w:author="Nina Thorup Dalgaard" w:date="2025-11-05T10:12:00Z"/>
          <w:rFonts w:eastAsia="Times New Roman"/>
        </w:rPr>
      </w:pPr>
      <w:del w:id="96" w:author="Nina Thorup Dalgaard" w:date="2025-11-05T10:12:00Z">
        <w:r w:rsidRPr="00CC6D8B" w:rsidDel="00E60DAC">
          <w:rPr>
            <w:rFonts w:eastAsia="Times New Roman"/>
          </w:rPr>
          <w:delText>Finally, with our improved understanding of the literature, we now distinguish more clearly between primary and secondary outcomes than was</w:delText>
        </w:r>
        <w:r w:rsidDel="00E60DAC">
          <w:rPr>
            <w:rFonts w:eastAsia="Times New Roman"/>
          </w:rPr>
          <w:delText xml:space="preserve"> originally </w:delText>
        </w:r>
        <w:r w:rsidRPr="00CC6D8B" w:rsidDel="00E60DAC">
          <w:rPr>
            <w:rFonts w:eastAsia="Times New Roman"/>
          </w:rPr>
          <w:delText>described in the protocol.</w:delText>
        </w:r>
      </w:del>
    </w:p>
    <w:p w14:paraId="194F359B" w14:textId="77777777" w:rsidR="00CC6D8B" w:rsidRDefault="00CC6D8B" w:rsidP="00A40010">
      <w:pPr>
        <w:jc w:val="both"/>
        <w:rPr>
          <w:rFonts w:eastAsia="Times New Roman"/>
        </w:rPr>
      </w:pPr>
    </w:p>
    <w:p w14:paraId="10592DFF" w14:textId="382C2C0C" w:rsidR="003862F9" w:rsidRPr="00AF0241" w:rsidRDefault="00C37244">
      <w:pPr>
        <w:pStyle w:val="Heading1"/>
        <w:rPr>
          <w:rFonts w:eastAsia="Times New Roman"/>
        </w:rPr>
      </w:pPr>
      <w:r w:rsidRPr="00AF0241">
        <w:rPr>
          <w:rFonts w:eastAsia="Times New Roman"/>
        </w:rPr>
        <w:t xml:space="preserve">Results </w:t>
      </w:r>
    </w:p>
    <w:p w14:paraId="5AD4750E" w14:textId="0F753245" w:rsidR="00527A0C" w:rsidRPr="00527A0C" w:rsidRDefault="00C37244" w:rsidP="00527A0C">
      <w:pPr>
        <w:pStyle w:val="Heading2"/>
        <w:rPr>
          <w:rFonts w:eastAsia="Times New Roman"/>
        </w:rPr>
      </w:pPr>
      <w:bookmarkStart w:id="97" w:name="STUDY_DESCRIPTION"/>
      <w:bookmarkEnd w:id="97"/>
      <w:r w:rsidRPr="00AF0241">
        <w:rPr>
          <w:rFonts w:eastAsia="Times New Roman"/>
        </w:rPr>
        <w:t xml:space="preserve">Description of studies </w:t>
      </w:r>
    </w:p>
    <w:p w14:paraId="3AAE265B" w14:textId="4EDAFF9E" w:rsidR="00527A0C" w:rsidRDefault="004D4A1E" w:rsidP="000D0392">
      <w:pPr>
        <w:pStyle w:val="NormalWeb"/>
        <w:shd w:val="clear" w:color="auto" w:fill="FFFFFF"/>
        <w:spacing w:after="240"/>
        <w:jc w:val="both"/>
      </w:pPr>
      <w:r>
        <w:t xml:space="preserve">In the following sections, we describe and present the most essential descriptive statistics and figures. </w:t>
      </w:r>
      <w:r w:rsidR="00C56E54">
        <w:t>Yet</w:t>
      </w:r>
      <w:r>
        <w:t>, we have followed the preliminary data analysis workflow for meta-analysis of dependent effect sizes</w:t>
      </w:r>
      <w:r w:rsidR="00B52F13">
        <w:t xml:space="preserve"> (PRIMED)</w:t>
      </w:r>
      <w:r>
        <w:t xml:space="preserve">, as suggested by Pustejovsky, Zhang, et al. (2025). These expanded analyses can be found </w:t>
      </w:r>
      <w:r w:rsidR="00297D11">
        <w:t>in the supplementary files accompanying</w:t>
      </w:r>
      <w:r>
        <w:t xml:space="preserve"> this review. </w:t>
      </w:r>
    </w:p>
    <w:p w14:paraId="5F12206A" w14:textId="2EAD2BD0" w:rsidR="005E145D" w:rsidRPr="00AF0241" w:rsidRDefault="005E145D" w:rsidP="00ED7858">
      <w:pPr>
        <w:pStyle w:val="Heading3"/>
      </w:pPr>
      <w:bookmarkStart w:id="98" w:name="_Hlk209700655"/>
      <w:r w:rsidRPr="00AF0241">
        <w:t>Results of the search</w:t>
      </w:r>
    </w:p>
    <w:p w14:paraId="4B9098A6" w14:textId="37601807" w:rsidR="00DB54E2" w:rsidRDefault="00743B74" w:rsidP="004C7C12">
      <w:pPr>
        <w:jc w:val="both"/>
        <w:rPr>
          <w:rFonts w:eastAsia="Times New Roman"/>
        </w:rPr>
      </w:pPr>
      <w:r>
        <w:t>The PRISMA flow</w:t>
      </w:r>
      <w:r w:rsidRPr="00AF0241">
        <w:t xml:space="preserve"> chart </w:t>
      </w:r>
      <w:r>
        <w:t>(</w:t>
      </w:r>
      <w:r w:rsidRPr="00BA7CC2">
        <w:t>Moher et al., 2009</w:t>
      </w:r>
      <w:r>
        <w:t xml:space="preserve">), presented in Figure </w:t>
      </w:r>
      <w:r w:rsidR="0019365B">
        <w:t>4</w:t>
      </w:r>
      <w:r>
        <w:t xml:space="preserve">, documents our search process and the criteria for exclusion of references. </w:t>
      </w:r>
      <w:r w:rsidRPr="00AF0241">
        <w:t>The total number of potential</w:t>
      </w:r>
      <w:r>
        <w:t>ly</w:t>
      </w:r>
      <w:r w:rsidRPr="00AF0241">
        <w:t xml:space="preserve"> relevant records was </w:t>
      </w:r>
      <w:r>
        <w:rPr>
          <w:color w:val="000000"/>
          <w:kern w:val="28"/>
        </w:rPr>
        <w:t>28</w:t>
      </w:r>
      <w:r w:rsidR="00067057">
        <w:rPr>
          <w:color w:val="000000"/>
          <w:kern w:val="28"/>
        </w:rPr>
        <w:t>,</w:t>
      </w:r>
      <w:r>
        <w:rPr>
          <w:color w:val="000000"/>
          <w:kern w:val="28"/>
        </w:rPr>
        <w:t>980</w:t>
      </w:r>
      <w:r w:rsidRPr="00AF0241">
        <w:t xml:space="preserve"> after excluding duplicates (database:</w:t>
      </w:r>
      <w:r w:rsidRPr="00AF0241">
        <w:rPr>
          <w:color w:val="000000"/>
          <w:kern w:val="28"/>
        </w:rPr>
        <w:t xml:space="preserve"> </w:t>
      </w:r>
      <w:r>
        <w:rPr>
          <w:color w:val="000000"/>
          <w:kern w:val="28"/>
        </w:rPr>
        <w:t>18</w:t>
      </w:r>
      <w:r w:rsidR="00067057">
        <w:rPr>
          <w:color w:val="000000"/>
          <w:kern w:val="28"/>
        </w:rPr>
        <w:t>,</w:t>
      </w:r>
      <w:r>
        <w:rPr>
          <w:color w:val="000000"/>
          <w:kern w:val="28"/>
        </w:rPr>
        <w:t>882</w:t>
      </w:r>
      <w:r w:rsidRPr="00AF0241">
        <w:t>; grey, hand search, snowballing</w:t>
      </w:r>
      <w:r>
        <w:t>,</w:t>
      </w:r>
      <w:r w:rsidRPr="00AF0241">
        <w:t xml:space="preserve"> and other resources:</w:t>
      </w:r>
      <w:r w:rsidRPr="00AF0241">
        <w:rPr>
          <w:color w:val="000000"/>
          <w:kern w:val="28"/>
        </w:rPr>
        <w:t xml:space="preserve"> 10</w:t>
      </w:r>
      <w:r>
        <w:rPr>
          <w:color w:val="000000"/>
          <w:kern w:val="28"/>
        </w:rPr>
        <w:t>,</w:t>
      </w:r>
      <w:r w:rsidRPr="00AF0241">
        <w:rPr>
          <w:color w:val="000000"/>
          <w:kern w:val="28"/>
        </w:rPr>
        <w:t>098</w:t>
      </w:r>
      <w:r>
        <w:rPr>
          <w:color w:val="000000"/>
          <w:kern w:val="28"/>
        </w:rPr>
        <w:t>; duplicates: 8533</w:t>
      </w:r>
      <w:r w:rsidRPr="00AF0241">
        <w:t xml:space="preserve">). All records were screened based on title and abstract; </w:t>
      </w:r>
      <w:r>
        <w:rPr>
          <w:color w:val="000000"/>
          <w:kern w:val="28"/>
        </w:rPr>
        <w:t>28</w:t>
      </w:r>
      <w:r w:rsidR="00067057">
        <w:rPr>
          <w:color w:val="000000"/>
          <w:kern w:val="28"/>
        </w:rPr>
        <w:t>,</w:t>
      </w:r>
      <w:r>
        <w:rPr>
          <w:color w:val="000000"/>
          <w:kern w:val="28"/>
        </w:rPr>
        <w:t>357</w:t>
      </w:r>
      <w:r w:rsidRPr="00AF0241">
        <w:t xml:space="preserve"> were excluded for not fulfilling the screening criteria</w:t>
      </w:r>
      <w:r>
        <w:t xml:space="preserve">, </w:t>
      </w:r>
      <w:r w:rsidRPr="00AF0241">
        <w:t xml:space="preserve">including 35 records that were unobtainable despite efforts to locate them through libraries and </w:t>
      </w:r>
      <w:r w:rsidR="00067057">
        <w:t>internet searches</w:t>
      </w:r>
      <w:r w:rsidRPr="00AF0241">
        <w:t>. 623 records were ordere</w:t>
      </w:r>
      <w:r w:rsidR="00C56E54">
        <w:t>d,</w:t>
      </w:r>
      <w:r w:rsidRPr="00AF0241">
        <w:t xml:space="preserve"> retrieved</w:t>
      </w:r>
      <w:r w:rsidR="00C56E54">
        <w:t xml:space="preserve">, </w:t>
      </w:r>
      <w:r w:rsidRPr="00AF0241">
        <w:t xml:space="preserve">and screened in full text. Of these, 561 did not fulfil the screening criteria and were </w:t>
      </w:r>
      <w:r w:rsidRPr="00AF0241">
        <w:lastRenderedPageBreak/>
        <w:t>excluded. 62 studies were included in the review</w:t>
      </w:r>
      <w:r w:rsidR="008C6EBC">
        <w:t xml:space="preserve">, of which </w:t>
      </w:r>
      <w:r w:rsidR="00EB6BC1" w:rsidRPr="00EB6BC1">
        <w:t>4</w:t>
      </w:r>
      <w:r>
        <w:t>9</w:t>
      </w:r>
      <w:r w:rsidR="00EB6BC1" w:rsidRPr="00EB6BC1">
        <w:t xml:space="preserve"> </w:t>
      </w:r>
      <w:r w:rsidR="005E145D" w:rsidRPr="00EB6BC1">
        <w:t>studies</w:t>
      </w:r>
      <w:r w:rsidR="005E145D" w:rsidRPr="00AF0241">
        <w:t xml:space="preserve"> could be used in the data synthesis</w:t>
      </w:r>
      <w:r w:rsidR="00E04567">
        <w:t>/meta-analysis</w:t>
      </w:r>
      <w:r w:rsidR="005E145D" w:rsidRPr="00AF0241">
        <w:t>.</w:t>
      </w:r>
      <w:bookmarkStart w:id="99" w:name="SEARCH_RESULTS"/>
      <w:bookmarkEnd w:id="99"/>
      <w:r w:rsidR="008C6EBC">
        <w:t xml:space="preserve"> The main reason for not </w:t>
      </w:r>
      <w:r w:rsidR="00C45561">
        <w:t>including studies in the meta-analysis was due to insufficient reporting of the results, which hindered</w:t>
      </w:r>
      <w:r w:rsidR="008C6EBC">
        <w:t xml:space="preserve"> valid effect size calculation. We excluded 1</w:t>
      </w:r>
      <w:r w:rsidR="00EA6B7A">
        <w:t>2</w:t>
      </w:r>
      <w:r w:rsidR="008C6EBC">
        <w:t xml:space="preserve"> studies for this reason. Moreover, we excluded </w:t>
      </w:r>
      <w:r w:rsidR="00C45561">
        <w:t>one</w:t>
      </w:r>
      <w:r w:rsidR="008C6EBC">
        <w:t xml:space="preserve"> stud</w:t>
      </w:r>
      <w:r w:rsidR="00C45561">
        <w:t>y (i.e., Bond et al., 1991)</w:t>
      </w:r>
      <w:r w:rsidR="008C6EBC">
        <w:t xml:space="preserve"> due to critical risk og bias</w:t>
      </w:r>
      <w:r w:rsidR="00C45561">
        <w:t xml:space="preserve">, as it received serious risk of bias </w:t>
      </w:r>
      <w:r w:rsidR="00EE0496">
        <w:t>in</w:t>
      </w:r>
      <w:r w:rsidR="00C45561">
        <w:t xml:space="preserve"> four domains</w:t>
      </w:r>
      <w:r w:rsidR="008C6EBC">
        <w:t xml:space="preserve">. </w:t>
      </w:r>
      <w:bookmarkStart w:id="100" w:name="INCLUDED_STUDIES_DESCR"/>
      <w:bookmarkEnd w:id="100"/>
    </w:p>
    <w:p w14:paraId="0FDFD312" w14:textId="77777777" w:rsidR="00DB54E2" w:rsidRDefault="00DB54E2" w:rsidP="0004754D">
      <w:pPr>
        <w:rPr>
          <w:rFonts w:eastAsia="Times New Roman"/>
        </w:rPr>
      </w:pPr>
    </w:p>
    <w:p w14:paraId="1F16CD56" w14:textId="77777777" w:rsidR="001E0354" w:rsidRDefault="001E0354" w:rsidP="0004754D">
      <w:pPr>
        <w:rPr>
          <w:rFonts w:eastAsia="Times New Roman"/>
        </w:rPr>
      </w:pPr>
    </w:p>
    <w:p w14:paraId="39707948" w14:textId="77777777" w:rsidR="000A6B40" w:rsidRDefault="000A6B40" w:rsidP="0004754D">
      <w:pPr>
        <w:rPr>
          <w:rFonts w:eastAsia="Times New Roman"/>
        </w:rPr>
      </w:pPr>
    </w:p>
    <w:p w14:paraId="5C747944" w14:textId="77777777" w:rsidR="000A6B40" w:rsidRDefault="000A6B40" w:rsidP="0004754D">
      <w:pPr>
        <w:rPr>
          <w:rFonts w:eastAsia="Times New Roman"/>
        </w:rPr>
      </w:pPr>
    </w:p>
    <w:p w14:paraId="3DE8F972" w14:textId="77777777" w:rsidR="000A6B40" w:rsidRDefault="000A6B40" w:rsidP="0004754D">
      <w:pPr>
        <w:rPr>
          <w:rFonts w:eastAsia="Times New Roman"/>
        </w:rPr>
      </w:pPr>
    </w:p>
    <w:p w14:paraId="4B364C02" w14:textId="77777777" w:rsidR="000A6B40" w:rsidRDefault="000A6B40" w:rsidP="0004754D">
      <w:pPr>
        <w:rPr>
          <w:rFonts w:eastAsia="Times New Roman"/>
        </w:rPr>
      </w:pPr>
    </w:p>
    <w:p w14:paraId="384B5D5E" w14:textId="77777777" w:rsidR="000A6B40" w:rsidRDefault="000A6B40" w:rsidP="0004754D">
      <w:pPr>
        <w:rPr>
          <w:rFonts w:eastAsia="Times New Roman"/>
        </w:rPr>
      </w:pPr>
    </w:p>
    <w:p w14:paraId="19395342" w14:textId="77777777" w:rsidR="000A6B40" w:rsidRDefault="000A6B40" w:rsidP="0004754D">
      <w:pPr>
        <w:rPr>
          <w:rFonts w:eastAsia="Times New Roman"/>
        </w:rPr>
      </w:pPr>
    </w:p>
    <w:p w14:paraId="2E830206" w14:textId="77777777" w:rsidR="000A6B40" w:rsidRDefault="000A6B40" w:rsidP="0004754D">
      <w:pPr>
        <w:rPr>
          <w:rFonts w:eastAsia="Times New Roman"/>
        </w:rPr>
      </w:pPr>
    </w:p>
    <w:p w14:paraId="53EC4A06" w14:textId="4FFA18CA" w:rsidR="00F54E84" w:rsidRPr="00AF0241" w:rsidRDefault="00DB54E2" w:rsidP="0004754D">
      <w:pPr>
        <w:rPr>
          <w:rFonts w:eastAsia="Times New Roman"/>
          <w:b/>
        </w:rPr>
      </w:pPr>
      <w:r w:rsidRPr="00DB54E2">
        <w:rPr>
          <w:rFonts w:eastAsia="Times New Roman"/>
          <w:b/>
          <w:bCs/>
        </w:rPr>
        <w:t xml:space="preserve">FIGURE </w:t>
      </w:r>
      <w:r w:rsidR="0019365B">
        <w:rPr>
          <w:rFonts w:eastAsia="Times New Roman"/>
          <w:b/>
          <w:bCs/>
        </w:rPr>
        <w:t>4</w:t>
      </w:r>
      <w:r w:rsidR="00F54E84" w:rsidRPr="00AF0241">
        <w:rPr>
          <w:rFonts w:eastAsia="Times New Roman"/>
        </w:rPr>
        <w:t xml:space="preserve"> Flow </w:t>
      </w:r>
      <w:r w:rsidR="00120E24" w:rsidRPr="00AF0241">
        <w:rPr>
          <w:rFonts w:eastAsia="Times New Roman"/>
        </w:rPr>
        <w:t>chart of the screening process PRISMA template</w:t>
      </w:r>
    </w:p>
    <w:p w14:paraId="38F91339" w14:textId="4121F05C" w:rsidR="00F54E84" w:rsidRPr="00AF0241" w:rsidRDefault="00B31E16" w:rsidP="0004754D">
      <w:pPr>
        <w:rPr>
          <w:lang w:val="en-US"/>
        </w:rPr>
      </w:pPr>
      <w:r w:rsidRPr="00AF0241">
        <w:rPr>
          <w:noProof/>
          <w:lang w:val="da-DK" w:eastAsia="da-DK"/>
        </w:rPr>
        <mc:AlternateContent>
          <mc:Choice Requires="wpg">
            <w:drawing>
              <wp:anchor distT="0" distB="0" distL="114300" distR="114300" simplePos="0" relativeHeight="251659264" behindDoc="0" locked="0" layoutInCell="1" allowOverlap="1" wp14:anchorId="45ECF2D3" wp14:editId="5553F560">
                <wp:simplePos x="0" y="0"/>
                <wp:positionH relativeFrom="margin">
                  <wp:posOffset>17</wp:posOffset>
                </wp:positionH>
                <wp:positionV relativeFrom="paragraph">
                  <wp:posOffset>93514</wp:posOffset>
                </wp:positionV>
                <wp:extent cx="5932170" cy="6133381"/>
                <wp:effectExtent l="0" t="0" r="11430" b="20320"/>
                <wp:wrapNone/>
                <wp:docPr id="6" name="Gruppe 6"/>
                <wp:cNvGraphicFramePr/>
                <a:graphic xmlns:a="http://schemas.openxmlformats.org/drawingml/2006/main">
                  <a:graphicData uri="http://schemas.microsoft.com/office/word/2010/wordprocessingGroup">
                    <wpg:wgp>
                      <wpg:cNvGrpSpPr/>
                      <wpg:grpSpPr>
                        <a:xfrm>
                          <a:off x="0" y="0"/>
                          <a:ext cx="5932170" cy="6133381"/>
                          <a:chOff x="0" y="0"/>
                          <a:chExt cx="5932714" cy="6172200"/>
                        </a:xfrm>
                      </wpg:grpSpPr>
                      <wpg:grpSp>
                        <wpg:cNvPr id="7" name="Group 23"/>
                        <wpg:cNvGrpSpPr>
                          <a:grpSpLocks/>
                        </wpg:cNvGrpSpPr>
                        <wpg:grpSpPr bwMode="auto">
                          <a:xfrm>
                            <a:off x="0" y="0"/>
                            <a:ext cx="361950" cy="6172200"/>
                            <a:chOff x="0" y="0"/>
                            <a:chExt cx="570" cy="9720"/>
                          </a:xfrm>
                        </wpg:grpSpPr>
                        <wps:wsp>
                          <wps:cNvPr id="8" name="AutoShape 3"/>
                          <wps:cNvSpPr>
                            <a:spLocks noChangeArrowheads="1"/>
                          </wps:cNvSpPr>
                          <wps:spPr bwMode="auto">
                            <a:xfrm rot="16200000">
                              <a:off x="-795" y="3315"/>
                              <a:ext cx="2160" cy="570"/>
                            </a:xfrm>
                            <a:prstGeom prst="roundRect">
                              <a:avLst>
                                <a:gd name="adj" fmla="val 16667"/>
                              </a:avLst>
                            </a:prstGeom>
                            <a:solidFill>
                              <a:srgbClr val="CCECFF"/>
                            </a:solidFill>
                            <a:ln w="9525">
                              <a:solidFill>
                                <a:srgbClr val="000000"/>
                              </a:solidFill>
                              <a:round/>
                              <a:headEnd/>
                              <a:tailEnd/>
                            </a:ln>
                          </wps:spPr>
                          <wps:txbx>
                            <w:txbxContent>
                              <w:p w14:paraId="0726DC12" w14:textId="77777777" w:rsidR="00624C55" w:rsidRDefault="00624C55" w:rsidP="00F54E84">
                                <w:pPr>
                                  <w:pStyle w:val="NormalWeb"/>
                                  <w:spacing w:after="0"/>
                                  <w:jc w:val="center"/>
                                </w:pPr>
                                <w:r>
                                  <w:rPr>
                                    <w:b/>
                                    <w:bCs/>
                                    <w:color w:val="000000"/>
                                    <w:kern w:val="28"/>
                                  </w:rPr>
                                  <w:t>Screening</w:t>
                                </w:r>
                              </w:p>
                            </w:txbxContent>
                          </wps:txbx>
                          <wps:bodyPr rot="0" vert="vert270" wrap="square" lIns="45720" tIns="45720" rIns="45720" bIns="45720" anchor="t" anchorCtr="0" upright="1">
                            <a:noAutofit/>
                          </wps:bodyPr>
                        </wps:wsp>
                        <wps:wsp>
                          <wps:cNvPr id="14" name="AutoShape 4"/>
                          <wps:cNvSpPr>
                            <a:spLocks noChangeArrowheads="1"/>
                          </wps:cNvSpPr>
                          <wps:spPr bwMode="auto">
                            <a:xfrm rot="16200000">
                              <a:off x="-795" y="8355"/>
                              <a:ext cx="2160" cy="570"/>
                            </a:xfrm>
                            <a:prstGeom prst="roundRect">
                              <a:avLst>
                                <a:gd name="adj" fmla="val 16667"/>
                              </a:avLst>
                            </a:prstGeom>
                            <a:solidFill>
                              <a:srgbClr val="CCECFF"/>
                            </a:solidFill>
                            <a:ln w="9525">
                              <a:solidFill>
                                <a:srgbClr val="000000"/>
                              </a:solidFill>
                              <a:round/>
                              <a:headEnd/>
                              <a:tailEnd/>
                            </a:ln>
                          </wps:spPr>
                          <wps:txbx>
                            <w:txbxContent>
                              <w:p w14:paraId="78D54666" w14:textId="77777777" w:rsidR="00624C55" w:rsidRDefault="00624C55" w:rsidP="00F54E84">
                                <w:pPr>
                                  <w:pStyle w:val="NormalWeb"/>
                                  <w:spacing w:after="0"/>
                                  <w:jc w:val="center"/>
                                </w:pPr>
                                <w:r>
                                  <w:rPr>
                                    <w:b/>
                                    <w:bCs/>
                                    <w:color w:val="000000"/>
                                    <w:kern w:val="28"/>
                                  </w:rPr>
                                  <w:t>Included</w:t>
                                </w:r>
                              </w:p>
                            </w:txbxContent>
                          </wps:txbx>
                          <wps:bodyPr rot="0" vert="vert270" wrap="square" lIns="45720" tIns="45720" rIns="45720" bIns="45720" anchor="t" anchorCtr="0" upright="1">
                            <a:noAutofit/>
                          </wps:bodyPr>
                        </wps:wsp>
                        <wps:wsp>
                          <wps:cNvPr id="15" name="AutoShape 5"/>
                          <wps:cNvSpPr>
                            <a:spLocks noChangeArrowheads="1"/>
                          </wps:cNvSpPr>
                          <wps:spPr bwMode="auto">
                            <a:xfrm rot="16200000">
                              <a:off x="-795" y="5835"/>
                              <a:ext cx="2160" cy="570"/>
                            </a:xfrm>
                            <a:prstGeom prst="roundRect">
                              <a:avLst>
                                <a:gd name="adj" fmla="val 16667"/>
                              </a:avLst>
                            </a:prstGeom>
                            <a:solidFill>
                              <a:srgbClr val="CCECFF"/>
                            </a:solidFill>
                            <a:ln w="9525">
                              <a:solidFill>
                                <a:srgbClr val="000000"/>
                              </a:solidFill>
                              <a:round/>
                              <a:headEnd/>
                              <a:tailEnd/>
                            </a:ln>
                          </wps:spPr>
                          <wps:txbx>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wps:txbx>
                          <wps:bodyPr rot="0" vert="vert270" wrap="square" lIns="45720" tIns="45720" rIns="45720" bIns="45720" anchor="t" anchorCtr="0" upright="1">
                            <a:noAutofit/>
                          </wps:bodyPr>
                        </wps:wsp>
                        <wps:wsp>
                          <wps:cNvPr id="16" name="AutoShape 8"/>
                          <wps:cNvSpPr>
                            <a:spLocks noChangeArrowheads="1"/>
                          </wps:cNvSpPr>
                          <wps:spPr bwMode="auto">
                            <a:xfrm rot="16200000">
                              <a:off x="-795" y="795"/>
                              <a:ext cx="2160" cy="570"/>
                            </a:xfrm>
                            <a:prstGeom prst="roundRect">
                              <a:avLst>
                                <a:gd name="adj" fmla="val 16667"/>
                              </a:avLst>
                            </a:prstGeom>
                            <a:solidFill>
                              <a:srgbClr val="CCECFF"/>
                            </a:solidFill>
                            <a:ln w="9525">
                              <a:solidFill>
                                <a:srgbClr val="000000"/>
                              </a:solidFill>
                              <a:round/>
                              <a:headEnd/>
                              <a:tailEnd/>
                            </a:ln>
                          </wps:spPr>
                          <wps:txbx>
                            <w:txbxContent>
                              <w:p w14:paraId="3338C90A" w14:textId="77777777" w:rsidR="00624C55" w:rsidRDefault="00624C55" w:rsidP="00F54E84">
                                <w:pPr>
                                  <w:pStyle w:val="NormalWeb"/>
                                  <w:spacing w:after="0"/>
                                  <w:jc w:val="center"/>
                                </w:pPr>
                                <w:r>
                                  <w:rPr>
                                    <w:b/>
                                    <w:bCs/>
                                    <w:color w:val="000000"/>
                                    <w:kern w:val="28"/>
                                  </w:rPr>
                                  <w:t>Identification</w:t>
                                </w:r>
                              </w:p>
                            </w:txbxContent>
                          </wps:txbx>
                          <wps:bodyPr rot="0" vert="vert270" wrap="square" lIns="45720" tIns="45720" rIns="45720" bIns="45720" anchor="t" anchorCtr="0" upright="1">
                            <a:noAutofit/>
                          </wps:bodyPr>
                        </wps:wsp>
                      </wpg:grpSp>
                      <wps:wsp>
                        <wps:cNvPr id="17" name="Rectangle 2"/>
                        <wps:cNvSpPr>
                          <a:spLocks noChangeArrowheads="1"/>
                        </wps:cNvSpPr>
                        <wps:spPr bwMode="auto">
                          <a:xfrm>
                            <a:off x="478795" y="87085"/>
                            <a:ext cx="2228850" cy="777073"/>
                          </a:xfrm>
                          <a:prstGeom prst="rect">
                            <a:avLst/>
                          </a:prstGeom>
                          <a:solidFill>
                            <a:srgbClr val="FFFFFF"/>
                          </a:solidFill>
                          <a:ln w="9525">
                            <a:solidFill>
                              <a:srgbClr val="000000"/>
                            </a:solidFill>
                            <a:miter lim="800000"/>
                            <a:headEnd/>
                            <a:tailEnd/>
                          </a:ln>
                        </wps:spPr>
                        <wps:txbx>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wps:txbx>
                        <wps:bodyPr rot="0" vert="horz" wrap="square" lIns="91440" tIns="91440" rIns="91440" bIns="91440" anchor="t" anchorCtr="0" upright="1">
                          <a:noAutofit/>
                        </wps:bodyPr>
                      </wps:wsp>
                      <wps:wsp>
                        <wps:cNvPr id="18" name="AutoShape 6"/>
                        <wps:cNvCnPr>
                          <a:cxnSpLocks noChangeShapeType="1"/>
                        </wps:cNvCnPr>
                        <wps:spPr bwMode="auto">
                          <a:xfrm>
                            <a:off x="1735635" y="864158"/>
                            <a:ext cx="0" cy="36592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19" name="AutoShape 7"/>
                        <wps:cNvCnPr>
                          <a:cxnSpLocks noChangeShapeType="1"/>
                        </wps:cNvCnPr>
                        <wps:spPr bwMode="auto">
                          <a:xfrm>
                            <a:off x="4033157" y="772885"/>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0" name="Rectangle 9"/>
                        <wps:cNvSpPr>
                          <a:spLocks noChangeArrowheads="1"/>
                        </wps:cNvSpPr>
                        <wps:spPr bwMode="auto">
                          <a:xfrm>
                            <a:off x="2905421" y="87084"/>
                            <a:ext cx="2228850" cy="777074"/>
                          </a:xfrm>
                          <a:prstGeom prst="rect">
                            <a:avLst/>
                          </a:prstGeom>
                          <a:solidFill>
                            <a:srgbClr val="FFFFFF"/>
                          </a:solidFill>
                          <a:ln w="9525">
                            <a:solidFill>
                              <a:srgbClr val="000000"/>
                            </a:solidFill>
                            <a:miter lim="800000"/>
                            <a:headEnd/>
                            <a:tailEnd/>
                          </a:ln>
                        </wps:spPr>
                        <wps:txbx>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wps:txbx>
                        <wps:bodyPr rot="0" vert="horz" wrap="square" lIns="91440" tIns="91440" rIns="91440" bIns="91440" anchor="t" anchorCtr="0" upright="1">
                          <a:noAutofit/>
                        </wps:bodyPr>
                      </wps:wsp>
                      <wps:wsp>
                        <wps:cNvPr id="21" name="Rectangle 10"/>
                        <wps:cNvSpPr>
                          <a:spLocks noChangeArrowheads="1"/>
                        </wps:cNvSpPr>
                        <wps:spPr bwMode="auto">
                          <a:xfrm>
                            <a:off x="1458686" y="1230085"/>
                            <a:ext cx="2771775" cy="571500"/>
                          </a:xfrm>
                          <a:prstGeom prst="rect">
                            <a:avLst/>
                          </a:prstGeom>
                          <a:solidFill>
                            <a:srgbClr val="FFFFFF"/>
                          </a:solidFill>
                          <a:ln w="9525">
                            <a:solidFill>
                              <a:srgbClr val="000000"/>
                            </a:solidFill>
                            <a:miter lim="800000"/>
                            <a:headEnd/>
                            <a:tailEnd/>
                          </a:ln>
                        </wps:spPr>
                        <wps:txbx>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wps:txbx>
                        <wps:bodyPr rot="0" vert="horz" wrap="square" lIns="91440" tIns="91440" rIns="91440" bIns="91440" anchor="t" anchorCtr="0" upright="1">
                          <a:noAutofit/>
                        </wps:bodyPr>
                      </wps:wsp>
                      <wps:wsp>
                        <wps:cNvPr id="22" name="Rectangle 11"/>
                        <wps:cNvSpPr>
                          <a:spLocks noChangeArrowheads="1"/>
                        </wps:cNvSpPr>
                        <wps:spPr bwMode="auto">
                          <a:xfrm>
                            <a:off x="2002971" y="2264228"/>
                            <a:ext cx="1670050" cy="571500"/>
                          </a:xfrm>
                          <a:prstGeom prst="rect">
                            <a:avLst/>
                          </a:prstGeom>
                          <a:solidFill>
                            <a:srgbClr val="FFFFFF"/>
                          </a:solidFill>
                          <a:ln w="9525">
                            <a:solidFill>
                              <a:srgbClr val="000000"/>
                            </a:solidFill>
                            <a:miter lim="800000"/>
                            <a:headEnd/>
                            <a:tailEnd/>
                          </a:ln>
                        </wps:spPr>
                        <wps:txbx>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wps:txbx>
                        <wps:bodyPr rot="0" vert="horz" wrap="square" lIns="91440" tIns="91440" rIns="91440" bIns="91440" anchor="t" anchorCtr="0" upright="1">
                          <a:noAutofit/>
                        </wps:bodyPr>
                      </wps:wsp>
                      <wps:wsp>
                        <wps:cNvPr id="23" name="Rectangle 12"/>
                        <wps:cNvSpPr>
                          <a:spLocks noChangeArrowheads="1"/>
                        </wps:cNvSpPr>
                        <wps:spPr bwMode="auto">
                          <a:xfrm>
                            <a:off x="4218214" y="2264228"/>
                            <a:ext cx="1714500" cy="571500"/>
                          </a:xfrm>
                          <a:prstGeom prst="rect">
                            <a:avLst/>
                          </a:prstGeom>
                          <a:solidFill>
                            <a:srgbClr val="FFFFFF"/>
                          </a:solidFill>
                          <a:ln w="9525">
                            <a:solidFill>
                              <a:srgbClr val="000000"/>
                            </a:solidFill>
                            <a:miter lim="800000"/>
                            <a:headEnd/>
                            <a:tailEnd/>
                          </a:ln>
                        </wps:spPr>
                        <wps:txbx>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wps:txbx>
                        <wps:bodyPr rot="0" vert="horz" wrap="square" lIns="91440" tIns="91440" rIns="91440" bIns="91440" anchor="t" anchorCtr="0" upright="1">
                          <a:noAutofit/>
                        </wps:bodyPr>
                      </wps:wsp>
                      <wps:wsp>
                        <wps:cNvPr id="24" name="Rectangle 13"/>
                        <wps:cNvSpPr>
                          <a:spLocks noChangeArrowheads="1"/>
                        </wps:cNvSpPr>
                        <wps:spPr bwMode="auto">
                          <a:xfrm>
                            <a:off x="1975395" y="3140529"/>
                            <a:ext cx="1714500" cy="767442"/>
                          </a:xfrm>
                          <a:prstGeom prst="rect">
                            <a:avLst/>
                          </a:prstGeom>
                          <a:solidFill>
                            <a:srgbClr val="FFFFFF"/>
                          </a:solidFill>
                          <a:ln w="9525">
                            <a:solidFill>
                              <a:srgbClr val="000000"/>
                            </a:solidFill>
                            <a:miter lim="800000"/>
                            <a:headEnd/>
                            <a:tailEnd/>
                          </a:ln>
                        </wps:spPr>
                        <wps:txbx>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wps:txbx>
                        <wps:bodyPr rot="0" vert="horz" wrap="square" lIns="91440" tIns="91440" rIns="91440" bIns="91440" anchor="t" anchorCtr="0" upright="1">
                          <a:noAutofit/>
                        </wps:bodyPr>
                      </wps:wsp>
                      <wps:wsp>
                        <wps:cNvPr id="25" name="Rectangle 14"/>
                        <wps:cNvSpPr>
                          <a:spLocks noChangeArrowheads="1"/>
                        </wps:cNvSpPr>
                        <wps:spPr bwMode="auto">
                          <a:xfrm>
                            <a:off x="4233767" y="3140529"/>
                            <a:ext cx="1697355" cy="767441"/>
                          </a:xfrm>
                          <a:prstGeom prst="rect">
                            <a:avLst/>
                          </a:prstGeom>
                          <a:solidFill>
                            <a:srgbClr val="FFFFFF"/>
                          </a:solidFill>
                          <a:ln w="9525">
                            <a:solidFill>
                              <a:srgbClr val="000000"/>
                            </a:solidFill>
                            <a:miter lim="800000"/>
                            <a:headEnd/>
                            <a:tailEnd/>
                          </a:ln>
                        </wps:spPr>
                        <wps:txbx>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wps:wsp>
                        <wps:cNvPr id="26" name="Rectangle 15"/>
                        <wps:cNvSpPr>
                          <a:spLocks noChangeArrowheads="1"/>
                        </wps:cNvSpPr>
                        <wps:spPr bwMode="auto">
                          <a:xfrm>
                            <a:off x="1975757" y="4201885"/>
                            <a:ext cx="1714500" cy="577850"/>
                          </a:xfrm>
                          <a:prstGeom prst="rect">
                            <a:avLst/>
                          </a:prstGeom>
                          <a:solidFill>
                            <a:srgbClr val="FFFFFF"/>
                          </a:solidFill>
                          <a:ln w="9525">
                            <a:solidFill>
                              <a:srgbClr val="000000"/>
                            </a:solidFill>
                            <a:miter lim="800000"/>
                            <a:headEnd/>
                            <a:tailEnd/>
                          </a:ln>
                        </wps:spPr>
                        <wps:txbx>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wps:txbx>
                        <wps:bodyPr rot="0" vert="horz" wrap="square" lIns="91440" tIns="91440" rIns="91440" bIns="91440" anchor="t" anchorCtr="0" upright="1">
                          <a:noAutofit/>
                        </wps:bodyPr>
                      </wps:wsp>
                      <wps:wsp>
                        <wps:cNvPr id="27" name="Rectangle 16"/>
                        <wps:cNvSpPr>
                          <a:spLocks noChangeArrowheads="1"/>
                        </wps:cNvSpPr>
                        <wps:spPr bwMode="auto">
                          <a:xfrm>
                            <a:off x="1975033" y="5148942"/>
                            <a:ext cx="1714500" cy="1023195"/>
                          </a:xfrm>
                          <a:prstGeom prst="rect">
                            <a:avLst/>
                          </a:prstGeom>
                          <a:solidFill>
                            <a:srgbClr val="FFFFFF"/>
                          </a:solidFill>
                          <a:ln w="9525">
                            <a:solidFill>
                              <a:srgbClr val="000000"/>
                            </a:solidFill>
                            <a:miter lim="800000"/>
                            <a:headEnd/>
                            <a:tailEnd/>
                          </a:ln>
                        </wps:spPr>
                        <wps:txbx>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wps:txbx>
                        <wps:bodyPr rot="0" vert="horz" wrap="square" lIns="91440" tIns="91440" rIns="91440" bIns="91440" anchor="t" anchorCtr="0" upright="1">
                          <a:noAutofit/>
                        </wps:bodyPr>
                      </wps:wsp>
                      <wps:wsp>
                        <wps:cNvPr id="28" name="AutoShape 17"/>
                        <wps:cNvCnPr>
                          <a:cxnSpLocks noChangeShapeType="1"/>
                        </wps:cNvCnPr>
                        <wps:spPr bwMode="auto">
                          <a:xfrm>
                            <a:off x="2830286" y="1807028"/>
                            <a:ext cx="0" cy="45720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29" name="AutoShape 18"/>
                        <wps:cNvCnPr>
                          <a:cxnSpLocks noChangeShapeType="1"/>
                          <a:endCxn id="24" idx="0"/>
                        </wps:cNvCnPr>
                        <wps:spPr bwMode="auto">
                          <a:xfrm>
                            <a:off x="2830026" y="2830285"/>
                            <a:ext cx="2619" cy="31024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0" name="AutoShape 19"/>
                        <wps:cNvCnPr>
                          <a:cxnSpLocks noChangeShapeType="1"/>
                          <a:stCxn id="24" idx="2"/>
                        </wps:cNvCnPr>
                        <wps:spPr bwMode="auto">
                          <a:xfrm flipH="1">
                            <a:off x="2829767" y="3907971"/>
                            <a:ext cx="2800" cy="2939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1" name="AutoShape 20"/>
                        <wps:cNvCnPr>
                          <a:cxnSpLocks noChangeShapeType="1"/>
                        </wps:cNvCnPr>
                        <wps:spPr bwMode="auto">
                          <a:xfrm>
                            <a:off x="2830286" y="4784271"/>
                            <a:ext cx="0" cy="3657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2" name="AutoShape 21"/>
                        <wps:cNvCnPr>
                          <a:cxnSpLocks noChangeShapeType="1"/>
                        </wps:cNvCnPr>
                        <wps:spPr bwMode="auto">
                          <a:xfrm>
                            <a:off x="3663043" y="2547257"/>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s:wsp>
                        <wps:cNvPr id="33" name="AutoShape 21"/>
                        <wps:cNvCnPr>
                          <a:cxnSpLocks noChangeShapeType="1"/>
                        </wps:cNvCnPr>
                        <wps:spPr bwMode="auto">
                          <a:xfrm>
                            <a:off x="3690257" y="3526971"/>
                            <a:ext cx="550545"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wpg:wgp>
                  </a:graphicData>
                </a:graphic>
                <wp14:sizeRelV relativeFrom="margin">
                  <wp14:pctHeight>0</wp14:pctHeight>
                </wp14:sizeRelV>
              </wp:anchor>
            </w:drawing>
          </mc:Choice>
          <mc:Fallback>
            <w:pict>
              <v:group w14:anchorId="45ECF2D3" id="Gruppe 6" o:spid="_x0000_s1026" style="position:absolute;margin-left:0;margin-top:7.35pt;width:467.1pt;height:482.95pt;z-index:251659264;mso-position-horizontal-relative:margin;mso-height-relative:margin" coordsize="59327,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">
                <v:group id="Group 23" o:spid="_x0000_s1027" style="position:absolute;width:3619;height:61722" coordsize="570,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AutoShape 3" o:spid="_x0000_s1028" style="position:absolute;left:-795;top:331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" fillcolor="#ccecff">
                    <v:textbox style="layout-flow:vertical;mso-layout-flow-alt:bottom-to-top" inset="3.6pt,,3.6pt">
                      <w:txbxContent>
                        <w:p w14:paraId="0726DC12" w14:textId="77777777" w:rsidR="00624C55" w:rsidRDefault="00624C55" w:rsidP="00F54E84">
                          <w:pPr>
                            <w:pStyle w:val="NormalWeb"/>
                            <w:spacing w:after="0"/>
                            <w:jc w:val="center"/>
                          </w:pPr>
                          <w:r>
                            <w:rPr>
                              <w:b/>
                              <w:bCs/>
                              <w:color w:val="000000"/>
                              <w:kern w:val="28"/>
                            </w:rPr>
                            <w:t>Screening</w:t>
                          </w:r>
                        </w:p>
                      </w:txbxContent>
                    </v:textbox>
                  </v:roundrect>
                  <v:roundrect id="AutoShape 4" o:spid="_x0000_s1029" style="position:absolute;left:-795;top:835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" fillcolor="#ccecff">
                    <v:textbox style="layout-flow:vertical;mso-layout-flow-alt:bottom-to-top" inset="3.6pt,,3.6pt">
                      <w:txbxContent>
                        <w:p w14:paraId="78D54666" w14:textId="77777777" w:rsidR="00624C55" w:rsidRDefault="00624C55" w:rsidP="00F54E84">
                          <w:pPr>
                            <w:pStyle w:val="NormalWeb"/>
                            <w:spacing w:after="0"/>
                            <w:jc w:val="center"/>
                          </w:pPr>
                          <w:r>
                            <w:rPr>
                              <w:b/>
                              <w:bCs/>
                              <w:color w:val="000000"/>
                              <w:kern w:val="28"/>
                            </w:rPr>
                            <w:t>Included</w:t>
                          </w:r>
                        </w:p>
                      </w:txbxContent>
                    </v:textbox>
                  </v:roundrect>
                  <v:roundrect id="AutoShape 5" o:spid="_x0000_s1030" style="position:absolute;left:-795;top:583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" fillcolor="#ccecff">
                    <v:textbox style="layout-flow:vertical;mso-layout-flow-alt:bottom-to-top" inset="3.6pt,,3.6pt">
                      <w:txbxContent>
                        <w:p w14:paraId="28FAA92C" w14:textId="77777777" w:rsidR="00624C55" w:rsidRDefault="00624C55" w:rsidP="00F54E84">
                          <w:pPr>
                            <w:pStyle w:val="NormalWeb"/>
                            <w:spacing w:after="0"/>
                            <w:jc w:val="center"/>
                          </w:pPr>
                          <w:r>
                            <w:rPr>
                              <w:b/>
                              <w:bCs/>
                              <w:color w:val="000000"/>
                              <w:kern w:val="28"/>
                              <w:sz w:val="22"/>
                              <w:szCs w:val="22"/>
                            </w:rPr>
                            <w:t>Eligibility</w:t>
                          </w:r>
                        </w:p>
                      </w:txbxContent>
                    </v:textbox>
                  </v:roundrect>
                  <v:roundrect id="AutoShape 8" o:spid="_x0000_s1031" style="position:absolute;left:-795;top:795;width:2160;height:57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" fillcolor="#ccecff">
                    <v:textbox style="layout-flow:vertical;mso-layout-flow-alt:bottom-to-top" inset="3.6pt,,3.6pt">
                      <w:txbxContent>
                        <w:p w14:paraId="3338C90A" w14:textId="77777777" w:rsidR="00624C55" w:rsidRDefault="00624C55" w:rsidP="00F54E84">
                          <w:pPr>
                            <w:pStyle w:val="NormalWeb"/>
                            <w:spacing w:after="0"/>
                            <w:jc w:val="center"/>
                          </w:pPr>
                          <w:r>
                            <w:rPr>
                              <w:b/>
                              <w:bCs/>
                              <w:color w:val="000000"/>
                              <w:kern w:val="28"/>
                            </w:rPr>
                            <w:t>Identification</w:t>
                          </w:r>
                        </w:p>
                      </w:txbxContent>
                    </v:textbox>
                  </v:roundrect>
                </v:group>
                <v:rect id="Rectangle 2" o:spid="_x0000_s1032" style="position:absolute;left:4787;top:870;width:22289;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">
                  <v:textbox inset=",7.2pt,,7.2pt">
                    <w:txbxContent>
                      <w:p w14:paraId="2485461F" w14:textId="2DC7B65F" w:rsidR="00624C55" w:rsidRDefault="00624C55" w:rsidP="00F54E84">
                        <w:pPr>
                          <w:pStyle w:val="NormalWeb"/>
                          <w:spacing w:after="0"/>
                          <w:jc w:val="center"/>
                        </w:pPr>
                        <w:r>
                          <w:rPr>
                            <w:color w:val="000000"/>
                            <w:kern w:val="28"/>
                          </w:rPr>
                          <w:t>Records identified through database searching                       (</w:t>
                        </w:r>
                        <w:r>
                          <w:rPr>
                            <w:i/>
                            <w:iCs/>
                            <w:color w:val="000000"/>
                            <w:kern w:val="28"/>
                          </w:rPr>
                          <w:t>n</w:t>
                        </w:r>
                        <w:r>
                          <w:rPr>
                            <w:color w:val="000000"/>
                            <w:kern w:val="28"/>
                          </w:rPr>
                          <w:t xml:space="preserve"> =</w:t>
                        </w:r>
                        <w:r w:rsidR="007B5524">
                          <w:rPr>
                            <w:color w:val="000000"/>
                            <w:kern w:val="28"/>
                          </w:rPr>
                          <w:t xml:space="preserve"> </w:t>
                        </w:r>
                        <w:r w:rsidR="00743B74" w:rsidRPr="00597C46">
                          <w:rPr>
                            <w:color w:val="000000"/>
                            <w:kern w:val="28"/>
                          </w:rPr>
                          <w:t>27</w:t>
                        </w:r>
                        <w:r w:rsidR="00743B74">
                          <w:rPr>
                            <w:color w:val="000000"/>
                            <w:kern w:val="28"/>
                          </w:rPr>
                          <w:t>,</w:t>
                        </w:r>
                        <w:r w:rsidR="00743B74" w:rsidRPr="00597C46">
                          <w:rPr>
                            <w:color w:val="000000"/>
                            <w:kern w:val="28"/>
                          </w:rPr>
                          <w:t>415</w:t>
                        </w:r>
                        <w:r>
                          <w:rPr>
                            <w:color w:val="000000"/>
                            <w:kern w:val="28"/>
                          </w:rPr>
                          <w:t>)</w:t>
                        </w:r>
                      </w:p>
                    </w:txbxContent>
                  </v:textbox>
                </v:rect>
                <v:shapetype id="_x0000_t32" coordsize="21600,21600" o:spt="32" o:oned="t" path="m,l21600,21600e" filled="f">
                  <v:path arrowok="t" fillok="f" o:connecttype="none"/>
                  <o:lock v:ext="edit" shapetype="t"/>
                </v:shapetype>
                <v:shape id="AutoShape 6" o:spid="_x0000_s1033" type="#_x0000_t32" style="position:absolute;left:17356;top:8641;width:0;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">
                  <v:stroke endarrow="block"/>
                  <v:shadow color="#ccc"/>
                </v:shape>
                <v:shape id="AutoShape 7" o:spid="_x0000_s1034" type="#_x0000_t32" style="position:absolute;left:40331;top:772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">
                  <v:stroke endarrow="block"/>
                  <v:shadow color="#ccc"/>
                </v:shape>
                <v:rect id="Rectangle 9" o:spid="_x0000_s1035" style="position:absolute;left:29054;top:870;width:22288;height:7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">
                  <v:textbox inset=",7.2pt,,7.2pt">
                    <w:txbxContent>
                      <w:p w14:paraId="27DFE3A9" w14:textId="6E1DA34B" w:rsidR="00624C55" w:rsidRDefault="00624C55" w:rsidP="00F54E84">
                        <w:pPr>
                          <w:pStyle w:val="NormalWeb"/>
                          <w:spacing w:after="0"/>
                          <w:jc w:val="center"/>
                        </w:pPr>
                        <w:r>
                          <w:rPr>
                            <w:color w:val="000000"/>
                            <w:kern w:val="28"/>
                          </w:rPr>
                          <w:t xml:space="preserve">Additional records identified through other sources                   </w:t>
                        </w:r>
                        <w:r w:rsidRPr="00503CE1">
                          <w:rPr>
                            <w:color w:val="000000"/>
                            <w:kern w:val="28"/>
                          </w:rPr>
                          <w:t>(</w:t>
                        </w:r>
                        <w:r w:rsidRPr="00503CE1">
                          <w:rPr>
                            <w:i/>
                            <w:iCs/>
                            <w:color w:val="000000"/>
                            <w:kern w:val="28"/>
                          </w:rPr>
                          <w:t>n</w:t>
                        </w:r>
                        <w:r w:rsidRPr="00503CE1">
                          <w:rPr>
                            <w:color w:val="000000"/>
                            <w:kern w:val="28"/>
                          </w:rPr>
                          <w:t xml:space="preserve"> =</w:t>
                        </w:r>
                        <w:r w:rsidR="007B5524">
                          <w:rPr>
                            <w:color w:val="000000"/>
                            <w:kern w:val="28"/>
                          </w:rPr>
                          <w:t xml:space="preserve"> </w:t>
                        </w:r>
                        <w:r w:rsidRPr="00503CE1">
                          <w:rPr>
                            <w:color w:val="000000"/>
                            <w:kern w:val="28"/>
                          </w:rPr>
                          <w:t>10</w:t>
                        </w:r>
                        <w:r w:rsidR="00224EE3">
                          <w:rPr>
                            <w:color w:val="000000"/>
                            <w:kern w:val="28"/>
                          </w:rPr>
                          <w:t>,</w:t>
                        </w:r>
                        <w:r w:rsidRPr="00503CE1">
                          <w:rPr>
                            <w:color w:val="000000"/>
                            <w:kern w:val="28"/>
                          </w:rPr>
                          <w:t>098)</w:t>
                        </w:r>
                      </w:p>
                    </w:txbxContent>
                  </v:textbox>
                </v:rect>
                <v:rect id="Rectangle 10" o:spid="_x0000_s1036" style="position:absolute;left:14586;top:12300;width:27718;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">
                  <v:textbox inset=",7.2pt,,7.2pt">
                    <w:txbxContent>
                      <w:p w14:paraId="532DA069" w14:textId="67D7175C" w:rsidR="00624C55" w:rsidRDefault="00624C55" w:rsidP="00F54E84">
                        <w:pPr>
                          <w:pStyle w:val="NormalWeb"/>
                          <w:spacing w:after="0"/>
                          <w:jc w:val="center"/>
                        </w:pPr>
                        <w:r>
                          <w:rPr>
                            <w:color w:val="000000"/>
                            <w:kern w:val="28"/>
                          </w:rPr>
                          <w:t>Records after duplicates removed</w:t>
                        </w:r>
                        <w:r>
                          <w:rPr>
                            <w:color w:val="000000"/>
                            <w:kern w:val="28"/>
                          </w:rPr>
                          <w:br/>
                        </w:r>
                        <w:r w:rsidRPr="00503CE1">
                          <w:rPr>
                            <w:color w:val="000000"/>
                            <w:kern w:val="28"/>
                          </w:rPr>
                          <w:t>(</w:t>
                        </w:r>
                        <w:r w:rsidRPr="00503CE1">
                          <w:rPr>
                            <w:i/>
                            <w:iCs/>
                            <w:color w:val="000000"/>
                            <w:kern w:val="28"/>
                          </w:rPr>
                          <w:t>n</w:t>
                        </w:r>
                        <w:r w:rsidRPr="00503CE1">
                          <w:rPr>
                            <w:color w:val="000000"/>
                            <w:kern w:val="28"/>
                          </w:rPr>
                          <w:t xml:space="preserve"> =</w:t>
                        </w:r>
                        <w:r w:rsidR="00743B74">
                          <w:rPr>
                            <w:color w:val="000000"/>
                            <w:kern w:val="28"/>
                          </w:rPr>
                          <w:t>28,980</w:t>
                        </w:r>
                        <w:r w:rsidRPr="00503CE1">
                          <w:rPr>
                            <w:color w:val="000000"/>
                            <w:kern w:val="28"/>
                          </w:rPr>
                          <w:t>)</w:t>
                        </w:r>
                      </w:p>
                    </w:txbxContent>
                  </v:textbox>
                </v:rect>
                <v:rect id="Rectangle 11" o:spid="_x0000_s1037" style="position:absolute;left:20029;top:22642;width:16701;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">
                  <v:textbox inset=",7.2pt,,7.2pt">
                    <w:txbxContent>
                      <w:p w14:paraId="186FCA11" w14:textId="18D93459" w:rsidR="00624C55" w:rsidRDefault="00624C55" w:rsidP="00F54E84">
                        <w:pPr>
                          <w:pStyle w:val="NormalWeb"/>
                          <w:spacing w:after="0"/>
                          <w:jc w:val="center"/>
                        </w:pPr>
                        <w:r>
                          <w:rPr>
                            <w:color w:val="000000"/>
                            <w:kern w:val="28"/>
                          </w:rPr>
                          <w:t>Records screened</w:t>
                        </w:r>
                        <w:r>
                          <w:rPr>
                            <w:color w:val="000000"/>
                            <w:kern w:val="28"/>
                          </w:rPr>
                          <w:br/>
                        </w:r>
                        <w:r w:rsidR="00B31E16" w:rsidRPr="00503CE1">
                          <w:rPr>
                            <w:color w:val="000000"/>
                            <w:kern w:val="28"/>
                          </w:rPr>
                          <w:t>(</w:t>
                        </w:r>
                        <w:r w:rsidR="00B31E16" w:rsidRPr="00503CE1">
                          <w:rPr>
                            <w:i/>
                            <w:iCs/>
                            <w:color w:val="000000"/>
                            <w:kern w:val="28"/>
                          </w:rPr>
                          <w:t>n</w:t>
                        </w:r>
                        <w:r w:rsidR="00B31E16" w:rsidRPr="00503CE1">
                          <w:rPr>
                            <w:color w:val="000000"/>
                            <w:kern w:val="28"/>
                          </w:rPr>
                          <w:t xml:space="preserve"> =</w:t>
                        </w:r>
                        <w:r w:rsidR="00743B74">
                          <w:rPr>
                            <w:color w:val="000000"/>
                            <w:kern w:val="28"/>
                          </w:rPr>
                          <w:t>28,980</w:t>
                        </w:r>
                        <w:r w:rsidR="00B31E16" w:rsidRPr="00503CE1">
                          <w:rPr>
                            <w:color w:val="000000"/>
                            <w:kern w:val="28"/>
                          </w:rPr>
                          <w:t>)</w:t>
                        </w:r>
                      </w:p>
                    </w:txbxContent>
                  </v:textbox>
                </v:rect>
                <v:rect id="Rectangle 12" o:spid="_x0000_s1038" style="position:absolute;left:42182;top:22642;width:17145;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">
                  <v:textbox inset=",7.2pt,,7.2pt">
                    <w:txbxContent>
                      <w:p w14:paraId="13A7B390" w14:textId="5EADE91A" w:rsidR="00624C55" w:rsidRDefault="00624C55" w:rsidP="00F54E84">
                        <w:pPr>
                          <w:pStyle w:val="NormalWeb"/>
                          <w:spacing w:after="0"/>
                          <w:jc w:val="center"/>
                        </w:pPr>
                        <w:r>
                          <w:rPr>
                            <w:color w:val="000000"/>
                            <w:kern w:val="28"/>
                          </w:rPr>
                          <w:t>Records excluded</w:t>
                        </w:r>
                        <w:r>
                          <w:rPr>
                            <w:color w:val="000000"/>
                            <w:kern w:val="28"/>
                          </w:rPr>
                          <w:br/>
                          <w:t>(</w:t>
                        </w:r>
                        <w:r>
                          <w:rPr>
                            <w:i/>
                            <w:iCs/>
                            <w:color w:val="000000"/>
                            <w:kern w:val="28"/>
                          </w:rPr>
                          <w:t>n</w:t>
                        </w:r>
                        <w:r>
                          <w:rPr>
                            <w:color w:val="000000"/>
                            <w:kern w:val="28"/>
                          </w:rPr>
                          <w:t xml:space="preserve"> =</w:t>
                        </w:r>
                        <w:r w:rsidR="00B31E16">
                          <w:rPr>
                            <w:color w:val="000000"/>
                            <w:kern w:val="28"/>
                          </w:rPr>
                          <w:t xml:space="preserve"> </w:t>
                        </w:r>
                        <w:r w:rsidR="00743B74">
                          <w:rPr>
                            <w:color w:val="000000"/>
                            <w:kern w:val="28"/>
                          </w:rPr>
                          <w:t>28,357</w:t>
                        </w:r>
                        <w:r>
                          <w:rPr>
                            <w:color w:val="000000"/>
                            <w:kern w:val="28"/>
                          </w:rPr>
                          <w:t>)</w:t>
                        </w:r>
                      </w:p>
                    </w:txbxContent>
                  </v:textbox>
                </v:rect>
                <v:rect id="Rectangle 13" o:spid="_x0000_s1039" style="position:absolute;left:19753;top:31405;width:17145;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">
                  <v:textbox inset=",7.2pt,,7.2pt">
                    <w:txbxContent>
                      <w:p w14:paraId="23A0566F" w14:textId="42B1E9FE" w:rsidR="00624C55" w:rsidRDefault="00624C55" w:rsidP="00F54E84">
                        <w:pPr>
                          <w:pStyle w:val="NormalWeb"/>
                          <w:spacing w:after="0"/>
                          <w:jc w:val="center"/>
                        </w:pPr>
                        <w:r>
                          <w:rPr>
                            <w:color w:val="000000"/>
                            <w:kern w:val="28"/>
                          </w:rPr>
                          <w:t>Full-text articles assessed for eligibility (</w:t>
                        </w:r>
                        <w:r>
                          <w:rPr>
                            <w:i/>
                            <w:iCs/>
                            <w:color w:val="000000"/>
                            <w:kern w:val="28"/>
                          </w:rPr>
                          <w:t>n</w:t>
                        </w:r>
                        <w:r>
                          <w:rPr>
                            <w:color w:val="000000"/>
                            <w:kern w:val="28"/>
                          </w:rPr>
                          <w:t xml:space="preserve"> =</w:t>
                        </w:r>
                        <w:r w:rsidR="00B31E16">
                          <w:rPr>
                            <w:color w:val="000000"/>
                            <w:kern w:val="28"/>
                          </w:rPr>
                          <w:t xml:space="preserve"> </w:t>
                        </w:r>
                        <w:r>
                          <w:rPr>
                            <w:color w:val="000000"/>
                            <w:kern w:val="28"/>
                          </w:rPr>
                          <w:t>623)</w:t>
                        </w:r>
                      </w:p>
                    </w:txbxContent>
                  </v:textbox>
                </v:rect>
                <v:rect id="_x0000_s1040" style="position:absolute;left:42337;top:31405;width:1697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">
                  <v:textbox inset=",7.2pt,,7.2pt">
                    <w:txbxContent>
                      <w:p w14:paraId="40BD5291" w14:textId="4920797B" w:rsidR="00624C55" w:rsidRDefault="00624C55" w:rsidP="00F54E84">
                        <w:pPr>
                          <w:pStyle w:val="NormalWeb"/>
                          <w:spacing w:after="0"/>
                          <w:jc w:val="center"/>
                          <w:rPr>
                            <w:color w:val="000000"/>
                            <w:kern w:val="28"/>
                          </w:rPr>
                        </w:pPr>
                        <w:r>
                          <w:rPr>
                            <w:color w:val="000000"/>
                            <w:kern w:val="28"/>
                          </w:rPr>
                          <w:t>Full-text articles excluded, with reasons (</w:t>
                        </w:r>
                        <w:r>
                          <w:rPr>
                            <w:i/>
                            <w:iCs/>
                            <w:color w:val="000000"/>
                            <w:kern w:val="28"/>
                          </w:rPr>
                          <w:t>n</w:t>
                        </w:r>
                        <w:r>
                          <w:rPr>
                            <w:color w:val="000000"/>
                            <w:kern w:val="28"/>
                          </w:rPr>
                          <w:t xml:space="preserve"> =</w:t>
                        </w:r>
                        <w:r w:rsidR="00B31E16">
                          <w:rPr>
                            <w:color w:val="000000"/>
                            <w:kern w:val="28"/>
                          </w:rPr>
                          <w:t xml:space="preserve"> </w:t>
                        </w:r>
                        <w:r>
                          <w:rPr>
                            <w:color w:val="000000"/>
                            <w:kern w:val="28"/>
                          </w:rPr>
                          <w:t>561)</w:t>
                        </w:r>
                      </w:p>
                      <w:p w14:paraId="59209FDD" w14:textId="3054D006" w:rsidR="00624C55" w:rsidRPr="001801DE" w:rsidRDefault="00624C55" w:rsidP="00120E24">
                        <w:pPr>
                          <w:pStyle w:val="NormalWeb"/>
                          <w:spacing w:after="0"/>
                          <w:rPr>
                            <w:color w:val="000000"/>
                            <w:kern w:val="28"/>
                          </w:rPr>
                        </w:pPr>
                        <w:r>
                          <w:rPr>
                            <w:color w:val="000000"/>
                            <w:kern w:val="28"/>
                          </w:rPr>
                          <w:t>)</w:t>
                        </w:r>
                      </w:p>
                      <w:p w14:paraId="53A1BC52" w14:textId="77777777" w:rsidR="00624C55" w:rsidRDefault="00624C55" w:rsidP="00F54E84">
                        <w:pPr>
                          <w:pStyle w:val="NormalWeb"/>
                          <w:spacing w:after="0"/>
                          <w:jc w:val="center"/>
                        </w:pPr>
                        <w:r>
                          <w:rPr>
                            <w:rFonts w:ascii="Calibri" w:hAnsi="Calibri"/>
                            <w:color w:val="000000"/>
                            <w:kern w:val="28"/>
                            <w:sz w:val="22"/>
                            <w:szCs w:val="22"/>
                          </w:rPr>
                          <w:t> </w:t>
                        </w:r>
                      </w:p>
                      <w:p w14:paraId="7EC28A39" w14:textId="77777777" w:rsidR="00624C55" w:rsidRDefault="00624C55" w:rsidP="00F54E84">
                        <w:pPr>
                          <w:pStyle w:val="NormalWeb"/>
                          <w:spacing w:after="0"/>
                        </w:pPr>
                        <w:r>
                          <w:rPr>
                            <w:rFonts w:ascii="Calibri" w:hAnsi="Calibri"/>
                            <w:color w:val="000000"/>
                            <w:kern w:val="28"/>
                            <w:sz w:val="22"/>
                            <w:szCs w:val="22"/>
                          </w:rPr>
                          <w:t> </w:t>
                        </w:r>
                      </w:p>
                      <w:p w14:paraId="083DB741" w14:textId="77777777" w:rsidR="00624C55" w:rsidRDefault="00624C55" w:rsidP="00F54E84">
                        <w:pPr>
                          <w:pStyle w:val="NormalWeb"/>
                          <w:spacing w:after="0"/>
                          <w:jc w:val="center"/>
                        </w:pPr>
                        <w:r>
                          <w:rPr>
                            <w:rFonts w:ascii="Calibri" w:hAnsi="Calibri"/>
                            <w:color w:val="000000"/>
                            <w:kern w:val="28"/>
                            <w:sz w:val="22"/>
                            <w:szCs w:val="22"/>
                          </w:rPr>
                          <w:t> </w:t>
                        </w:r>
                      </w:p>
                    </w:txbxContent>
                  </v:textbox>
                </v:rect>
                <v:rect id="Rectangle 15" o:spid="_x0000_s1041" style="position:absolute;left:19757;top:42018;width:17145;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">
                  <v:textbox inset=",7.2pt,,7.2pt">
                    <w:txbxContent>
                      <w:p w14:paraId="42ABE68B" w14:textId="43902D6C" w:rsidR="00624C55" w:rsidRDefault="00624C55" w:rsidP="00F54E84">
                        <w:pPr>
                          <w:pStyle w:val="NormalWeb"/>
                          <w:spacing w:after="0"/>
                          <w:jc w:val="center"/>
                        </w:pPr>
                        <w:r>
                          <w:rPr>
                            <w:color w:val="000000"/>
                            <w:kern w:val="28"/>
                          </w:rPr>
                          <w:t xml:space="preserve">References included </w:t>
                        </w:r>
                        <w:r>
                          <w:rPr>
                            <w:color w:val="000000"/>
                            <w:kern w:val="28"/>
                          </w:rPr>
                          <w:br/>
                          <w:t>(</w:t>
                        </w:r>
                        <w:r>
                          <w:rPr>
                            <w:i/>
                            <w:iCs/>
                            <w:color w:val="000000"/>
                            <w:kern w:val="28"/>
                          </w:rPr>
                          <w:t>n</w:t>
                        </w:r>
                        <w:r>
                          <w:rPr>
                            <w:color w:val="000000"/>
                            <w:kern w:val="28"/>
                          </w:rPr>
                          <w:t xml:space="preserve"> = 6</w:t>
                        </w:r>
                        <w:r w:rsidR="00327A17">
                          <w:rPr>
                            <w:color w:val="000000"/>
                            <w:kern w:val="28"/>
                          </w:rPr>
                          <w:t>2</w:t>
                        </w:r>
                        <w:r>
                          <w:rPr>
                            <w:color w:val="000000"/>
                            <w:kern w:val="28"/>
                          </w:rPr>
                          <w:t>)</w:t>
                        </w:r>
                      </w:p>
                    </w:txbxContent>
                  </v:textbox>
                </v:rect>
                <v:rect id="Rectangle 16" o:spid="_x0000_s1042" style="position:absolute;left:19750;top:51489;width:17145;height:10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">
                  <v:textbox inset=",7.2pt,,7.2pt">
                    <w:txbxContent>
                      <w:p w14:paraId="57B84999" w14:textId="1B0C2D71" w:rsidR="00624C55" w:rsidRDefault="00624C55" w:rsidP="00F54E84">
                        <w:pPr>
                          <w:pStyle w:val="NormalWeb"/>
                          <w:spacing w:after="0"/>
                          <w:jc w:val="center"/>
                        </w:pPr>
                        <w:r>
                          <w:rPr>
                            <w:color w:val="000000"/>
                            <w:kern w:val="28"/>
                          </w:rPr>
                          <w:t xml:space="preserve">References included in quantitative synthesis (meta-analysis)                </w:t>
                        </w:r>
                        <w:r w:rsidRPr="00683752">
                          <w:rPr>
                            <w:color w:val="000000"/>
                            <w:kern w:val="28"/>
                          </w:rPr>
                          <w:t>(</w:t>
                        </w:r>
                        <w:r w:rsidRPr="00683752">
                          <w:rPr>
                            <w:i/>
                            <w:iCs/>
                            <w:color w:val="000000"/>
                            <w:kern w:val="28"/>
                          </w:rPr>
                          <w:t>n</w:t>
                        </w:r>
                        <w:r w:rsidRPr="00683752">
                          <w:rPr>
                            <w:color w:val="000000"/>
                            <w:kern w:val="28"/>
                          </w:rPr>
                          <w:t xml:space="preserve"> =</w:t>
                        </w:r>
                        <w:r w:rsidR="00B31E16">
                          <w:rPr>
                            <w:color w:val="000000"/>
                            <w:kern w:val="28"/>
                          </w:rPr>
                          <w:t xml:space="preserve"> </w:t>
                        </w:r>
                        <w:r w:rsidRPr="00EB6BC1">
                          <w:rPr>
                            <w:color w:val="000000"/>
                            <w:kern w:val="28"/>
                          </w:rPr>
                          <w:t>4</w:t>
                        </w:r>
                        <w:r w:rsidR="00C45561">
                          <w:rPr>
                            <w:color w:val="000000"/>
                            <w:kern w:val="28"/>
                          </w:rPr>
                          <w:t>9</w:t>
                        </w:r>
                        <w:r w:rsidRPr="00EB6BC1">
                          <w:rPr>
                            <w:color w:val="000000"/>
                            <w:kern w:val="28"/>
                          </w:rPr>
                          <w:t>)</w:t>
                        </w:r>
                      </w:p>
                    </w:txbxContent>
                  </v:textbox>
                </v:rect>
                <v:shape id="AutoShape 17" o:spid="_x0000_s1043" type="#_x0000_t32" style="position:absolute;left:28302;top:18070;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">
                  <v:stroke endarrow="block"/>
                  <v:shadow color="#ccc"/>
                </v:shape>
                <v:shape id="AutoShape 18" o:spid="_x0000_s1044" type="#_x0000_t32" style="position:absolute;left:28300;top:28302;width:26;height:3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">
                  <v:stroke endarrow="block"/>
                  <v:shadow color="#ccc"/>
                </v:shape>
                <v:shape id="AutoShape 19" o:spid="_x0000_s1045" type="#_x0000_t32" style="position:absolute;left:28297;top:39079;width:28;height:29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">
                  <v:stroke endarrow="block"/>
                  <v:shadow color="#ccc"/>
                </v:shape>
                <v:shape id="AutoShape 20" o:spid="_x0000_s1046" type="#_x0000_t32" style="position:absolute;left:28302;top:47842;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">
                  <v:stroke endarrow="block"/>
                  <v:shadow color="#ccc"/>
                </v:shape>
                <v:shape id="AutoShape 21" o:spid="_x0000_s1047" type="#_x0000_t32" style="position:absolute;left:36630;top:25472;width:5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">
                  <v:stroke endarrow="block"/>
                  <v:shadow color="#ccc"/>
                </v:shape>
                <v:shape id="AutoShape 21" o:spid="_x0000_s1048" type="#_x0000_t32" style="position:absolute;left:36902;top:35269;width:5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">
                  <v:stroke endarrow="block"/>
                  <v:shadow color="#ccc"/>
                </v:shape>
                <w10:wrap anchorx="margin"/>
              </v:group>
            </w:pict>
          </mc:Fallback>
        </mc:AlternateContent>
      </w:r>
    </w:p>
    <w:p w14:paraId="46633B10" w14:textId="0093E5FA" w:rsidR="00F54E84" w:rsidRPr="00AF0241" w:rsidRDefault="00F54E84" w:rsidP="0004754D">
      <w:pPr>
        <w:rPr>
          <w:lang w:val="en-US"/>
        </w:rPr>
      </w:pPr>
    </w:p>
    <w:p w14:paraId="67DDA7FB" w14:textId="77777777" w:rsidR="00F54E84" w:rsidRPr="00AF0241" w:rsidRDefault="00F54E84" w:rsidP="0004754D">
      <w:pPr>
        <w:rPr>
          <w:lang w:val="en-US"/>
        </w:rPr>
      </w:pPr>
    </w:p>
    <w:p w14:paraId="3D8239DA" w14:textId="77777777" w:rsidR="00F54E84" w:rsidRPr="00AF0241" w:rsidRDefault="00F54E84" w:rsidP="0004754D">
      <w:pPr>
        <w:rPr>
          <w:lang w:val="en-US"/>
        </w:rPr>
      </w:pPr>
    </w:p>
    <w:p w14:paraId="47F228BA" w14:textId="77777777" w:rsidR="00F54E84" w:rsidRPr="00AF0241" w:rsidRDefault="00F54E84" w:rsidP="0004754D">
      <w:pPr>
        <w:rPr>
          <w:lang w:val="en-US"/>
        </w:rPr>
      </w:pPr>
    </w:p>
    <w:p w14:paraId="30113AD1" w14:textId="77777777" w:rsidR="00F54E84" w:rsidRPr="00AF0241" w:rsidRDefault="00F54E84" w:rsidP="0004754D">
      <w:pPr>
        <w:rPr>
          <w:lang w:val="en-US"/>
        </w:rPr>
      </w:pPr>
    </w:p>
    <w:p w14:paraId="200A3633" w14:textId="2853AEC5" w:rsidR="00F54E84" w:rsidRPr="00AF0241" w:rsidRDefault="00F54E84" w:rsidP="0004754D">
      <w:pPr>
        <w:rPr>
          <w:lang w:val="en-US"/>
        </w:rPr>
      </w:pPr>
    </w:p>
    <w:p w14:paraId="42CE06F0" w14:textId="77777777" w:rsidR="00F54E84" w:rsidRPr="00AF0241" w:rsidRDefault="00F54E84" w:rsidP="0004754D">
      <w:pPr>
        <w:rPr>
          <w:lang w:val="en-US"/>
        </w:rPr>
      </w:pPr>
    </w:p>
    <w:p w14:paraId="74ECF8CE" w14:textId="77777777" w:rsidR="00F54E84" w:rsidRPr="00AF0241" w:rsidRDefault="00F54E84" w:rsidP="0004754D">
      <w:pPr>
        <w:rPr>
          <w:lang w:val="en-US"/>
        </w:rPr>
      </w:pPr>
    </w:p>
    <w:p w14:paraId="4211EBF3" w14:textId="77777777" w:rsidR="00F54E84" w:rsidRPr="00AF0241" w:rsidRDefault="00F54E84" w:rsidP="0004754D">
      <w:pPr>
        <w:rPr>
          <w:lang w:val="en-US"/>
        </w:rPr>
      </w:pPr>
    </w:p>
    <w:p w14:paraId="44959F85" w14:textId="77777777" w:rsidR="00F54E84" w:rsidRPr="00AF0241" w:rsidRDefault="00F54E84" w:rsidP="0004754D">
      <w:pPr>
        <w:rPr>
          <w:lang w:val="en-US"/>
        </w:rPr>
      </w:pPr>
    </w:p>
    <w:p w14:paraId="3B158DC7" w14:textId="77777777" w:rsidR="00F54E84" w:rsidRPr="00AF0241" w:rsidRDefault="00F54E84" w:rsidP="0004754D">
      <w:pPr>
        <w:rPr>
          <w:lang w:val="en-US"/>
        </w:rPr>
      </w:pPr>
    </w:p>
    <w:p w14:paraId="44ECEAAD" w14:textId="77777777" w:rsidR="00F54E84" w:rsidRPr="00AF0241" w:rsidRDefault="00F54E84" w:rsidP="0004754D">
      <w:pPr>
        <w:rPr>
          <w:lang w:val="en-US"/>
        </w:rPr>
      </w:pPr>
    </w:p>
    <w:p w14:paraId="4FF3D174" w14:textId="77777777" w:rsidR="00F54E84" w:rsidRPr="00AF0241" w:rsidRDefault="00F54E84" w:rsidP="0004754D">
      <w:pPr>
        <w:rPr>
          <w:lang w:val="en-US"/>
        </w:rPr>
      </w:pPr>
    </w:p>
    <w:p w14:paraId="57B72A7A" w14:textId="346AE11E" w:rsidR="00F54E84" w:rsidRPr="00AF0241" w:rsidRDefault="00F54E84" w:rsidP="0004754D">
      <w:pPr>
        <w:rPr>
          <w:lang w:val="en-US"/>
        </w:rPr>
      </w:pPr>
    </w:p>
    <w:p w14:paraId="28E57445" w14:textId="5B23A437" w:rsidR="00F54E84" w:rsidRPr="00AF0241" w:rsidRDefault="00F54E84" w:rsidP="0004754D">
      <w:pPr>
        <w:rPr>
          <w:lang w:val="en-US"/>
        </w:rPr>
      </w:pPr>
    </w:p>
    <w:p w14:paraId="05AA4EC4" w14:textId="7385E1D8" w:rsidR="00F54E84" w:rsidRPr="00AF0241" w:rsidRDefault="00F54E84" w:rsidP="0004754D">
      <w:pPr>
        <w:rPr>
          <w:lang w:val="en-US"/>
        </w:rPr>
      </w:pPr>
    </w:p>
    <w:p w14:paraId="719C648E" w14:textId="77777777" w:rsidR="00F54E84" w:rsidRPr="00AF0241" w:rsidRDefault="00F54E84" w:rsidP="0004754D">
      <w:pPr>
        <w:rPr>
          <w:lang w:val="en-US"/>
        </w:rPr>
      </w:pPr>
    </w:p>
    <w:p w14:paraId="17CA9400" w14:textId="77777777" w:rsidR="00F54E84" w:rsidRPr="00AF0241" w:rsidRDefault="00F54E84" w:rsidP="0004754D">
      <w:pPr>
        <w:rPr>
          <w:lang w:val="en-US"/>
        </w:rPr>
      </w:pPr>
    </w:p>
    <w:p w14:paraId="519C7394" w14:textId="77777777" w:rsidR="00F54E84" w:rsidRPr="00AF0241" w:rsidRDefault="00F54E84" w:rsidP="0004754D">
      <w:pPr>
        <w:rPr>
          <w:lang w:val="en-US"/>
        </w:rPr>
      </w:pPr>
    </w:p>
    <w:p w14:paraId="7A0ADBB7" w14:textId="77777777" w:rsidR="00F54E84" w:rsidRPr="00AF0241" w:rsidRDefault="00F54E84" w:rsidP="0004754D">
      <w:pPr>
        <w:rPr>
          <w:lang w:val="en-US"/>
        </w:rPr>
      </w:pPr>
    </w:p>
    <w:p w14:paraId="0D9BEB5A" w14:textId="3CF6BE05" w:rsidR="00F54E84" w:rsidRPr="00AF0241" w:rsidRDefault="00F54E84" w:rsidP="0004754D">
      <w:pPr>
        <w:rPr>
          <w:lang w:val="en-US"/>
        </w:rPr>
      </w:pPr>
    </w:p>
    <w:p w14:paraId="31A09684" w14:textId="7D27D681" w:rsidR="00F54E84" w:rsidRPr="00AF0241" w:rsidRDefault="00F54E84" w:rsidP="0004754D">
      <w:pPr>
        <w:rPr>
          <w:lang w:val="en-US"/>
        </w:rPr>
      </w:pPr>
    </w:p>
    <w:p w14:paraId="78BB0FFB" w14:textId="7C5D1396" w:rsidR="00F54E84" w:rsidRPr="00AF0241" w:rsidRDefault="00743B74" w:rsidP="0004754D">
      <w:pPr>
        <w:rPr>
          <w:lang w:val="en-US"/>
        </w:rPr>
      </w:pPr>
      <w:r>
        <w:rPr>
          <w:noProof/>
        </w:rPr>
        <mc:AlternateContent>
          <mc:Choice Requires="wps">
            <w:drawing>
              <wp:anchor distT="0" distB="0" distL="114300" distR="114300" simplePos="0" relativeHeight="251661312" behindDoc="0" locked="0" layoutInCell="1" allowOverlap="1" wp14:anchorId="58B2F883" wp14:editId="19C56418">
                <wp:simplePos x="0" y="0"/>
                <wp:positionH relativeFrom="margin">
                  <wp:align>right</wp:align>
                </wp:positionH>
                <wp:positionV relativeFrom="paragraph">
                  <wp:posOffset>105368</wp:posOffset>
                </wp:positionV>
                <wp:extent cx="1697199" cy="1794294"/>
                <wp:effectExtent l="0" t="0" r="17780" b="15875"/>
                <wp:wrapNone/>
                <wp:docPr id="3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199" cy="1794294"/>
                        </a:xfrm>
                        <a:prstGeom prst="rect">
                          <a:avLst/>
                        </a:prstGeom>
                        <a:solidFill>
                          <a:srgbClr val="FFFFFF"/>
                        </a:solidFill>
                        <a:ln w="9525">
                          <a:solidFill>
                            <a:srgbClr val="000000"/>
                          </a:solidFill>
                          <a:miter lim="800000"/>
                          <a:headEnd/>
                          <a:tailEnd/>
                        </a:ln>
                      </wps:spPr>
                      <wps:txbx>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wps:txbx>
                      <wps:bodyPr rot="0" vert="horz" wrap="square" lIns="91440" tIns="91440" rIns="91440" bIns="91440" anchor="t" anchorCtr="0" upright="1">
                        <a:noAutofit/>
                      </wps:bodyPr>
                    </wps:wsp>
                  </a:graphicData>
                </a:graphic>
                <wp14:sizeRelV relativeFrom="margin">
                  <wp14:pctHeight>0</wp14:pctHeight>
                </wp14:sizeRelV>
              </wp:anchor>
            </w:drawing>
          </mc:Choice>
          <mc:Fallback>
            <w:pict>
              <v:rect w14:anchorId="58B2F883" id="Rectangle 14" o:spid="_x0000_s1049" style="position:absolute;margin-left:82.45pt;margin-top:8.3pt;width:133.65pt;height:141.3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">
                <v:textbox inset=",7.2pt,,7.2pt">
                  <w:txbxContent>
                    <w:p w14:paraId="3D6C0022" w14:textId="2CBA4A84" w:rsidR="00B31E16" w:rsidRDefault="00B31E16" w:rsidP="00B31E16">
                      <w:pPr>
                        <w:pStyle w:val="NormalWeb"/>
                        <w:spacing w:after="0"/>
                        <w:jc w:val="center"/>
                        <w:rPr>
                          <w:color w:val="000000"/>
                          <w:kern w:val="28"/>
                        </w:rPr>
                      </w:pPr>
                      <w:r>
                        <w:rPr>
                          <w:color w:val="000000"/>
                          <w:kern w:val="28"/>
                        </w:rPr>
                        <w:t>Reasons for exclusion from meta-analysis</w:t>
                      </w:r>
                    </w:p>
                    <w:p w14:paraId="106AF250" w14:textId="0CF52356" w:rsidR="00B31E16" w:rsidRDefault="00B31E16" w:rsidP="00B31E16">
                      <w:pPr>
                        <w:pStyle w:val="NormalWeb"/>
                        <w:spacing w:after="0"/>
                        <w:jc w:val="center"/>
                        <w:rPr>
                          <w:color w:val="000000"/>
                          <w:kern w:val="28"/>
                        </w:rPr>
                      </w:pPr>
                    </w:p>
                    <w:p w14:paraId="0728BC7B" w14:textId="3EDE9526" w:rsidR="00327A17" w:rsidRDefault="00B31E16">
                      <w:pPr>
                        <w:pStyle w:val="NormalWeb"/>
                        <w:spacing w:after="0"/>
                        <w:jc w:val="center"/>
                        <w:rPr>
                          <w:color w:val="000000"/>
                          <w:kern w:val="28"/>
                        </w:rPr>
                      </w:pPr>
                      <w:r>
                        <w:rPr>
                          <w:color w:val="000000"/>
                          <w:kern w:val="28"/>
                        </w:rPr>
                        <w:t>Critical risk of bias</w:t>
                      </w:r>
                      <w:r w:rsidR="00327A17">
                        <w:rPr>
                          <w:color w:val="000000"/>
                          <w:kern w:val="28"/>
                        </w:rPr>
                        <w:t xml:space="preserve"> in ROBINS-I</w:t>
                      </w:r>
                    </w:p>
                    <w:p w14:paraId="7492C0FA" w14:textId="38838DAF" w:rsidR="00B31E16" w:rsidRDefault="00B31E16" w:rsidP="00B31E16">
                      <w:pPr>
                        <w:pStyle w:val="NormalWeb"/>
                        <w:spacing w:after="0"/>
                        <w:jc w:val="center"/>
                        <w:rPr>
                          <w:color w:val="000000"/>
                          <w:kern w:val="28"/>
                        </w:rPr>
                      </w:pPr>
                      <w:r>
                        <w:rPr>
                          <w:color w:val="000000"/>
                          <w:kern w:val="28"/>
                        </w:rPr>
                        <w:t xml:space="preserve"> (</w:t>
                      </w:r>
                      <w:r>
                        <w:rPr>
                          <w:i/>
                          <w:iCs/>
                          <w:color w:val="000000"/>
                          <w:kern w:val="28"/>
                        </w:rPr>
                        <w:t>n</w:t>
                      </w:r>
                      <w:r>
                        <w:rPr>
                          <w:color w:val="000000"/>
                          <w:kern w:val="28"/>
                        </w:rPr>
                        <w:t xml:space="preserve"> = </w:t>
                      </w:r>
                      <w:r w:rsidR="00C45561">
                        <w:rPr>
                          <w:color w:val="000000"/>
                          <w:kern w:val="28"/>
                        </w:rPr>
                        <w:t>1</w:t>
                      </w:r>
                      <w:r>
                        <w:rPr>
                          <w:color w:val="000000"/>
                          <w:kern w:val="28"/>
                        </w:rPr>
                        <w:t>)</w:t>
                      </w:r>
                    </w:p>
                    <w:p w14:paraId="3A8F2128" w14:textId="77777777" w:rsidR="00B31E16" w:rsidRDefault="00B31E16" w:rsidP="00B31E16">
                      <w:pPr>
                        <w:pStyle w:val="NormalWeb"/>
                        <w:spacing w:after="0"/>
                        <w:jc w:val="center"/>
                        <w:rPr>
                          <w:color w:val="000000"/>
                          <w:kern w:val="28"/>
                        </w:rPr>
                      </w:pPr>
                    </w:p>
                    <w:p w14:paraId="01C54883" w14:textId="70056150" w:rsidR="00B31E16" w:rsidRDefault="00B31E16" w:rsidP="00B31E16">
                      <w:pPr>
                        <w:pStyle w:val="NormalWeb"/>
                        <w:spacing w:after="0"/>
                        <w:jc w:val="center"/>
                        <w:rPr>
                          <w:color w:val="000000"/>
                          <w:kern w:val="28"/>
                        </w:rPr>
                      </w:pPr>
                      <w:r>
                        <w:rPr>
                          <w:color w:val="000000"/>
                          <w:kern w:val="28"/>
                        </w:rPr>
                        <w:t>ES calculation issue</w:t>
                      </w:r>
                      <w:r w:rsidR="00162428">
                        <w:rPr>
                          <w:color w:val="000000"/>
                          <w:kern w:val="28"/>
                        </w:rPr>
                        <w:t>s</w:t>
                      </w:r>
                    </w:p>
                    <w:p w14:paraId="3D022E2E" w14:textId="60AC49CA" w:rsidR="00B31E16" w:rsidRPr="00B31E16" w:rsidRDefault="00B31E16" w:rsidP="00B31E16">
                      <w:pPr>
                        <w:pStyle w:val="NormalWeb"/>
                        <w:spacing w:after="0"/>
                        <w:jc w:val="center"/>
                        <w:rPr>
                          <w:color w:val="000000"/>
                          <w:kern w:val="28"/>
                        </w:rPr>
                      </w:pPr>
                      <w:r>
                        <w:rPr>
                          <w:color w:val="000000"/>
                          <w:kern w:val="28"/>
                        </w:rPr>
                        <w:t>(</w:t>
                      </w:r>
                      <w:r>
                        <w:rPr>
                          <w:i/>
                          <w:color w:val="000000"/>
                          <w:kern w:val="28"/>
                        </w:rPr>
                        <w:t>n</w:t>
                      </w:r>
                      <w:r>
                        <w:rPr>
                          <w:color w:val="000000"/>
                          <w:kern w:val="28"/>
                        </w:rPr>
                        <w:t xml:space="preserve"> = 1</w:t>
                      </w:r>
                      <w:r w:rsidR="00EA6B7A">
                        <w:rPr>
                          <w:color w:val="000000"/>
                          <w:kern w:val="28"/>
                        </w:rPr>
                        <w:t>2</w:t>
                      </w:r>
                      <w:r>
                        <w:rPr>
                          <w:color w:val="000000"/>
                          <w:kern w:val="28"/>
                        </w:rPr>
                        <w:t>)</w:t>
                      </w:r>
                    </w:p>
                    <w:p w14:paraId="17B28231" w14:textId="77777777" w:rsidR="00B31E16" w:rsidRDefault="00B31E16" w:rsidP="00B31E16">
                      <w:pPr>
                        <w:pStyle w:val="NormalWeb"/>
                        <w:spacing w:after="0"/>
                        <w:jc w:val="center"/>
                      </w:pPr>
                      <w:r>
                        <w:rPr>
                          <w:rFonts w:ascii="Calibri" w:hAnsi="Calibri"/>
                          <w:color w:val="000000"/>
                          <w:kern w:val="28"/>
                          <w:sz w:val="22"/>
                          <w:szCs w:val="22"/>
                        </w:rPr>
                        <w:t> </w:t>
                      </w:r>
                    </w:p>
                    <w:p w14:paraId="36393F5C" w14:textId="77777777" w:rsidR="00B31E16" w:rsidRDefault="00B31E16" w:rsidP="00B31E16">
                      <w:pPr>
                        <w:pStyle w:val="NormalWeb"/>
                        <w:spacing w:after="0"/>
                      </w:pPr>
                      <w:r>
                        <w:rPr>
                          <w:rFonts w:ascii="Calibri" w:hAnsi="Calibri"/>
                          <w:color w:val="000000"/>
                          <w:kern w:val="28"/>
                          <w:sz w:val="22"/>
                          <w:szCs w:val="22"/>
                        </w:rPr>
                        <w:t> </w:t>
                      </w:r>
                    </w:p>
                    <w:p w14:paraId="4D4070AE" w14:textId="77777777" w:rsidR="00B31E16" w:rsidRDefault="00B31E16" w:rsidP="00B31E16">
                      <w:pPr>
                        <w:pStyle w:val="NormalWeb"/>
                        <w:spacing w:after="0"/>
                        <w:jc w:val="center"/>
                      </w:pPr>
                      <w:r>
                        <w:rPr>
                          <w:rFonts w:ascii="Calibri" w:hAnsi="Calibri"/>
                          <w:color w:val="000000"/>
                          <w:kern w:val="28"/>
                          <w:sz w:val="22"/>
                          <w:szCs w:val="22"/>
                        </w:rPr>
                        <w:t> </w:t>
                      </w:r>
                    </w:p>
                  </w:txbxContent>
                </v:textbox>
                <w10:wrap anchorx="margin"/>
              </v:rect>
            </w:pict>
          </mc:Fallback>
        </mc:AlternateContent>
      </w:r>
    </w:p>
    <w:p w14:paraId="3B60FBB5" w14:textId="116CBF3A" w:rsidR="00F54E84" w:rsidRPr="00AF0241" w:rsidRDefault="00F54E84" w:rsidP="0004754D">
      <w:pPr>
        <w:rPr>
          <w:lang w:val="en-US"/>
        </w:rPr>
      </w:pPr>
    </w:p>
    <w:p w14:paraId="4B124F7A" w14:textId="26453613" w:rsidR="00F54E84" w:rsidRPr="00AF0241" w:rsidRDefault="00743B74" w:rsidP="0004754D">
      <w:pPr>
        <w:rPr>
          <w:rFonts w:eastAsia="Times New Roman"/>
        </w:rPr>
      </w:pPr>
      <w:r>
        <w:rPr>
          <w:noProof/>
        </w:rPr>
        <mc:AlternateContent>
          <mc:Choice Requires="wps">
            <w:drawing>
              <wp:anchor distT="0" distB="0" distL="114300" distR="114300" simplePos="0" relativeHeight="251664384" behindDoc="0" locked="0" layoutInCell="1" allowOverlap="1" wp14:anchorId="2D84BDA4" wp14:editId="15DA594C">
                <wp:simplePos x="0" y="0"/>
                <wp:positionH relativeFrom="column">
                  <wp:posOffset>3681095</wp:posOffset>
                </wp:positionH>
                <wp:positionV relativeFrom="paragraph">
                  <wp:posOffset>28575</wp:posOffset>
                </wp:positionV>
                <wp:extent cx="549910" cy="0"/>
                <wp:effectExtent l="0" t="0" r="0" b="0"/>
                <wp:wrapNone/>
                <wp:docPr id="4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910" cy="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CCCCC"/>
                                </a:outerShdw>
                              </a:effectLst>
                            </a14:hiddenEffects>
                          </a:ext>
                        </a:extLst>
                      </wps:spPr>
                      <wps:bodyPr/>
                    </wps:wsp>
                  </a:graphicData>
                </a:graphic>
              </wp:anchor>
            </w:drawing>
          </mc:Choice>
          <mc:Fallback>
            <w:pict>
              <v:shape w14:anchorId="3A598430" id="AutoShape 21" o:spid="_x0000_s1026" type="#_x0000_t32" style="position:absolute;margin-left:289.85pt;margin-top:2.25pt;width:43.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">
                <v:stroke endarrow="block"/>
                <v:shadow color="#ccc"/>
              </v:shape>
            </w:pict>
          </mc:Fallback>
        </mc:AlternateContent>
      </w:r>
    </w:p>
    <w:p w14:paraId="26E079F8" w14:textId="0E21FABF" w:rsidR="00AF0241" w:rsidRDefault="00AF0241" w:rsidP="0004754D">
      <w:pPr>
        <w:rPr>
          <w:rFonts w:eastAsia="Times New Roman"/>
        </w:rPr>
      </w:pPr>
    </w:p>
    <w:p w14:paraId="489D271C" w14:textId="4FF24014" w:rsidR="000D0392" w:rsidRDefault="000D0392" w:rsidP="0004754D">
      <w:pPr>
        <w:rPr>
          <w:rFonts w:eastAsia="Times New Roman"/>
        </w:rPr>
      </w:pPr>
    </w:p>
    <w:p w14:paraId="1B91101E" w14:textId="27240200" w:rsidR="000D0392" w:rsidRDefault="000D0392" w:rsidP="0004754D">
      <w:pPr>
        <w:rPr>
          <w:rFonts w:eastAsia="Times New Roman"/>
        </w:rPr>
      </w:pPr>
    </w:p>
    <w:p w14:paraId="1EB1595A" w14:textId="77777777" w:rsidR="000D0392" w:rsidRDefault="000D0392" w:rsidP="0004754D">
      <w:pPr>
        <w:rPr>
          <w:rFonts w:eastAsia="Times New Roman"/>
        </w:rPr>
      </w:pPr>
    </w:p>
    <w:p w14:paraId="1BC558E7" w14:textId="77777777" w:rsidR="00297D11" w:rsidRDefault="00297D11" w:rsidP="0004754D">
      <w:pPr>
        <w:rPr>
          <w:rFonts w:eastAsia="Times New Roman"/>
          <w:i/>
          <w:sz w:val="36"/>
        </w:rPr>
      </w:pPr>
    </w:p>
    <w:p w14:paraId="7E0B2808" w14:textId="77777777" w:rsidR="008C6EBC" w:rsidRDefault="008C6EBC" w:rsidP="0004754D">
      <w:pPr>
        <w:rPr>
          <w:rFonts w:eastAsia="Times New Roman"/>
        </w:rPr>
      </w:pPr>
    </w:p>
    <w:bookmarkEnd w:id="98"/>
    <w:p w14:paraId="3BFEB0D1" w14:textId="77777777" w:rsidR="0004754D" w:rsidRDefault="0004754D" w:rsidP="0004754D">
      <w:pPr>
        <w:rPr>
          <w:rFonts w:eastAsia="Times New Roman"/>
        </w:rPr>
      </w:pPr>
    </w:p>
    <w:p w14:paraId="21C6EED9" w14:textId="77777777" w:rsidR="0004754D" w:rsidRDefault="0004754D" w:rsidP="0004754D">
      <w:pPr>
        <w:rPr>
          <w:rFonts w:eastAsia="Times New Roman"/>
          <w:sz w:val="36"/>
        </w:rPr>
      </w:pPr>
    </w:p>
    <w:p w14:paraId="2701AFC2" w14:textId="77777777" w:rsidR="0004754D" w:rsidRDefault="0004754D" w:rsidP="0004754D">
      <w:pPr>
        <w:rPr>
          <w:rFonts w:eastAsia="Times New Roman"/>
          <w:sz w:val="36"/>
        </w:rPr>
      </w:pPr>
    </w:p>
    <w:p w14:paraId="395953AD" w14:textId="77777777" w:rsidR="0004754D" w:rsidRDefault="0004754D" w:rsidP="00B47877">
      <w:pPr>
        <w:rPr>
          <w:rFonts w:eastAsia="Times New Roman"/>
        </w:rPr>
      </w:pPr>
    </w:p>
    <w:p w14:paraId="20522761" w14:textId="77777777" w:rsidR="0004754D" w:rsidRDefault="0004754D" w:rsidP="00B47877">
      <w:pPr>
        <w:rPr>
          <w:rFonts w:eastAsia="Times New Roman"/>
        </w:rPr>
      </w:pPr>
    </w:p>
    <w:p w14:paraId="4A05A987" w14:textId="0C3171A3" w:rsidR="006705E3" w:rsidRDefault="00C37244" w:rsidP="0004754D">
      <w:pPr>
        <w:pStyle w:val="Heading2"/>
        <w:rPr>
          <w:rFonts w:eastAsia="Times New Roman"/>
        </w:rPr>
      </w:pPr>
      <w:r w:rsidRPr="00AF0241">
        <w:rPr>
          <w:rFonts w:eastAsia="Times New Roman"/>
        </w:rPr>
        <w:t>Included studies</w:t>
      </w:r>
      <w:r w:rsidR="0004754D">
        <w:rPr>
          <w:rFonts w:eastAsia="Times New Roman"/>
        </w:rPr>
        <w:t xml:space="preserve"> </w:t>
      </w:r>
    </w:p>
    <w:p w14:paraId="5A864949" w14:textId="510AD374" w:rsidR="0004754D" w:rsidRDefault="0004754D" w:rsidP="00B34855">
      <w:pPr>
        <w:jc w:val="both"/>
        <w:rPr>
          <w:rFonts w:eastAsia="Times New Roman"/>
        </w:rPr>
      </w:pPr>
      <w:r>
        <w:rPr>
          <w:rFonts w:eastAsia="Times New Roman"/>
        </w:rPr>
        <w:t>In this section, we first describe the full body of literature, independently of whether the study was included in the meta-analysis</w:t>
      </w:r>
      <w:r w:rsidR="00575FBA">
        <w:rPr>
          <w:rFonts w:eastAsia="Times New Roman"/>
        </w:rPr>
        <w:t>. After</w:t>
      </w:r>
      <w:r w:rsidR="00972987">
        <w:rPr>
          <w:rFonts w:eastAsia="Times New Roman"/>
        </w:rPr>
        <w:t>wards</w:t>
      </w:r>
      <w:r w:rsidR="00575FBA">
        <w:rPr>
          <w:rFonts w:eastAsia="Times New Roman"/>
        </w:rPr>
        <w:t xml:space="preserve">, we describe and provide descriptive statistics for the studies </w:t>
      </w:r>
      <w:r w:rsidR="00C56E54">
        <w:rPr>
          <w:rFonts w:eastAsia="Times New Roman"/>
        </w:rPr>
        <w:t>entering the</w:t>
      </w:r>
      <w:r w:rsidR="00575FBA">
        <w:rPr>
          <w:rFonts w:eastAsia="Times New Roman"/>
        </w:rPr>
        <w:t xml:space="preserve"> meta-analys</w:t>
      </w:r>
      <w:r w:rsidR="00C56E54">
        <w:rPr>
          <w:rFonts w:eastAsia="Times New Roman"/>
        </w:rPr>
        <w:t>i</w:t>
      </w:r>
      <w:r w:rsidR="00575FBA">
        <w:rPr>
          <w:rFonts w:eastAsia="Times New Roman"/>
        </w:rPr>
        <w:t xml:space="preserve">s. </w:t>
      </w:r>
      <w:r w:rsidR="00B34855">
        <w:rPr>
          <w:rFonts w:eastAsia="Times New Roman"/>
        </w:rPr>
        <w:t>All details about the included studies can be found in the supplementary material accompanying the review.</w:t>
      </w:r>
    </w:p>
    <w:p w14:paraId="539DF8B5" w14:textId="77777777" w:rsidR="0004754D" w:rsidRPr="00AF0241" w:rsidRDefault="0004754D" w:rsidP="0004754D">
      <w:pPr>
        <w:rPr>
          <w:rFonts w:eastAsia="Times New Roman"/>
        </w:rPr>
      </w:pPr>
    </w:p>
    <w:p w14:paraId="2F8752C1" w14:textId="793548A9" w:rsidR="00C80453" w:rsidRPr="008A58B6" w:rsidRDefault="00C80453" w:rsidP="00ED7858">
      <w:pPr>
        <w:pStyle w:val="Heading3"/>
      </w:pPr>
      <w:bookmarkStart w:id="101" w:name="EXCLUDED_STUDIES_DESCR"/>
      <w:bookmarkEnd w:id="101"/>
      <w:r w:rsidRPr="008A58B6">
        <w:t>Included studies</w:t>
      </w:r>
      <w:r w:rsidR="0004754D">
        <w:t xml:space="preserve"> (Overall)</w:t>
      </w:r>
    </w:p>
    <w:p w14:paraId="176166AC" w14:textId="60957606" w:rsidR="00C80453" w:rsidRPr="00EB6BC1" w:rsidRDefault="00C80453" w:rsidP="00F2000A">
      <w:pPr>
        <w:shd w:val="clear" w:color="auto" w:fill="FFFFFF"/>
        <w:spacing w:after="480"/>
        <w:jc w:val="both"/>
        <w:rPr>
          <w:rFonts w:eastAsia="Times New Roman"/>
          <w:color w:val="222222"/>
          <w:lang w:eastAsia="da-DK"/>
        </w:rPr>
      </w:pPr>
      <w:r w:rsidRPr="00AF0241">
        <w:t>The search resulted in a final selection of 62 studies, which met the inclusion criteria for this review. 5</w:t>
      </w:r>
      <w:r w:rsidR="0087579E">
        <w:t>1</w:t>
      </w:r>
      <w:r w:rsidRPr="00AF0241">
        <w:t xml:space="preserve"> studies were RCTs and 1</w:t>
      </w:r>
      <w:r w:rsidR="0087579E">
        <w:t>1</w:t>
      </w:r>
      <w:r w:rsidRPr="00AF0241">
        <w:t xml:space="preserve"> studies were non-randomised studies, with a comparison of two or more groups of participants, that is, at least a treated group and a control group. Descriptions of the intervention and control conditions within each included study were extracted in as much detail as possible and can be found in the supplementary descriptive table. The 62 studies analysed data </w:t>
      </w:r>
      <w:r w:rsidR="00F2000A">
        <w:t xml:space="preserve">from </w:t>
      </w:r>
      <w:r w:rsidR="008A58B6" w:rsidRPr="00EB6BC1">
        <w:t xml:space="preserve">62 </w:t>
      </w:r>
      <w:r w:rsidR="00AF0241" w:rsidRPr="00AF0241">
        <w:t>different samples.</w:t>
      </w:r>
      <w:r w:rsidR="007540D5">
        <w:t xml:space="preserve"> In one case</w:t>
      </w:r>
      <w:r w:rsidR="00F2000A">
        <w:t xml:space="preserve">, </w:t>
      </w:r>
      <w:r w:rsidR="007540D5">
        <w:t xml:space="preserve">we identified a large number of publications from the same trial (Trial registration: </w:t>
      </w:r>
      <w:hyperlink r:id="rId28" w:history="1">
        <w:r w:rsidR="007540D5" w:rsidRPr="007540D5">
          <w:rPr>
            <w:rFonts w:eastAsia="Times New Roman"/>
            <w:color w:val="000000" w:themeColor="text1"/>
            <w:lang w:eastAsia="da-DK"/>
          </w:rPr>
          <w:t>ISRCTN57595077</w:t>
        </w:r>
      </w:hyperlink>
      <w:r w:rsidR="007540D5" w:rsidRPr="007540D5">
        <w:rPr>
          <w:rFonts w:eastAsia="Times New Roman"/>
          <w:color w:val="000000" w:themeColor="text1"/>
          <w:lang w:eastAsia="da-DK"/>
        </w:rPr>
        <w:t>; </w:t>
      </w:r>
      <w:hyperlink r:id="rId29" w:history="1">
        <w:r w:rsidR="007540D5" w:rsidRPr="007540D5">
          <w:rPr>
            <w:rFonts w:eastAsia="Times New Roman"/>
            <w:color w:val="000000" w:themeColor="text1"/>
            <w:lang w:eastAsia="da-DK"/>
          </w:rPr>
          <w:t>ISRCTN66721740</w:t>
        </w:r>
      </w:hyperlink>
      <w:r w:rsidR="007540D5" w:rsidRPr="007540D5">
        <w:rPr>
          <w:rFonts w:eastAsia="Times New Roman"/>
          <w:color w:val="000000" w:themeColor="text1"/>
          <w:lang w:eastAsia="da-DK"/>
        </w:rPr>
        <w:t xml:space="preserve">), but data </w:t>
      </w:r>
      <w:r w:rsidR="00F2000A">
        <w:rPr>
          <w:rFonts w:eastAsia="Times New Roman"/>
          <w:color w:val="000000" w:themeColor="text1"/>
          <w:lang w:eastAsia="da-DK"/>
        </w:rPr>
        <w:t>were</w:t>
      </w:r>
      <w:r w:rsidR="007540D5" w:rsidRPr="007540D5">
        <w:rPr>
          <w:rFonts w:eastAsia="Times New Roman"/>
          <w:color w:val="000000" w:themeColor="text1"/>
          <w:lang w:eastAsia="da-DK"/>
        </w:rPr>
        <w:t xml:space="preserve"> only extracted from one publication </w:t>
      </w:r>
      <w:r w:rsidR="007540D5">
        <w:rPr>
          <w:rFonts w:eastAsia="Times New Roman"/>
          <w:color w:val="000000" w:themeColor="text1"/>
          <w:lang w:eastAsia="da-DK"/>
        </w:rPr>
        <w:t>(Sommers et al.,</w:t>
      </w:r>
      <w:r w:rsidR="00F2000A">
        <w:rPr>
          <w:rFonts w:eastAsia="Times New Roman"/>
          <w:color w:val="000000" w:themeColor="text1"/>
          <w:lang w:eastAsia="da-DK"/>
        </w:rPr>
        <w:t xml:space="preserve"> </w:t>
      </w:r>
      <w:r w:rsidR="007540D5">
        <w:rPr>
          <w:rFonts w:eastAsia="Times New Roman"/>
          <w:color w:val="000000" w:themeColor="text1"/>
          <w:lang w:eastAsia="da-DK"/>
        </w:rPr>
        <w:t>2017)</w:t>
      </w:r>
      <w:r w:rsidR="00F2000A">
        <w:rPr>
          <w:rFonts w:eastAsia="Times New Roman"/>
          <w:color w:val="000000" w:themeColor="text1"/>
          <w:lang w:eastAsia="da-DK"/>
        </w:rPr>
        <w:t>.</w:t>
      </w:r>
    </w:p>
    <w:p w14:paraId="4606C850" w14:textId="71DEA1CD" w:rsidR="008A58B6" w:rsidRPr="008A58B6" w:rsidRDefault="008A58B6" w:rsidP="00ED7858">
      <w:pPr>
        <w:pStyle w:val="Heading4"/>
      </w:pPr>
      <w:r w:rsidRPr="008A58B6">
        <w:t>Participants</w:t>
      </w:r>
      <w:r>
        <w:t xml:space="preserve"> in the included studies</w:t>
      </w:r>
    </w:p>
    <w:p w14:paraId="1FCC6D54" w14:textId="3422DA09" w:rsidR="008A58B6" w:rsidRDefault="008A58B6" w:rsidP="00DB54E2">
      <w:pPr>
        <w:pStyle w:val="NormalWeb"/>
        <w:spacing w:after="240"/>
        <w:jc w:val="both"/>
      </w:pPr>
      <w:r>
        <w:t xml:space="preserve">Participants in the included studies suffered from a wide range of different types of mental illness </w:t>
      </w:r>
      <w:r w:rsidR="00DD104C">
        <w:t>diagnoses</w:t>
      </w:r>
      <w:r>
        <w:t xml:space="preserve"> and other problems. Table 1 summarizes the different categories of participants based on th</w:t>
      </w:r>
      <w:r w:rsidR="00EB6BC1">
        <w:t>e reported diagnosis and indicators</w:t>
      </w:r>
      <w:r>
        <w:t xml:space="preserve"> of social marginalization.</w:t>
      </w:r>
    </w:p>
    <w:p w14:paraId="10470B5A" w14:textId="72961D98" w:rsidR="008A58B6" w:rsidRPr="00DD104C" w:rsidRDefault="00DD104C" w:rsidP="00AF0241">
      <w:pPr>
        <w:pStyle w:val="NormalWeb"/>
        <w:spacing w:after="240"/>
        <w:rPr>
          <w:b/>
          <w:bCs/>
        </w:rPr>
      </w:pPr>
      <w:r>
        <w:br/>
      </w:r>
      <w:r w:rsidRPr="00DD104C">
        <w:rPr>
          <w:b/>
          <w:bCs/>
        </w:rPr>
        <w:t>TABLE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969"/>
      </w:tblGrid>
      <w:tr w:rsidR="008A58B6" w:rsidRPr="008F6879" w14:paraId="4585810F" w14:textId="77777777" w:rsidTr="00D536AA">
        <w:tc>
          <w:tcPr>
            <w:tcW w:w="4111" w:type="dxa"/>
            <w:tcBorders>
              <w:top w:val="single" w:sz="4" w:space="0" w:color="auto"/>
              <w:bottom w:val="single" w:sz="4" w:space="0" w:color="auto"/>
            </w:tcBorders>
          </w:tcPr>
          <w:p w14:paraId="010DB787" w14:textId="2C5079DF" w:rsidR="008A58B6" w:rsidRPr="008F6879" w:rsidRDefault="00DD104C" w:rsidP="00AA5B7D">
            <w:pPr>
              <w:spacing w:line="276" w:lineRule="auto"/>
              <w:rPr>
                <w:rFonts w:cstheme="minorHAnsi"/>
                <w:b/>
                <w:lang w:val="en-US"/>
              </w:rPr>
            </w:pPr>
            <w:r w:rsidRPr="008F6879">
              <w:rPr>
                <w:rFonts w:cstheme="minorHAnsi"/>
                <w:b/>
                <w:lang w:val="en-US"/>
              </w:rPr>
              <w:t>Characteristics of the participants</w:t>
            </w:r>
          </w:p>
        </w:tc>
        <w:tc>
          <w:tcPr>
            <w:tcW w:w="3969" w:type="dxa"/>
            <w:tcBorders>
              <w:top w:val="single" w:sz="4" w:space="0" w:color="auto"/>
              <w:bottom w:val="single" w:sz="4" w:space="0" w:color="auto"/>
            </w:tcBorders>
          </w:tcPr>
          <w:p w14:paraId="0646669A" w14:textId="77777777" w:rsidR="008A58B6" w:rsidRPr="008F6879" w:rsidRDefault="008A58B6" w:rsidP="00AA5B7D">
            <w:pPr>
              <w:spacing w:line="276" w:lineRule="auto"/>
              <w:jc w:val="center"/>
              <w:rPr>
                <w:rFonts w:cstheme="minorHAnsi"/>
                <w:b/>
                <w:lang w:val="en-US"/>
              </w:rPr>
            </w:pPr>
            <w:r w:rsidRPr="008F6879">
              <w:rPr>
                <w:rFonts w:cstheme="minorHAnsi"/>
                <w:b/>
                <w:lang w:val="en-US"/>
              </w:rPr>
              <w:t>Number of studies</w:t>
            </w:r>
          </w:p>
          <w:p w14:paraId="55DACA08" w14:textId="77777777" w:rsidR="008A58B6" w:rsidRPr="008F6879" w:rsidRDefault="008A58B6" w:rsidP="00AA5B7D">
            <w:pPr>
              <w:spacing w:line="276" w:lineRule="auto"/>
              <w:jc w:val="center"/>
              <w:rPr>
                <w:rFonts w:cstheme="minorHAnsi"/>
                <w:lang w:val="en-US"/>
              </w:rPr>
            </w:pPr>
            <w:r w:rsidRPr="008F6879">
              <w:rPr>
                <w:rFonts w:cstheme="minorHAnsi"/>
                <w:b/>
                <w:lang w:val="en-US"/>
              </w:rPr>
              <w:t>(N=</w:t>
            </w:r>
            <w:r>
              <w:rPr>
                <w:rFonts w:cstheme="minorHAnsi"/>
                <w:b/>
                <w:lang w:val="en-US"/>
              </w:rPr>
              <w:t>62</w:t>
            </w:r>
            <w:r w:rsidRPr="008F6879">
              <w:rPr>
                <w:rFonts w:cstheme="minorHAnsi"/>
                <w:b/>
                <w:lang w:val="en-US"/>
              </w:rPr>
              <w:t>)</w:t>
            </w:r>
          </w:p>
        </w:tc>
      </w:tr>
      <w:tr w:rsidR="008A58B6" w:rsidRPr="008F6879" w14:paraId="4C5E72FC" w14:textId="77777777" w:rsidTr="00D536AA">
        <w:tc>
          <w:tcPr>
            <w:tcW w:w="4111" w:type="dxa"/>
            <w:tcBorders>
              <w:top w:val="single" w:sz="4" w:space="0" w:color="auto"/>
            </w:tcBorders>
          </w:tcPr>
          <w:p w14:paraId="2DB50979" w14:textId="77777777" w:rsidR="008A58B6" w:rsidRPr="008F6879" w:rsidRDefault="008A58B6" w:rsidP="00AA5B7D">
            <w:pPr>
              <w:spacing w:line="276" w:lineRule="auto"/>
              <w:rPr>
                <w:rFonts w:cstheme="minorHAnsi"/>
                <w:b/>
                <w:lang w:val="en-US"/>
              </w:rPr>
            </w:pPr>
            <w:r w:rsidRPr="008F6879">
              <w:rPr>
                <w:rFonts w:cstheme="minorHAnsi"/>
                <w:b/>
                <w:lang w:val="en-US"/>
              </w:rPr>
              <w:t>Mental health disorder</w:t>
            </w:r>
          </w:p>
        </w:tc>
        <w:tc>
          <w:tcPr>
            <w:tcW w:w="3969" w:type="dxa"/>
            <w:tcBorders>
              <w:top w:val="single" w:sz="4" w:space="0" w:color="auto"/>
            </w:tcBorders>
          </w:tcPr>
          <w:p w14:paraId="15392573" w14:textId="77777777" w:rsidR="008A58B6" w:rsidRPr="008F6879" w:rsidRDefault="008A58B6" w:rsidP="00AA5B7D">
            <w:pPr>
              <w:spacing w:line="276" w:lineRule="auto"/>
              <w:jc w:val="center"/>
              <w:rPr>
                <w:rFonts w:cstheme="minorHAnsi"/>
                <w:lang w:val="en-US"/>
              </w:rPr>
            </w:pPr>
          </w:p>
        </w:tc>
      </w:tr>
      <w:tr w:rsidR="008A58B6" w:rsidRPr="008F6879" w14:paraId="29513790" w14:textId="77777777" w:rsidTr="00D536AA">
        <w:tc>
          <w:tcPr>
            <w:tcW w:w="4111" w:type="dxa"/>
          </w:tcPr>
          <w:p w14:paraId="5E6E0EF4" w14:textId="77777777" w:rsidR="008A58B6" w:rsidRPr="008F6879" w:rsidRDefault="008A58B6" w:rsidP="00AA5B7D">
            <w:pPr>
              <w:spacing w:line="276" w:lineRule="auto"/>
              <w:ind w:left="184" w:hanging="42"/>
              <w:rPr>
                <w:rFonts w:cstheme="minorHAnsi"/>
                <w:lang w:val="en-US"/>
              </w:rPr>
            </w:pPr>
            <w:r w:rsidRPr="008F6879">
              <w:rPr>
                <w:rFonts w:cstheme="minorHAnsi"/>
                <w:lang w:val="en-US"/>
              </w:rPr>
              <w:t>Schizophrenia or other primary psychotic disorders</w:t>
            </w:r>
          </w:p>
        </w:tc>
        <w:tc>
          <w:tcPr>
            <w:tcW w:w="3969" w:type="dxa"/>
          </w:tcPr>
          <w:p w14:paraId="3F408593" w14:textId="77777777" w:rsidR="008A58B6" w:rsidRPr="008F6879" w:rsidRDefault="008A58B6" w:rsidP="00AA5B7D">
            <w:pPr>
              <w:spacing w:line="276" w:lineRule="auto"/>
              <w:jc w:val="center"/>
              <w:rPr>
                <w:rFonts w:cstheme="minorHAnsi"/>
                <w:lang w:val="en-US"/>
              </w:rPr>
            </w:pPr>
            <w:r w:rsidRPr="008F6879">
              <w:rPr>
                <w:rFonts w:cstheme="minorHAnsi"/>
                <w:lang w:val="en-US"/>
              </w:rPr>
              <w:t>3</w:t>
            </w:r>
            <w:r>
              <w:rPr>
                <w:rFonts w:cstheme="minorHAnsi"/>
                <w:lang w:val="en-US"/>
              </w:rPr>
              <w:t>6</w:t>
            </w:r>
          </w:p>
        </w:tc>
      </w:tr>
      <w:tr w:rsidR="008A58B6" w:rsidRPr="008F6879" w14:paraId="4F47E535" w14:textId="77777777" w:rsidTr="00D536AA">
        <w:tc>
          <w:tcPr>
            <w:tcW w:w="4111" w:type="dxa"/>
          </w:tcPr>
          <w:p w14:paraId="2BCD5D04" w14:textId="77777777" w:rsidR="008A58B6" w:rsidRPr="008F6879" w:rsidRDefault="008A58B6" w:rsidP="00AA5B7D">
            <w:pPr>
              <w:spacing w:line="276" w:lineRule="auto"/>
              <w:ind w:left="184"/>
              <w:rPr>
                <w:rFonts w:cstheme="minorHAnsi"/>
                <w:lang w:val="en-US"/>
              </w:rPr>
            </w:pPr>
            <w:r w:rsidRPr="008F6879">
              <w:rPr>
                <w:rFonts w:cstheme="minorHAnsi"/>
                <w:lang w:val="en-US"/>
              </w:rPr>
              <w:t>Borderline personality disorder</w:t>
            </w:r>
          </w:p>
        </w:tc>
        <w:tc>
          <w:tcPr>
            <w:tcW w:w="3969" w:type="dxa"/>
          </w:tcPr>
          <w:p w14:paraId="007623CB"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5442677B" w14:textId="77777777" w:rsidTr="00D536AA">
        <w:tc>
          <w:tcPr>
            <w:tcW w:w="4111" w:type="dxa"/>
          </w:tcPr>
          <w:p w14:paraId="14310085" w14:textId="77777777" w:rsidR="008A58B6" w:rsidRPr="008F6879" w:rsidRDefault="008A58B6" w:rsidP="00AA5B7D">
            <w:pPr>
              <w:spacing w:line="276" w:lineRule="auto"/>
              <w:ind w:left="184"/>
              <w:rPr>
                <w:rFonts w:cstheme="minorHAnsi"/>
                <w:lang w:val="en-US"/>
              </w:rPr>
            </w:pPr>
            <w:r w:rsidRPr="008F6879">
              <w:rPr>
                <w:rFonts w:cstheme="minorHAnsi"/>
                <w:lang w:val="en-US"/>
              </w:rPr>
              <w:t>Pe</w:t>
            </w:r>
            <w:r w:rsidRPr="008F6879">
              <w:rPr>
                <w:rFonts w:cstheme="minorHAnsi"/>
              </w:rPr>
              <w:t>rsonality disorders</w:t>
            </w:r>
            <w:r w:rsidRPr="008F6879">
              <w:rPr>
                <w:rFonts w:cstheme="minorHAnsi"/>
                <w:vertAlign w:val="superscript"/>
              </w:rPr>
              <w:t>a</w:t>
            </w:r>
          </w:p>
        </w:tc>
        <w:tc>
          <w:tcPr>
            <w:tcW w:w="3969" w:type="dxa"/>
          </w:tcPr>
          <w:p w14:paraId="36ED9A3A" w14:textId="77777777" w:rsidR="008A58B6" w:rsidRPr="008F6879" w:rsidRDefault="008A58B6" w:rsidP="00AA5B7D">
            <w:pPr>
              <w:spacing w:line="276" w:lineRule="auto"/>
              <w:jc w:val="center"/>
              <w:rPr>
                <w:rFonts w:cstheme="minorHAnsi"/>
                <w:lang w:val="en-US"/>
              </w:rPr>
            </w:pPr>
            <w:r w:rsidRPr="008F6879">
              <w:rPr>
                <w:rFonts w:cstheme="minorHAnsi"/>
                <w:lang w:val="en-US"/>
              </w:rPr>
              <w:t>10</w:t>
            </w:r>
          </w:p>
        </w:tc>
      </w:tr>
      <w:tr w:rsidR="008A58B6" w:rsidRPr="008F6879" w14:paraId="1DD91A2A" w14:textId="77777777" w:rsidTr="00D536AA">
        <w:tc>
          <w:tcPr>
            <w:tcW w:w="4111" w:type="dxa"/>
          </w:tcPr>
          <w:p w14:paraId="1288AD4F" w14:textId="77777777" w:rsidR="008A58B6" w:rsidRPr="008F6879" w:rsidRDefault="008A58B6" w:rsidP="00AA5B7D">
            <w:pPr>
              <w:spacing w:line="276" w:lineRule="auto"/>
              <w:ind w:left="184"/>
              <w:rPr>
                <w:rFonts w:cstheme="minorHAnsi"/>
                <w:lang w:val="en-US"/>
              </w:rPr>
            </w:pPr>
            <w:r w:rsidRPr="008F6879">
              <w:rPr>
                <w:rFonts w:cstheme="minorHAnsi"/>
              </w:rPr>
              <w:t>Depressive disorders</w:t>
            </w:r>
          </w:p>
        </w:tc>
        <w:tc>
          <w:tcPr>
            <w:tcW w:w="3969" w:type="dxa"/>
          </w:tcPr>
          <w:p w14:paraId="206D5816" w14:textId="77777777" w:rsidR="008A58B6" w:rsidRPr="008F6879" w:rsidRDefault="008A58B6" w:rsidP="00AA5B7D">
            <w:pPr>
              <w:spacing w:line="276" w:lineRule="auto"/>
              <w:jc w:val="center"/>
              <w:rPr>
                <w:rFonts w:cstheme="minorHAnsi"/>
                <w:lang w:val="en-US"/>
              </w:rPr>
            </w:pPr>
            <w:r w:rsidRPr="008F6879">
              <w:rPr>
                <w:rFonts w:cstheme="minorHAnsi"/>
                <w:lang w:val="en-US"/>
              </w:rPr>
              <w:t>25</w:t>
            </w:r>
          </w:p>
        </w:tc>
      </w:tr>
      <w:tr w:rsidR="008A58B6" w:rsidRPr="008F6879" w14:paraId="7BACDED2" w14:textId="77777777" w:rsidTr="00D536AA">
        <w:tc>
          <w:tcPr>
            <w:tcW w:w="4111" w:type="dxa"/>
          </w:tcPr>
          <w:p w14:paraId="2CCD6C64" w14:textId="77777777" w:rsidR="008A58B6" w:rsidRPr="008F6879" w:rsidRDefault="008A58B6" w:rsidP="00AA5B7D">
            <w:pPr>
              <w:spacing w:line="276" w:lineRule="auto"/>
              <w:ind w:left="184"/>
              <w:rPr>
                <w:rFonts w:cstheme="minorHAnsi"/>
                <w:lang w:val="en-US"/>
              </w:rPr>
            </w:pPr>
            <w:r w:rsidRPr="008F6879">
              <w:rPr>
                <w:rFonts w:cstheme="minorHAnsi"/>
              </w:rPr>
              <w:t>Bipolar disorders</w:t>
            </w:r>
          </w:p>
        </w:tc>
        <w:tc>
          <w:tcPr>
            <w:tcW w:w="3969" w:type="dxa"/>
          </w:tcPr>
          <w:p w14:paraId="5FC3F578" w14:textId="77777777" w:rsidR="008A58B6" w:rsidRPr="008F6879" w:rsidRDefault="008A58B6" w:rsidP="00AA5B7D">
            <w:pPr>
              <w:spacing w:line="276" w:lineRule="auto"/>
              <w:jc w:val="center"/>
              <w:rPr>
                <w:rFonts w:cstheme="minorHAnsi"/>
                <w:lang w:val="en-US"/>
              </w:rPr>
            </w:pPr>
            <w:r w:rsidRPr="008F6879">
              <w:rPr>
                <w:rFonts w:cstheme="minorHAnsi"/>
                <w:lang w:val="en-US"/>
              </w:rPr>
              <w:t>20</w:t>
            </w:r>
          </w:p>
        </w:tc>
      </w:tr>
      <w:tr w:rsidR="008A58B6" w:rsidRPr="008F6879" w14:paraId="2AF9FA39" w14:textId="77777777" w:rsidTr="00D536AA">
        <w:tc>
          <w:tcPr>
            <w:tcW w:w="4111" w:type="dxa"/>
          </w:tcPr>
          <w:p w14:paraId="31ED2383" w14:textId="77777777" w:rsidR="008A58B6" w:rsidRPr="008F6879" w:rsidRDefault="008A58B6" w:rsidP="00AA5B7D">
            <w:pPr>
              <w:spacing w:line="276" w:lineRule="auto"/>
              <w:ind w:left="184"/>
              <w:rPr>
                <w:rFonts w:cstheme="minorHAnsi"/>
                <w:lang w:val="en-US"/>
              </w:rPr>
            </w:pPr>
            <w:r w:rsidRPr="008F6879">
              <w:rPr>
                <w:rFonts w:cstheme="minorHAnsi"/>
              </w:rPr>
              <w:t>Anxiety disorders</w:t>
            </w:r>
          </w:p>
        </w:tc>
        <w:tc>
          <w:tcPr>
            <w:tcW w:w="3969" w:type="dxa"/>
          </w:tcPr>
          <w:p w14:paraId="717830ED" w14:textId="77777777" w:rsidR="008A58B6" w:rsidRPr="008F6879" w:rsidRDefault="008A58B6" w:rsidP="00AA5B7D">
            <w:pPr>
              <w:spacing w:line="276" w:lineRule="auto"/>
              <w:jc w:val="center"/>
              <w:rPr>
                <w:rFonts w:cstheme="minorHAnsi"/>
                <w:lang w:val="en-US"/>
              </w:rPr>
            </w:pPr>
            <w:r w:rsidRPr="008F6879">
              <w:rPr>
                <w:rFonts w:cstheme="minorHAnsi"/>
                <w:lang w:val="en-US"/>
              </w:rPr>
              <w:t>15</w:t>
            </w:r>
          </w:p>
        </w:tc>
      </w:tr>
      <w:tr w:rsidR="008A58B6" w:rsidRPr="008F6879" w14:paraId="4C7BBCE7" w14:textId="77777777" w:rsidTr="00D536AA">
        <w:tc>
          <w:tcPr>
            <w:tcW w:w="4111" w:type="dxa"/>
          </w:tcPr>
          <w:p w14:paraId="53011594" w14:textId="77777777" w:rsidR="008A58B6" w:rsidRPr="008F6879" w:rsidRDefault="008A58B6" w:rsidP="00AA5B7D">
            <w:pPr>
              <w:spacing w:line="276" w:lineRule="auto"/>
              <w:ind w:left="184"/>
              <w:rPr>
                <w:rFonts w:cstheme="minorHAnsi"/>
                <w:lang w:val="en-US"/>
              </w:rPr>
            </w:pPr>
            <w:r w:rsidRPr="008F6879">
              <w:rPr>
                <w:rFonts w:cstheme="minorHAnsi"/>
              </w:rPr>
              <w:t>Obsessive-compulsive disorder</w:t>
            </w:r>
          </w:p>
        </w:tc>
        <w:tc>
          <w:tcPr>
            <w:tcW w:w="3969" w:type="dxa"/>
          </w:tcPr>
          <w:p w14:paraId="6BA5A36F" w14:textId="77777777" w:rsidR="008A58B6" w:rsidRPr="008F6879" w:rsidRDefault="008A58B6" w:rsidP="00AA5B7D">
            <w:pPr>
              <w:spacing w:line="276" w:lineRule="auto"/>
              <w:jc w:val="center"/>
              <w:rPr>
                <w:rFonts w:cstheme="minorHAnsi"/>
                <w:lang w:val="en-US"/>
              </w:rPr>
            </w:pPr>
            <w:r w:rsidRPr="008F6879">
              <w:rPr>
                <w:rFonts w:cstheme="minorHAnsi"/>
                <w:lang w:val="en-US"/>
              </w:rPr>
              <w:t>3</w:t>
            </w:r>
          </w:p>
        </w:tc>
      </w:tr>
      <w:tr w:rsidR="008A58B6" w:rsidRPr="008F6879" w14:paraId="3735AFAC" w14:textId="77777777" w:rsidTr="00D536AA">
        <w:tc>
          <w:tcPr>
            <w:tcW w:w="4111" w:type="dxa"/>
          </w:tcPr>
          <w:p w14:paraId="420AD331" w14:textId="26FA278D" w:rsidR="008A58B6" w:rsidRPr="008F6879" w:rsidRDefault="00D536AA" w:rsidP="00AA5B7D">
            <w:pPr>
              <w:spacing w:line="276" w:lineRule="auto"/>
              <w:ind w:left="184"/>
              <w:rPr>
                <w:rFonts w:cstheme="minorHAnsi"/>
                <w:lang w:val="en-US"/>
              </w:rPr>
            </w:pPr>
            <w:r>
              <w:rPr>
                <w:rFonts w:cstheme="minorHAnsi"/>
              </w:rPr>
              <w:lastRenderedPageBreak/>
              <w:t>Post-traumatic</w:t>
            </w:r>
            <w:r w:rsidR="008A58B6" w:rsidRPr="008F6879">
              <w:rPr>
                <w:rFonts w:cstheme="minorHAnsi"/>
              </w:rPr>
              <w:t xml:space="preserve"> stress disorder</w:t>
            </w:r>
          </w:p>
        </w:tc>
        <w:tc>
          <w:tcPr>
            <w:tcW w:w="3969" w:type="dxa"/>
          </w:tcPr>
          <w:p w14:paraId="3454E082" w14:textId="77777777" w:rsidR="008A58B6" w:rsidRPr="008F6879" w:rsidRDefault="008A58B6" w:rsidP="00AA5B7D">
            <w:pPr>
              <w:spacing w:line="276" w:lineRule="auto"/>
              <w:jc w:val="center"/>
              <w:rPr>
                <w:rFonts w:cstheme="minorHAnsi"/>
                <w:lang w:val="en-US"/>
              </w:rPr>
            </w:pPr>
            <w:r w:rsidRPr="008F6879">
              <w:rPr>
                <w:rFonts w:cstheme="minorHAnsi"/>
                <w:lang w:val="en-US"/>
              </w:rPr>
              <w:t>8</w:t>
            </w:r>
          </w:p>
        </w:tc>
      </w:tr>
      <w:tr w:rsidR="008A58B6" w:rsidRPr="008F6879" w14:paraId="7B3B7E54" w14:textId="77777777" w:rsidTr="00D536AA">
        <w:tc>
          <w:tcPr>
            <w:tcW w:w="4111" w:type="dxa"/>
          </w:tcPr>
          <w:p w14:paraId="21A12829" w14:textId="77777777" w:rsidR="008A58B6" w:rsidRPr="008F6879" w:rsidRDefault="008A58B6" w:rsidP="00AA5B7D">
            <w:pPr>
              <w:spacing w:line="276" w:lineRule="auto"/>
              <w:ind w:left="184"/>
              <w:rPr>
                <w:rFonts w:cstheme="minorHAnsi"/>
              </w:rPr>
            </w:pPr>
            <w:r w:rsidRPr="008F6879">
              <w:rPr>
                <w:rFonts w:cstheme="minorHAnsi"/>
              </w:rPr>
              <w:t>Other mental health disorders</w:t>
            </w:r>
            <w:r w:rsidRPr="008F6879">
              <w:rPr>
                <w:rFonts w:cstheme="minorHAnsi"/>
                <w:vertAlign w:val="superscript"/>
              </w:rPr>
              <w:t>b</w:t>
            </w:r>
          </w:p>
        </w:tc>
        <w:tc>
          <w:tcPr>
            <w:tcW w:w="3969" w:type="dxa"/>
          </w:tcPr>
          <w:p w14:paraId="3E8E7C18" w14:textId="77777777" w:rsidR="008A58B6" w:rsidRPr="008F6879" w:rsidRDefault="008A58B6" w:rsidP="00AA5B7D">
            <w:pPr>
              <w:spacing w:line="276" w:lineRule="auto"/>
              <w:jc w:val="center"/>
              <w:rPr>
                <w:rFonts w:cstheme="minorHAnsi"/>
                <w:lang w:val="en-US"/>
              </w:rPr>
            </w:pPr>
            <w:r>
              <w:rPr>
                <w:rFonts w:cstheme="minorHAnsi"/>
                <w:lang w:val="en-US"/>
              </w:rPr>
              <w:t>9</w:t>
            </w:r>
          </w:p>
        </w:tc>
      </w:tr>
      <w:tr w:rsidR="008A58B6" w:rsidRPr="008F6879" w14:paraId="33315BA8" w14:textId="77777777" w:rsidTr="00D536AA">
        <w:tc>
          <w:tcPr>
            <w:tcW w:w="4111" w:type="dxa"/>
          </w:tcPr>
          <w:p w14:paraId="346A6603" w14:textId="77777777" w:rsidR="008A58B6" w:rsidRPr="008F6879" w:rsidRDefault="008A58B6" w:rsidP="00AA5B7D">
            <w:pPr>
              <w:spacing w:line="276" w:lineRule="auto"/>
              <w:ind w:left="184"/>
              <w:rPr>
                <w:rFonts w:cstheme="minorHAnsi"/>
              </w:rPr>
            </w:pPr>
            <w:r w:rsidRPr="008F6879">
              <w:rPr>
                <w:rFonts w:cstheme="minorHAnsi"/>
              </w:rPr>
              <w:t>Not specified</w:t>
            </w:r>
          </w:p>
        </w:tc>
        <w:tc>
          <w:tcPr>
            <w:tcW w:w="3969" w:type="dxa"/>
          </w:tcPr>
          <w:p w14:paraId="70D8408D"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31B0FEE6" w14:textId="77777777" w:rsidTr="00D536AA">
        <w:tc>
          <w:tcPr>
            <w:tcW w:w="4111" w:type="dxa"/>
          </w:tcPr>
          <w:p w14:paraId="07960E62" w14:textId="77777777" w:rsidR="008A58B6" w:rsidRPr="008F6879" w:rsidRDefault="008A58B6" w:rsidP="00AA5B7D">
            <w:pPr>
              <w:spacing w:line="276" w:lineRule="auto"/>
              <w:rPr>
                <w:rFonts w:cstheme="minorHAnsi"/>
              </w:rPr>
            </w:pPr>
          </w:p>
        </w:tc>
        <w:tc>
          <w:tcPr>
            <w:tcW w:w="3969" w:type="dxa"/>
          </w:tcPr>
          <w:p w14:paraId="22B26A9E" w14:textId="77777777" w:rsidR="008A58B6" w:rsidRPr="008F6879" w:rsidRDefault="008A58B6" w:rsidP="00AA5B7D">
            <w:pPr>
              <w:spacing w:line="276" w:lineRule="auto"/>
              <w:jc w:val="center"/>
              <w:rPr>
                <w:rFonts w:cstheme="minorHAnsi"/>
                <w:lang w:val="en-US"/>
              </w:rPr>
            </w:pPr>
          </w:p>
        </w:tc>
      </w:tr>
      <w:tr w:rsidR="008A58B6" w:rsidRPr="008F6879" w14:paraId="4FFDD5E2" w14:textId="77777777" w:rsidTr="00D536AA">
        <w:tc>
          <w:tcPr>
            <w:tcW w:w="4111" w:type="dxa"/>
          </w:tcPr>
          <w:p w14:paraId="6E2F8CAD" w14:textId="52FCFE05" w:rsidR="008A58B6" w:rsidRPr="008F6879" w:rsidRDefault="008A58B6" w:rsidP="00AA5B7D">
            <w:pPr>
              <w:spacing w:line="276" w:lineRule="auto"/>
              <w:rPr>
                <w:rFonts w:cstheme="minorHAnsi"/>
                <w:b/>
              </w:rPr>
            </w:pPr>
            <w:r>
              <w:rPr>
                <w:rFonts w:cstheme="minorHAnsi"/>
                <w:b/>
              </w:rPr>
              <w:t>Social Marginalization</w:t>
            </w:r>
          </w:p>
        </w:tc>
        <w:tc>
          <w:tcPr>
            <w:tcW w:w="3969" w:type="dxa"/>
          </w:tcPr>
          <w:p w14:paraId="3134C1DC" w14:textId="77777777" w:rsidR="008A58B6" w:rsidRPr="008F6879" w:rsidRDefault="008A58B6" w:rsidP="00AA5B7D">
            <w:pPr>
              <w:spacing w:line="276" w:lineRule="auto"/>
              <w:jc w:val="center"/>
              <w:rPr>
                <w:rFonts w:cstheme="minorHAnsi"/>
                <w:lang w:val="en-US"/>
              </w:rPr>
            </w:pPr>
          </w:p>
        </w:tc>
      </w:tr>
      <w:tr w:rsidR="008A58B6" w:rsidRPr="008F6879" w14:paraId="706C3A16" w14:textId="77777777" w:rsidTr="00D536AA">
        <w:tc>
          <w:tcPr>
            <w:tcW w:w="4111" w:type="dxa"/>
          </w:tcPr>
          <w:p w14:paraId="58032B72" w14:textId="77777777" w:rsidR="008A58B6" w:rsidRPr="008F6879" w:rsidRDefault="008A58B6" w:rsidP="00AA5B7D">
            <w:pPr>
              <w:spacing w:line="276" w:lineRule="auto"/>
              <w:ind w:left="184"/>
              <w:rPr>
                <w:rFonts w:cstheme="minorHAnsi"/>
              </w:rPr>
            </w:pPr>
            <w:r w:rsidRPr="008F6879">
              <w:rPr>
                <w:rFonts w:cstheme="minorHAnsi"/>
              </w:rPr>
              <w:t>Homelessness</w:t>
            </w:r>
          </w:p>
        </w:tc>
        <w:tc>
          <w:tcPr>
            <w:tcW w:w="3969" w:type="dxa"/>
          </w:tcPr>
          <w:p w14:paraId="0CA6A748"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E0675E2" w14:textId="77777777" w:rsidTr="00D536AA">
        <w:tc>
          <w:tcPr>
            <w:tcW w:w="4111" w:type="dxa"/>
          </w:tcPr>
          <w:p w14:paraId="02FD6265" w14:textId="77777777" w:rsidR="008A58B6" w:rsidRPr="008F6879" w:rsidRDefault="008A58B6" w:rsidP="00AA5B7D">
            <w:pPr>
              <w:spacing w:line="276" w:lineRule="auto"/>
              <w:ind w:left="184"/>
              <w:rPr>
                <w:rFonts w:cstheme="minorHAnsi"/>
              </w:rPr>
            </w:pPr>
            <w:r w:rsidRPr="008F6879">
              <w:rPr>
                <w:rFonts w:cstheme="minorHAnsi"/>
              </w:rPr>
              <w:t>Substance abuse</w:t>
            </w:r>
            <w:r w:rsidRPr="008F6879">
              <w:rPr>
                <w:rFonts w:cstheme="minorHAnsi"/>
                <w:vertAlign w:val="superscript"/>
              </w:rPr>
              <w:t>c</w:t>
            </w:r>
          </w:p>
        </w:tc>
        <w:tc>
          <w:tcPr>
            <w:tcW w:w="3969" w:type="dxa"/>
          </w:tcPr>
          <w:p w14:paraId="4DB46EAB" w14:textId="77777777" w:rsidR="008A58B6" w:rsidRPr="008F6879" w:rsidRDefault="008A58B6" w:rsidP="00AA5B7D">
            <w:pPr>
              <w:spacing w:line="276" w:lineRule="auto"/>
              <w:jc w:val="center"/>
              <w:rPr>
                <w:rFonts w:cstheme="minorHAnsi"/>
                <w:lang w:val="en-US"/>
              </w:rPr>
            </w:pPr>
            <w:r w:rsidRPr="008F6879">
              <w:rPr>
                <w:rFonts w:cstheme="minorHAnsi"/>
                <w:lang w:val="en-US"/>
              </w:rPr>
              <w:t>1</w:t>
            </w:r>
            <w:r>
              <w:rPr>
                <w:rFonts w:cstheme="minorHAnsi"/>
                <w:lang w:val="en-US"/>
              </w:rPr>
              <w:t>3</w:t>
            </w:r>
          </w:p>
        </w:tc>
      </w:tr>
      <w:tr w:rsidR="008A58B6" w:rsidRPr="008F6879" w14:paraId="068557F0" w14:textId="77777777" w:rsidTr="00D536AA">
        <w:tc>
          <w:tcPr>
            <w:tcW w:w="4111" w:type="dxa"/>
          </w:tcPr>
          <w:p w14:paraId="78E52ED2" w14:textId="77777777" w:rsidR="008A58B6" w:rsidRPr="008F6879" w:rsidRDefault="008A58B6" w:rsidP="00AA5B7D">
            <w:pPr>
              <w:spacing w:line="276" w:lineRule="auto"/>
              <w:ind w:left="184"/>
              <w:rPr>
                <w:rFonts w:cstheme="minorHAnsi"/>
              </w:rPr>
            </w:pPr>
            <w:r>
              <w:rPr>
                <w:rFonts w:cstheme="minorHAnsi"/>
              </w:rPr>
              <w:t>Unemployment</w:t>
            </w:r>
          </w:p>
        </w:tc>
        <w:tc>
          <w:tcPr>
            <w:tcW w:w="3969" w:type="dxa"/>
          </w:tcPr>
          <w:p w14:paraId="0B4238A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598FAFF3" w14:textId="77777777" w:rsidTr="00D536AA">
        <w:tc>
          <w:tcPr>
            <w:tcW w:w="4111" w:type="dxa"/>
          </w:tcPr>
          <w:p w14:paraId="448B34CE" w14:textId="77777777" w:rsidR="008A58B6" w:rsidRPr="008F6879" w:rsidRDefault="008A58B6" w:rsidP="00AA5B7D">
            <w:pPr>
              <w:spacing w:line="276" w:lineRule="auto"/>
              <w:ind w:left="184"/>
              <w:rPr>
                <w:rFonts w:cstheme="minorHAnsi"/>
              </w:rPr>
            </w:pPr>
            <w:r w:rsidRPr="008F6879">
              <w:rPr>
                <w:rFonts w:cstheme="minorHAnsi"/>
              </w:rPr>
              <w:t>Criminal justice involv</w:t>
            </w:r>
            <w:r>
              <w:rPr>
                <w:rFonts w:cstheme="minorHAnsi"/>
              </w:rPr>
              <w:t>e</w:t>
            </w:r>
            <w:r w:rsidRPr="008F6879">
              <w:rPr>
                <w:rFonts w:cstheme="minorHAnsi"/>
              </w:rPr>
              <w:t>ment</w:t>
            </w:r>
          </w:p>
        </w:tc>
        <w:tc>
          <w:tcPr>
            <w:tcW w:w="3969" w:type="dxa"/>
          </w:tcPr>
          <w:p w14:paraId="2B759988"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7B1F7D96" w14:textId="77777777" w:rsidTr="00D536AA">
        <w:tc>
          <w:tcPr>
            <w:tcW w:w="4111" w:type="dxa"/>
          </w:tcPr>
          <w:p w14:paraId="785DEA4B" w14:textId="1E36751B" w:rsidR="008A58B6" w:rsidRPr="008F6879" w:rsidRDefault="008A58B6" w:rsidP="00AA5B7D">
            <w:pPr>
              <w:spacing w:line="276" w:lineRule="auto"/>
              <w:ind w:left="184"/>
              <w:rPr>
                <w:rFonts w:cstheme="minorHAnsi"/>
              </w:rPr>
            </w:pPr>
            <w:r w:rsidRPr="008F6879">
              <w:rPr>
                <w:rFonts w:cstheme="minorHAnsi"/>
              </w:rPr>
              <w:t>Chronic medical condition</w:t>
            </w:r>
            <w:r w:rsidR="00D536AA">
              <w:rPr>
                <w:rFonts w:cstheme="minorHAnsi"/>
              </w:rPr>
              <w:t>s</w:t>
            </w:r>
            <w:r w:rsidRPr="008F6879">
              <w:rPr>
                <w:rFonts w:cstheme="minorHAnsi"/>
                <w:vertAlign w:val="superscript"/>
              </w:rPr>
              <w:t>d</w:t>
            </w:r>
          </w:p>
        </w:tc>
        <w:tc>
          <w:tcPr>
            <w:tcW w:w="3969" w:type="dxa"/>
          </w:tcPr>
          <w:p w14:paraId="45F24A76" w14:textId="77777777" w:rsidR="008A58B6" w:rsidRPr="008F6879" w:rsidRDefault="008A58B6" w:rsidP="00AA5B7D">
            <w:pPr>
              <w:spacing w:line="276" w:lineRule="auto"/>
              <w:jc w:val="center"/>
              <w:rPr>
                <w:rFonts w:cstheme="minorHAnsi"/>
                <w:lang w:val="en-US"/>
              </w:rPr>
            </w:pPr>
            <w:r w:rsidRPr="008F6879">
              <w:rPr>
                <w:rFonts w:cstheme="minorHAnsi"/>
                <w:lang w:val="en-US"/>
              </w:rPr>
              <w:t>6</w:t>
            </w:r>
          </w:p>
        </w:tc>
      </w:tr>
      <w:tr w:rsidR="008A58B6" w:rsidRPr="008F6879" w14:paraId="777B6BF9" w14:textId="77777777" w:rsidTr="00D536AA">
        <w:tc>
          <w:tcPr>
            <w:tcW w:w="4111" w:type="dxa"/>
          </w:tcPr>
          <w:p w14:paraId="0221D2D7" w14:textId="77777777" w:rsidR="008A58B6" w:rsidRPr="008F6879" w:rsidRDefault="008A58B6" w:rsidP="00AA5B7D">
            <w:pPr>
              <w:spacing w:line="276" w:lineRule="auto"/>
              <w:ind w:left="184"/>
              <w:rPr>
                <w:rFonts w:cstheme="minorHAnsi"/>
              </w:rPr>
            </w:pPr>
            <w:r w:rsidRPr="008F6879">
              <w:rPr>
                <w:rFonts w:cstheme="minorHAnsi"/>
              </w:rPr>
              <w:t>Psychiatric comorbidity</w:t>
            </w:r>
          </w:p>
        </w:tc>
        <w:tc>
          <w:tcPr>
            <w:tcW w:w="3969" w:type="dxa"/>
          </w:tcPr>
          <w:p w14:paraId="66A23295" w14:textId="77777777" w:rsidR="008A58B6" w:rsidRPr="008F6879" w:rsidRDefault="008A58B6" w:rsidP="00AA5B7D">
            <w:pPr>
              <w:spacing w:line="276" w:lineRule="auto"/>
              <w:jc w:val="center"/>
              <w:rPr>
                <w:rFonts w:cstheme="minorHAnsi"/>
                <w:lang w:val="en-US"/>
              </w:rPr>
            </w:pPr>
            <w:r w:rsidRPr="008F6879">
              <w:rPr>
                <w:rFonts w:cstheme="minorHAnsi"/>
                <w:lang w:val="en-US"/>
              </w:rPr>
              <w:t>1</w:t>
            </w:r>
          </w:p>
        </w:tc>
      </w:tr>
      <w:tr w:rsidR="008A58B6" w:rsidRPr="008F6879" w14:paraId="58C05604" w14:textId="77777777" w:rsidTr="00D536AA">
        <w:tc>
          <w:tcPr>
            <w:tcW w:w="4111" w:type="dxa"/>
          </w:tcPr>
          <w:p w14:paraId="54EA2B3D" w14:textId="77777777" w:rsidR="008A58B6" w:rsidRPr="008F6879" w:rsidRDefault="008A58B6" w:rsidP="00AA5B7D">
            <w:pPr>
              <w:spacing w:line="276" w:lineRule="auto"/>
              <w:ind w:left="184"/>
              <w:rPr>
                <w:rFonts w:cstheme="minorHAnsi"/>
              </w:rPr>
            </w:pPr>
            <w:r w:rsidRPr="008F6879">
              <w:rPr>
                <w:rFonts w:cstheme="minorHAnsi"/>
              </w:rPr>
              <w:t>Loneliness</w:t>
            </w:r>
          </w:p>
        </w:tc>
        <w:tc>
          <w:tcPr>
            <w:tcW w:w="3969" w:type="dxa"/>
          </w:tcPr>
          <w:p w14:paraId="36899FB3" w14:textId="77777777" w:rsidR="008A58B6" w:rsidRPr="008F6879" w:rsidRDefault="008A58B6" w:rsidP="00AA5B7D">
            <w:pPr>
              <w:spacing w:line="276" w:lineRule="auto"/>
              <w:jc w:val="center"/>
              <w:rPr>
                <w:rFonts w:cstheme="minorHAnsi"/>
                <w:lang w:val="en-US"/>
              </w:rPr>
            </w:pPr>
            <w:r w:rsidRPr="008F6879">
              <w:rPr>
                <w:rFonts w:cstheme="minorHAnsi"/>
                <w:lang w:val="en-US"/>
              </w:rPr>
              <w:t>2</w:t>
            </w:r>
          </w:p>
        </w:tc>
      </w:tr>
      <w:tr w:rsidR="008A58B6" w:rsidRPr="008F6879" w14:paraId="1376C4FC" w14:textId="77777777" w:rsidTr="00D536AA">
        <w:tc>
          <w:tcPr>
            <w:tcW w:w="4111" w:type="dxa"/>
          </w:tcPr>
          <w:p w14:paraId="65B0B5F0" w14:textId="77777777" w:rsidR="008A58B6" w:rsidRPr="008F6879" w:rsidRDefault="008A58B6" w:rsidP="00AA5B7D">
            <w:pPr>
              <w:spacing w:line="276" w:lineRule="auto"/>
              <w:ind w:left="184"/>
              <w:rPr>
                <w:rFonts w:cstheme="minorHAnsi"/>
              </w:rPr>
            </w:pPr>
            <w:r w:rsidRPr="008F6879">
              <w:rPr>
                <w:rFonts w:cstheme="minorHAnsi"/>
              </w:rPr>
              <w:t>Trauma experience</w:t>
            </w:r>
          </w:p>
        </w:tc>
        <w:tc>
          <w:tcPr>
            <w:tcW w:w="3969" w:type="dxa"/>
          </w:tcPr>
          <w:p w14:paraId="474093E6" w14:textId="77777777" w:rsidR="008A58B6" w:rsidRPr="008F6879" w:rsidRDefault="008A58B6" w:rsidP="00AA5B7D">
            <w:pPr>
              <w:spacing w:line="276" w:lineRule="auto"/>
              <w:jc w:val="center"/>
              <w:rPr>
                <w:rFonts w:cstheme="minorHAnsi"/>
                <w:lang w:val="en-US"/>
              </w:rPr>
            </w:pPr>
            <w:r>
              <w:rPr>
                <w:rFonts w:cstheme="minorHAnsi"/>
                <w:lang w:val="en-US"/>
              </w:rPr>
              <w:t>3</w:t>
            </w:r>
          </w:p>
        </w:tc>
      </w:tr>
      <w:tr w:rsidR="008A58B6" w:rsidRPr="008F6879" w14:paraId="58E15FA3" w14:textId="77777777" w:rsidTr="00D536AA">
        <w:tc>
          <w:tcPr>
            <w:tcW w:w="4111" w:type="dxa"/>
          </w:tcPr>
          <w:p w14:paraId="4E6FB6A3" w14:textId="6558E42D" w:rsidR="008A58B6" w:rsidRPr="008F6879" w:rsidRDefault="008A58B6" w:rsidP="00AA5B7D">
            <w:pPr>
              <w:spacing w:line="276" w:lineRule="auto"/>
              <w:ind w:left="184"/>
              <w:rPr>
                <w:rFonts w:cstheme="minorHAnsi"/>
              </w:rPr>
            </w:pPr>
            <w:r w:rsidRPr="008F6879">
              <w:rPr>
                <w:rFonts w:cstheme="minorHAnsi"/>
              </w:rPr>
              <w:t>Other social problem</w:t>
            </w:r>
            <w:r w:rsidR="00D536AA">
              <w:rPr>
                <w:rFonts w:cstheme="minorHAnsi"/>
              </w:rPr>
              <w:t>s</w:t>
            </w:r>
            <w:r w:rsidRPr="008F6879">
              <w:rPr>
                <w:rFonts w:cstheme="minorHAnsi"/>
                <w:vertAlign w:val="superscript"/>
              </w:rPr>
              <w:t>e</w:t>
            </w:r>
          </w:p>
        </w:tc>
        <w:tc>
          <w:tcPr>
            <w:tcW w:w="3969" w:type="dxa"/>
          </w:tcPr>
          <w:p w14:paraId="2EBE62CF" w14:textId="77777777" w:rsidR="008A58B6" w:rsidRPr="008F6879" w:rsidRDefault="008A58B6" w:rsidP="00AA5B7D">
            <w:pPr>
              <w:spacing w:line="276" w:lineRule="auto"/>
              <w:jc w:val="center"/>
              <w:rPr>
                <w:rFonts w:cstheme="minorHAnsi"/>
                <w:lang w:val="en-US"/>
              </w:rPr>
            </w:pPr>
            <w:r w:rsidRPr="008F6879">
              <w:rPr>
                <w:rFonts w:cstheme="minorHAnsi"/>
                <w:lang w:val="en-US"/>
              </w:rPr>
              <w:t>5</w:t>
            </w:r>
          </w:p>
        </w:tc>
      </w:tr>
      <w:tr w:rsidR="008A58B6" w:rsidRPr="008F6879" w14:paraId="1654340F" w14:textId="77777777" w:rsidTr="00D536AA">
        <w:tc>
          <w:tcPr>
            <w:tcW w:w="4111" w:type="dxa"/>
            <w:tcBorders>
              <w:bottom w:val="single" w:sz="4" w:space="0" w:color="auto"/>
            </w:tcBorders>
          </w:tcPr>
          <w:p w14:paraId="591ED225" w14:textId="08A2B726" w:rsidR="008A58B6" w:rsidRPr="008F6879" w:rsidRDefault="008A58B6" w:rsidP="00AA5B7D">
            <w:pPr>
              <w:spacing w:line="276" w:lineRule="auto"/>
              <w:ind w:left="184"/>
              <w:rPr>
                <w:rFonts w:cstheme="minorHAnsi"/>
              </w:rPr>
            </w:pPr>
            <w:r w:rsidRPr="008F6879">
              <w:rPr>
                <w:rFonts w:cstheme="minorHAnsi"/>
              </w:rPr>
              <w:t xml:space="preserve">Not </w:t>
            </w:r>
            <w:r w:rsidR="00D536AA">
              <w:rPr>
                <w:rFonts w:cstheme="minorHAnsi"/>
              </w:rPr>
              <w:t xml:space="preserve">clearly </w:t>
            </w:r>
            <w:r w:rsidRPr="008F6879">
              <w:rPr>
                <w:rFonts w:cstheme="minorHAnsi"/>
              </w:rPr>
              <w:t>specified</w:t>
            </w:r>
          </w:p>
        </w:tc>
        <w:tc>
          <w:tcPr>
            <w:tcW w:w="3969" w:type="dxa"/>
            <w:tcBorders>
              <w:bottom w:val="single" w:sz="4" w:space="0" w:color="auto"/>
            </w:tcBorders>
          </w:tcPr>
          <w:p w14:paraId="0E70BECB" w14:textId="77777777" w:rsidR="008A58B6" w:rsidRPr="008F6879" w:rsidRDefault="008A58B6" w:rsidP="00AA5B7D">
            <w:pPr>
              <w:spacing w:line="276" w:lineRule="auto"/>
              <w:jc w:val="center"/>
              <w:rPr>
                <w:rFonts w:cstheme="minorHAnsi"/>
                <w:lang w:val="en-US"/>
              </w:rPr>
            </w:pPr>
            <w:r>
              <w:rPr>
                <w:rFonts w:cstheme="minorHAnsi"/>
                <w:lang w:val="en-US"/>
              </w:rPr>
              <w:t>28</w:t>
            </w:r>
          </w:p>
        </w:tc>
      </w:tr>
    </w:tbl>
    <w:p w14:paraId="375DF3C6" w14:textId="77777777" w:rsidR="008A58B6" w:rsidRPr="008F6879" w:rsidRDefault="008A58B6" w:rsidP="008A58B6">
      <w:pPr>
        <w:spacing w:line="276" w:lineRule="auto"/>
        <w:rPr>
          <w:rFonts w:cstheme="minorHAnsi"/>
          <w:lang w:val="en-US"/>
        </w:rPr>
      </w:pPr>
      <w:r w:rsidRPr="008F6879">
        <w:rPr>
          <w:rFonts w:cstheme="minorHAnsi"/>
          <w:i/>
          <w:lang w:val="en-US"/>
        </w:rPr>
        <w:t>Note</w:t>
      </w:r>
      <w:r w:rsidRPr="008F6879">
        <w:rPr>
          <w:rFonts w:cstheme="minorHAnsi"/>
          <w:lang w:val="en-US"/>
        </w:rPr>
        <w:t xml:space="preserve">. </w:t>
      </w:r>
    </w:p>
    <w:p w14:paraId="2A5DC1F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 xml:space="preserve">a </w:t>
      </w:r>
      <w:r w:rsidRPr="008F6879">
        <w:rPr>
          <w:rFonts w:cstheme="minorHAnsi"/>
          <w:lang w:val="en-US"/>
        </w:rPr>
        <w:t xml:space="preserve">If specified, primarily DSM cluster C personality disorders. </w:t>
      </w:r>
    </w:p>
    <w:p w14:paraId="69E785DC" w14:textId="77777777" w:rsidR="008A58B6" w:rsidRPr="008F6879"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 xml:space="preserve">b </w:t>
      </w:r>
      <w:r w:rsidRPr="008F6879">
        <w:rPr>
          <w:rFonts w:cstheme="minorHAnsi"/>
          <w:lang w:val="en-US"/>
        </w:rPr>
        <w:t xml:space="preserve">Including </w:t>
      </w:r>
      <w:r>
        <w:rPr>
          <w:rFonts w:cstheme="minorHAnsi"/>
          <w:lang w:val="en-US"/>
        </w:rPr>
        <w:t xml:space="preserve">dissociative identity disorder, </w:t>
      </w:r>
      <w:r w:rsidRPr="008F6879">
        <w:rPr>
          <w:rFonts w:cstheme="minorHAnsi"/>
          <w:color w:val="1F1F1F"/>
          <w:shd w:val="clear" w:color="auto" w:fill="FFFFFF"/>
          <w:lang w:val="en-US"/>
        </w:rPr>
        <w:t>autism spectrum disorder, eating disorders, other psychotic disorders, suicidal ideation, and elevated levels of psychological stress</w:t>
      </w:r>
    </w:p>
    <w:p w14:paraId="7207344B"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c</w:t>
      </w:r>
      <w:r w:rsidRPr="008F6879">
        <w:rPr>
          <w:rFonts w:cstheme="minorHAnsi"/>
          <w:lang w:val="en-US"/>
        </w:rPr>
        <w:t xml:space="preserve"> Including both alcohol and drugs</w:t>
      </w:r>
    </w:p>
    <w:p w14:paraId="196E0641" w14:textId="77777777" w:rsidR="008A58B6" w:rsidRPr="008F6879" w:rsidRDefault="008A58B6" w:rsidP="008A58B6">
      <w:pPr>
        <w:spacing w:line="276" w:lineRule="auto"/>
        <w:rPr>
          <w:rFonts w:cstheme="minorHAnsi"/>
          <w:lang w:val="en-US"/>
        </w:rPr>
      </w:pPr>
      <w:r w:rsidRPr="008F6879">
        <w:rPr>
          <w:rFonts w:cstheme="minorHAnsi"/>
          <w:vertAlign w:val="superscript"/>
          <w:lang w:val="en-US"/>
        </w:rPr>
        <w:t>d</w:t>
      </w:r>
      <w:r w:rsidRPr="008F6879">
        <w:rPr>
          <w:rFonts w:cstheme="minorHAnsi"/>
          <w:lang w:val="en-US"/>
        </w:rPr>
        <w:t xml:space="preserve"> Including both psychiatric and somatic chronic conditions</w:t>
      </w:r>
    </w:p>
    <w:p w14:paraId="2CF29965" w14:textId="002F014A" w:rsidR="008A58B6" w:rsidRDefault="008A58B6" w:rsidP="008A58B6">
      <w:pPr>
        <w:spacing w:line="276" w:lineRule="auto"/>
        <w:rPr>
          <w:rFonts w:cstheme="minorHAnsi"/>
          <w:color w:val="1F1F1F"/>
          <w:shd w:val="clear" w:color="auto" w:fill="FFFFFF"/>
          <w:lang w:val="en-US"/>
        </w:rPr>
      </w:pPr>
      <w:r w:rsidRPr="008F6879">
        <w:rPr>
          <w:rFonts w:cstheme="minorHAnsi"/>
          <w:vertAlign w:val="superscript"/>
          <w:lang w:val="en-US"/>
        </w:rPr>
        <w:t>e</w:t>
      </w:r>
      <w:r w:rsidRPr="008F6879">
        <w:rPr>
          <w:rFonts w:cstheme="minorHAnsi"/>
          <w:lang w:val="en-US"/>
        </w:rPr>
        <w:t xml:space="preserve"> </w:t>
      </w:r>
      <w:r w:rsidRPr="008F6879">
        <w:rPr>
          <w:rFonts w:cstheme="minorHAnsi"/>
          <w:color w:val="1F1F1F"/>
          <w:shd w:val="clear" w:color="auto" w:fill="FFFFFF"/>
          <w:lang w:val="en-US"/>
        </w:rPr>
        <w:t xml:space="preserve">Including living in </w:t>
      </w:r>
      <w:r>
        <w:rPr>
          <w:rFonts w:cstheme="minorHAnsi"/>
          <w:color w:val="1F1F1F"/>
          <w:shd w:val="clear" w:color="auto" w:fill="FFFFFF"/>
          <w:lang w:val="en-US"/>
        </w:rPr>
        <w:t xml:space="preserve">residential group homes, being older than </w:t>
      </w:r>
      <w:r w:rsidRPr="008F6879">
        <w:rPr>
          <w:rFonts w:cstheme="minorHAnsi"/>
          <w:color w:val="1F1F1F"/>
          <w:shd w:val="clear" w:color="auto" w:fill="FFFFFF"/>
          <w:lang w:val="en-US"/>
        </w:rPr>
        <w:t>60 years old (?), and self-reported social problems such as having experienced disruptive periods, elevated internalized stigma, and experiencing social</w:t>
      </w:r>
      <w:r>
        <w:rPr>
          <w:rFonts w:cstheme="minorHAnsi"/>
          <w:color w:val="1F1F1F"/>
          <w:shd w:val="clear" w:color="auto" w:fill="FFFFFF"/>
          <w:lang w:val="en-US"/>
        </w:rPr>
        <w:t>,</w:t>
      </w:r>
      <w:r w:rsidRPr="008F6879">
        <w:rPr>
          <w:rFonts w:cstheme="minorHAnsi"/>
          <w:color w:val="1F1F1F"/>
          <w:shd w:val="clear" w:color="auto" w:fill="FFFFFF"/>
          <w:lang w:val="en-US"/>
        </w:rPr>
        <w:t xml:space="preserve"> or cognitive disability</w:t>
      </w:r>
    </w:p>
    <w:p w14:paraId="2651360C" w14:textId="69CA0EBF" w:rsidR="008A58B6" w:rsidRDefault="008A58B6" w:rsidP="008A58B6">
      <w:pPr>
        <w:spacing w:line="276" w:lineRule="auto"/>
        <w:rPr>
          <w:rFonts w:cstheme="minorHAnsi"/>
          <w:color w:val="1F1F1F"/>
          <w:shd w:val="clear" w:color="auto" w:fill="FFFFFF"/>
          <w:lang w:val="en-US"/>
        </w:rPr>
      </w:pPr>
    </w:p>
    <w:p w14:paraId="7D3FC3AF" w14:textId="3887AE89" w:rsidR="008A58B6" w:rsidRPr="00ED7858" w:rsidRDefault="008A58B6" w:rsidP="00ED7858">
      <w:pPr>
        <w:pStyle w:val="Heading4"/>
        <w:rPr>
          <w:shd w:val="clear" w:color="auto" w:fill="FFFFFF"/>
          <w:lang w:val="en-US"/>
        </w:rPr>
      </w:pPr>
      <w:r w:rsidRPr="008A58B6">
        <w:rPr>
          <w:shd w:val="clear" w:color="auto" w:fill="FFFFFF"/>
          <w:lang w:val="en-US"/>
        </w:rPr>
        <w:t xml:space="preserve">Interventions in </w:t>
      </w:r>
      <w:r w:rsidR="00DB54E2">
        <w:rPr>
          <w:shd w:val="clear" w:color="auto" w:fill="FFFFFF"/>
          <w:lang w:val="en-US"/>
        </w:rPr>
        <w:t>i</w:t>
      </w:r>
      <w:r w:rsidRPr="008A58B6">
        <w:rPr>
          <w:shd w:val="clear" w:color="auto" w:fill="FFFFFF"/>
          <w:lang w:val="en-US"/>
        </w:rPr>
        <w:t xml:space="preserve">ncluded </w:t>
      </w:r>
      <w:r w:rsidR="00DB54E2">
        <w:rPr>
          <w:shd w:val="clear" w:color="auto" w:fill="FFFFFF"/>
          <w:lang w:val="en-US"/>
        </w:rPr>
        <w:t>s</w:t>
      </w:r>
      <w:r w:rsidRPr="008A58B6">
        <w:rPr>
          <w:shd w:val="clear" w:color="auto" w:fill="FFFFFF"/>
          <w:lang w:val="en-US"/>
        </w:rPr>
        <w:t>tudies</w:t>
      </w:r>
    </w:p>
    <w:p w14:paraId="0BCB4DB2" w14:textId="7CC83CE8" w:rsidR="008A58B6" w:rsidRPr="006E1827" w:rsidRDefault="008A58B6" w:rsidP="008A58B6">
      <w:pPr>
        <w:spacing w:before="240"/>
        <w:jc w:val="both"/>
        <w:rPr>
          <w:lang w:val="en-US"/>
        </w:rPr>
      </w:pPr>
      <w:r w:rsidRPr="006E1827">
        <w:rPr>
          <w:lang w:val="en-US"/>
        </w:rPr>
        <w:t>Interventions in the included studies were as follows</w:t>
      </w:r>
      <w:r w:rsidR="00774C4F">
        <w:rPr>
          <w:lang w:val="en-US"/>
        </w:rPr>
        <w:t>.</w:t>
      </w:r>
      <w:r w:rsidR="00C56E54">
        <w:rPr>
          <w:rStyle w:val="FootnoteReference"/>
          <w:lang w:val="en-US"/>
        </w:rPr>
        <w:footnoteReference w:id="11"/>
      </w:r>
      <w:r w:rsidR="00C56E54">
        <w:rPr>
          <w:lang w:val="en-US"/>
        </w:rPr>
        <w:t xml:space="preserve"> The </w:t>
      </w:r>
      <w:r w:rsidR="007C7DA7">
        <w:rPr>
          <w:lang w:val="en-US"/>
        </w:rPr>
        <w:t>parentheses</w:t>
      </w:r>
      <w:r w:rsidR="00C56E54">
        <w:rPr>
          <w:lang w:val="en-US"/>
        </w:rPr>
        <w:t xml:space="preserve"> indicate the number of studies included in the meta-analysis. </w:t>
      </w:r>
    </w:p>
    <w:p w14:paraId="1170515A" w14:textId="33107735" w:rsidR="008A58B6"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Group-based</w:t>
      </w:r>
      <w:r w:rsidR="008A58B6"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c</w:t>
      </w:r>
      <w:r w:rsidR="008A58B6" w:rsidRPr="00C9263C">
        <w:rPr>
          <w:rFonts w:ascii="Times New Roman" w:hAnsi="Times New Roman" w:cs="Times New Roman"/>
          <w:color w:val="000000" w:themeColor="text1"/>
          <w:sz w:val="24"/>
          <w:lang w:val="en-US"/>
        </w:rPr>
        <w:t xml:space="preserve">ognitive </w:t>
      </w:r>
      <w:r w:rsidR="00C9263C" w:rsidRPr="00C9263C">
        <w:rPr>
          <w:rFonts w:ascii="Times New Roman" w:hAnsi="Times New Roman" w:cs="Times New Roman"/>
          <w:color w:val="000000" w:themeColor="text1"/>
          <w:sz w:val="24"/>
          <w:lang w:val="en-US"/>
        </w:rPr>
        <w:t>b</w:t>
      </w:r>
      <w:r w:rsidR="008A58B6"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t</w:t>
      </w:r>
      <w:r w:rsidR="008A58B6" w:rsidRPr="00C9263C">
        <w:rPr>
          <w:rFonts w:ascii="Times New Roman" w:hAnsi="Times New Roman" w:cs="Times New Roman"/>
          <w:color w:val="000000" w:themeColor="text1"/>
          <w:sz w:val="24"/>
          <w:lang w:val="en-US"/>
        </w:rPr>
        <w:t>herapy</w:t>
      </w:r>
      <w:r w:rsidR="00C9263C" w:rsidRPr="00C9263C">
        <w:rPr>
          <w:rFonts w:ascii="Times New Roman" w:hAnsi="Times New Roman" w:cs="Times New Roman"/>
          <w:color w:val="000000" w:themeColor="text1"/>
          <w:sz w:val="24"/>
          <w:lang w:val="en-US"/>
        </w:rPr>
        <w:t xml:space="preserve"> (CBT)</w:t>
      </w:r>
      <w:r w:rsidR="008A58B6" w:rsidRPr="00C9263C">
        <w:rPr>
          <w:rFonts w:ascii="Times New Roman" w:hAnsi="Times New Roman" w:cs="Times New Roman"/>
          <w:color w:val="000000" w:themeColor="text1"/>
          <w:sz w:val="24"/>
          <w:lang w:val="en-US"/>
        </w:rPr>
        <w:t>: 1</w:t>
      </w:r>
      <w:r w:rsidR="00C9263C" w:rsidRPr="00C9263C">
        <w:rPr>
          <w:rFonts w:ascii="Times New Roman" w:hAnsi="Times New Roman" w:cs="Times New Roman"/>
          <w:color w:val="000000" w:themeColor="text1"/>
          <w:sz w:val="24"/>
          <w:lang w:val="en-US"/>
        </w:rPr>
        <w:t>2</w:t>
      </w:r>
      <w:r w:rsidR="008A58B6" w:rsidRPr="00C9263C">
        <w:rPr>
          <w:rFonts w:ascii="Times New Roman" w:hAnsi="Times New Roman" w:cs="Times New Roman"/>
          <w:color w:val="000000" w:themeColor="text1"/>
          <w:sz w:val="24"/>
          <w:lang w:val="en-US"/>
        </w:rPr>
        <w:t xml:space="preserve"> (</w:t>
      </w:r>
      <w:r w:rsidR="00982900">
        <w:rPr>
          <w:rFonts w:ascii="Times New Roman" w:hAnsi="Times New Roman" w:cs="Times New Roman"/>
          <w:color w:val="000000" w:themeColor="text1"/>
          <w:sz w:val="24"/>
          <w:lang w:val="en-US"/>
        </w:rPr>
        <w:t>10</w:t>
      </w:r>
      <w:r w:rsidR="008A58B6" w:rsidRPr="00C9263C">
        <w:rPr>
          <w:rFonts w:ascii="Times New Roman" w:hAnsi="Times New Roman" w:cs="Times New Roman"/>
          <w:color w:val="000000" w:themeColor="text1"/>
          <w:sz w:val="24"/>
          <w:lang w:val="en-US"/>
        </w:rPr>
        <w:t>)</w:t>
      </w:r>
    </w:p>
    <w:p w14:paraId="1CEDA4B4" w14:textId="20985E8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8 (8)</w:t>
      </w:r>
    </w:p>
    <w:p w14:paraId="7F55E22C" w14:textId="112DE716" w:rsidR="003F7314" w:rsidRPr="00C9263C" w:rsidRDefault="003F7314"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Addiction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anagement: 2 (2)</w:t>
      </w:r>
    </w:p>
    <w:p w14:paraId="3BAB3E79" w14:textId="2D88ABF4" w:rsidR="003F7314" w:rsidRPr="00C9263C" w:rsidRDefault="003F7314" w:rsidP="003F7314">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Illness and </w:t>
      </w:r>
      <w:r w:rsidR="00C9263C" w:rsidRPr="00C9263C">
        <w:rPr>
          <w:rFonts w:ascii="Times New Roman" w:hAnsi="Times New Roman" w:cs="Times New Roman"/>
          <w:color w:val="000000" w:themeColor="text1"/>
          <w:sz w:val="24"/>
          <w:lang w:val="en-US"/>
        </w:rPr>
        <w:t>a</w:t>
      </w:r>
      <w:r w:rsidRPr="00C9263C">
        <w:rPr>
          <w:rFonts w:ascii="Times New Roman" w:hAnsi="Times New Roman" w:cs="Times New Roman"/>
          <w:color w:val="000000" w:themeColor="text1"/>
          <w:sz w:val="24"/>
          <w:lang w:val="en-US"/>
        </w:rPr>
        <w:t xml:space="preserve">ddiction </w:t>
      </w:r>
      <w:r w:rsidR="00C9263C" w:rsidRPr="00C9263C">
        <w:rPr>
          <w:rFonts w:ascii="Times New Roman" w:hAnsi="Times New Roman" w:cs="Times New Roman"/>
          <w:color w:val="000000" w:themeColor="text1"/>
          <w:sz w:val="24"/>
          <w:lang w:val="en-US"/>
        </w:rPr>
        <w:t>m</w:t>
      </w:r>
      <w:r w:rsidRPr="00C9263C">
        <w:rPr>
          <w:rFonts w:ascii="Times New Roman" w:hAnsi="Times New Roman" w:cs="Times New Roman"/>
          <w:color w:val="000000" w:themeColor="text1"/>
          <w:sz w:val="24"/>
          <w:lang w:val="en-US"/>
        </w:rPr>
        <w:t xml:space="preserve">anagement: </w:t>
      </w:r>
      <w:r w:rsidR="00C9263C" w:rsidRPr="00C9263C">
        <w:rPr>
          <w:rFonts w:ascii="Times New Roman" w:hAnsi="Times New Roman" w:cs="Times New Roman"/>
          <w:color w:val="000000" w:themeColor="text1"/>
          <w:sz w:val="24"/>
          <w:lang w:val="en-US"/>
        </w:rPr>
        <w:t>4</w:t>
      </w:r>
      <w:r w:rsidRPr="00C9263C">
        <w:rPr>
          <w:rFonts w:ascii="Times New Roman" w:hAnsi="Times New Roman" w:cs="Times New Roman"/>
          <w:color w:val="000000" w:themeColor="text1"/>
          <w:sz w:val="24"/>
          <w:lang w:val="en-US"/>
        </w:rPr>
        <w:t xml:space="preserve"> (</w:t>
      </w:r>
      <w:r w:rsidR="00C9263C" w:rsidRPr="00C9263C">
        <w:rPr>
          <w:rFonts w:ascii="Times New Roman" w:hAnsi="Times New Roman" w:cs="Times New Roman"/>
          <w:color w:val="000000" w:themeColor="text1"/>
          <w:sz w:val="24"/>
          <w:lang w:val="en-US"/>
        </w:rPr>
        <w:t>2</w:t>
      </w:r>
      <w:r w:rsidRPr="00C9263C">
        <w:rPr>
          <w:rFonts w:ascii="Times New Roman" w:hAnsi="Times New Roman" w:cs="Times New Roman"/>
          <w:color w:val="000000" w:themeColor="text1"/>
          <w:sz w:val="24"/>
          <w:lang w:val="en-US"/>
        </w:rPr>
        <w:t xml:space="preserve">) </w:t>
      </w:r>
    </w:p>
    <w:p w14:paraId="63D455A8" w14:textId="2F1E2DA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Cognitive-</w:t>
      </w:r>
      <w:r w:rsidR="00C9263C" w:rsidRPr="00C9263C">
        <w:rPr>
          <w:rFonts w:ascii="Times New Roman" w:hAnsi="Times New Roman" w:cs="Times New Roman"/>
          <w:color w:val="000000" w:themeColor="text1"/>
          <w:sz w:val="24"/>
          <w:lang w:val="en-US"/>
        </w:rPr>
        <w:t>b</w:t>
      </w:r>
      <w:r w:rsidRPr="00C9263C">
        <w:rPr>
          <w:rFonts w:ascii="Times New Roman" w:hAnsi="Times New Roman" w:cs="Times New Roman"/>
          <w:color w:val="000000" w:themeColor="text1"/>
          <w:sz w:val="24"/>
          <w:lang w:val="en-US"/>
        </w:rPr>
        <w:t xml:space="preserve">ehavioral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ocial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 xml:space="preserve">kills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w:t>
      </w:r>
    </w:p>
    <w:p w14:paraId="63E7026E" w14:textId="0705F19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Social </w:t>
      </w:r>
      <w:r w:rsidR="00C9263C" w:rsidRPr="00C9263C">
        <w:rPr>
          <w:rFonts w:ascii="Times New Roman" w:hAnsi="Times New Roman" w:cs="Times New Roman"/>
          <w:color w:val="000000" w:themeColor="text1"/>
          <w:sz w:val="24"/>
          <w:lang w:val="en-US"/>
        </w:rPr>
        <w:t>c</w:t>
      </w:r>
      <w:r w:rsidRPr="00C9263C">
        <w:rPr>
          <w:rFonts w:ascii="Times New Roman" w:hAnsi="Times New Roman" w:cs="Times New Roman"/>
          <w:color w:val="000000" w:themeColor="text1"/>
          <w:sz w:val="24"/>
          <w:lang w:val="en-US"/>
        </w:rPr>
        <w:t xml:space="preserve">ognition and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 xml:space="preserve">nteraction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 xml:space="preserve"> (</w:t>
      </w:r>
      <w:r w:rsidR="0077168A"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305529CD" w14:textId="4DE39AC3"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Residential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reatment: 2 (2)</w:t>
      </w:r>
    </w:p>
    <w:p w14:paraId="4E317045" w14:textId="15B813E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psychoeducation &amp;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ocial skill training: 9 (</w:t>
      </w:r>
      <w:r w:rsidR="00C9263C" w:rsidRPr="00C9263C">
        <w:rPr>
          <w:rFonts w:ascii="Times New Roman" w:hAnsi="Times New Roman" w:cs="Times New Roman"/>
          <w:color w:val="000000" w:themeColor="text1"/>
          <w:sz w:val="24"/>
          <w:lang w:val="en-US"/>
        </w:rPr>
        <w:t>6</w:t>
      </w:r>
      <w:r w:rsidRPr="00C9263C">
        <w:rPr>
          <w:rFonts w:ascii="Times New Roman" w:hAnsi="Times New Roman" w:cs="Times New Roman"/>
          <w:color w:val="000000" w:themeColor="text1"/>
          <w:sz w:val="24"/>
          <w:lang w:val="en-US"/>
        </w:rPr>
        <w:t>)</w:t>
      </w:r>
    </w:p>
    <w:p w14:paraId="59ACD5E4" w14:textId="02C48F35"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Group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sychoeducation: 5 (3)</w:t>
      </w:r>
    </w:p>
    <w:p w14:paraId="63459D1A" w14:textId="7ABA0BB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Seeking </w:t>
      </w:r>
      <w:r w:rsidR="00C9263C" w:rsidRPr="00C9263C">
        <w:rPr>
          <w:rFonts w:ascii="Times New Roman" w:hAnsi="Times New Roman" w:cs="Times New Roman"/>
          <w:color w:val="000000" w:themeColor="text1"/>
          <w:sz w:val="24"/>
          <w:lang w:val="en-US"/>
        </w:rPr>
        <w:t>s</w:t>
      </w:r>
      <w:r w:rsidRPr="00C9263C">
        <w:rPr>
          <w:rFonts w:ascii="Times New Roman" w:hAnsi="Times New Roman" w:cs="Times New Roman"/>
          <w:color w:val="000000" w:themeColor="text1"/>
          <w:sz w:val="24"/>
          <w:lang w:val="en-US"/>
        </w:rPr>
        <w:t>afety: 2 (2)</w:t>
      </w:r>
    </w:p>
    <w:p w14:paraId="00A8D254" w14:textId="0D4034AF"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lastRenderedPageBreak/>
        <w:t xml:space="preserve">Social </w:t>
      </w:r>
      <w:r w:rsidR="00C9263C" w:rsidRPr="00C9263C">
        <w:rPr>
          <w:rFonts w:ascii="Times New Roman" w:hAnsi="Times New Roman" w:cs="Times New Roman"/>
          <w:color w:val="000000" w:themeColor="text1"/>
          <w:sz w:val="24"/>
          <w:lang w:val="en-US"/>
        </w:rPr>
        <w:t>n</w:t>
      </w:r>
      <w:r w:rsidRPr="00C9263C">
        <w:rPr>
          <w:rFonts w:ascii="Times New Roman" w:hAnsi="Times New Roman" w:cs="Times New Roman"/>
          <w:color w:val="000000" w:themeColor="text1"/>
          <w:sz w:val="24"/>
          <w:lang w:val="en-US"/>
        </w:rPr>
        <w:t xml:space="preserve">etwork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raining: 2 (2)</w:t>
      </w:r>
    </w:p>
    <w:p w14:paraId="679998DC" w14:textId="3F7E8AD2"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Vocational </w:t>
      </w:r>
      <w:r w:rsidR="00C9263C" w:rsidRPr="00C9263C">
        <w:rPr>
          <w:rFonts w:ascii="Times New Roman" w:hAnsi="Times New Roman" w:cs="Times New Roman"/>
          <w:color w:val="000000" w:themeColor="text1"/>
          <w:sz w:val="24"/>
          <w:lang w:val="en-US"/>
        </w:rPr>
        <w:t>t</w:t>
      </w:r>
      <w:r w:rsidRPr="00C9263C">
        <w:rPr>
          <w:rFonts w:ascii="Times New Roman" w:hAnsi="Times New Roman" w:cs="Times New Roman"/>
          <w:color w:val="000000" w:themeColor="text1"/>
          <w:sz w:val="24"/>
          <w:lang w:val="en-US"/>
        </w:rPr>
        <w:t xml:space="preserve">raining: </w:t>
      </w:r>
      <w:r w:rsidR="00C9263C" w:rsidRPr="00C9263C">
        <w:rPr>
          <w:rFonts w:ascii="Times New Roman" w:hAnsi="Times New Roman" w:cs="Times New Roman"/>
          <w:color w:val="000000" w:themeColor="text1"/>
          <w:sz w:val="24"/>
          <w:lang w:val="en-US"/>
        </w:rPr>
        <w:t>3</w:t>
      </w:r>
      <w:r w:rsidRPr="00C9263C">
        <w:rPr>
          <w:rFonts w:ascii="Times New Roman" w:hAnsi="Times New Roman" w:cs="Times New Roman"/>
          <w:color w:val="000000" w:themeColor="text1"/>
          <w:sz w:val="24"/>
          <w:lang w:val="en-US"/>
        </w:rPr>
        <w:t xml:space="preserve"> (2)</w:t>
      </w:r>
    </w:p>
    <w:p w14:paraId="0A8A208B" w14:textId="73406038"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 xml:space="preserve">Positive </w:t>
      </w:r>
      <w:r w:rsidR="00C9263C" w:rsidRPr="00C9263C">
        <w:rPr>
          <w:rFonts w:ascii="Times New Roman" w:hAnsi="Times New Roman" w:cs="Times New Roman"/>
          <w:color w:val="000000" w:themeColor="text1"/>
          <w:sz w:val="24"/>
          <w:lang w:val="en-US"/>
        </w:rPr>
        <w:t>p</w:t>
      </w:r>
      <w:r w:rsidRPr="00C9263C">
        <w:rPr>
          <w:rFonts w:ascii="Times New Roman" w:hAnsi="Times New Roman" w:cs="Times New Roman"/>
          <w:color w:val="000000" w:themeColor="text1"/>
          <w:sz w:val="24"/>
          <w:lang w:val="en-US"/>
        </w:rPr>
        <w:t xml:space="preserve">sychology </w:t>
      </w:r>
      <w:r w:rsidR="00C9263C" w:rsidRPr="00C9263C">
        <w:rPr>
          <w:rFonts w:ascii="Times New Roman" w:hAnsi="Times New Roman" w:cs="Times New Roman"/>
          <w:color w:val="000000" w:themeColor="text1"/>
          <w:sz w:val="24"/>
          <w:lang w:val="en-US"/>
        </w:rPr>
        <w:t>g</w:t>
      </w:r>
      <w:r w:rsidRPr="00C9263C">
        <w:rPr>
          <w:rFonts w:ascii="Times New Roman" w:hAnsi="Times New Roman" w:cs="Times New Roman"/>
          <w:color w:val="000000" w:themeColor="text1"/>
          <w:sz w:val="24"/>
          <w:lang w:val="en-US"/>
        </w:rPr>
        <w:t xml:space="preserve">roup </w:t>
      </w:r>
      <w:r w:rsidR="00C9263C" w:rsidRPr="00C9263C">
        <w:rPr>
          <w:rFonts w:ascii="Times New Roman" w:hAnsi="Times New Roman" w:cs="Times New Roman"/>
          <w:color w:val="000000" w:themeColor="text1"/>
          <w:sz w:val="24"/>
          <w:lang w:val="en-US"/>
        </w:rPr>
        <w:t>i</w:t>
      </w:r>
      <w:r w:rsidRPr="00C9263C">
        <w:rPr>
          <w:rFonts w:ascii="Times New Roman" w:hAnsi="Times New Roman" w:cs="Times New Roman"/>
          <w:color w:val="000000" w:themeColor="text1"/>
          <w:sz w:val="24"/>
          <w:lang w:val="en-US"/>
        </w:rPr>
        <w:t>ntervention: 2 (2)</w:t>
      </w:r>
    </w:p>
    <w:p w14:paraId="700F33A8"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Art therapy: 1 (1)</w:t>
      </w:r>
    </w:p>
    <w:p w14:paraId="123DB8F5" w14:textId="77777777" w:rsidR="008A58B6" w:rsidRPr="00C9263C" w:rsidRDefault="008A58B6" w:rsidP="008A58B6">
      <w:pPr>
        <w:pStyle w:val="ListParagraph"/>
        <w:numPr>
          <w:ilvl w:val="0"/>
          <w:numId w:val="16"/>
        </w:numPr>
        <w:spacing w:before="240" w:line="240" w:lineRule="auto"/>
        <w:jc w:val="both"/>
        <w:rPr>
          <w:rFonts w:ascii="Times New Roman" w:hAnsi="Times New Roman" w:cs="Times New Roman"/>
          <w:color w:val="000000" w:themeColor="text1"/>
          <w:sz w:val="24"/>
          <w:lang w:val="en-US"/>
        </w:rPr>
      </w:pPr>
      <w:r w:rsidRPr="00C9263C">
        <w:rPr>
          <w:rFonts w:ascii="Times New Roman" w:hAnsi="Times New Roman" w:cs="Times New Roman"/>
          <w:color w:val="000000" w:themeColor="text1"/>
          <w:sz w:val="24"/>
          <w:lang w:val="en-US"/>
        </w:rPr>
        <w:t>Reading group intervention: 1 (1)</w:t>
      </w:r>
    </w:p>
    <w:p w14:paraId="7E752AD5" w14:textId="4BC9A66C" w:rsidR="008A58B6" w:rsidRPr="006E1827" w:rsidRDefault="008A58B6" w:rsidP="008A58B6">
      <w:pPr>
        <w:spacing w:before="240"/>
        <w:jc w:val="both"/>
        <w:rPr>
          <w:lang w:val="en-US"/>
        </w:rPr>
      </w:pPr>
      <w:r w:rsidRPr="006E1827">
        <w:rPr>
          <w:lang w:val="en-US"/>
        </w:rPr>
        <w:t>In studies where the intervention is explicitly named as cognitive behavioral therapy with group elements, they are categorized as Group-based Cognitive Behavioral Therapy. This includes a total of 1</w:t>
      </w:r>
      <w:r w:rsidR="00B54FA7">
        <w:rPr>
          <w:lang w:val="en-US"/>
        </w:rPr>
        <w:t>2</w:t>
      </w:r>
      <w:r w:rsidRPr="006E1827">
        <w:rPr>
          <w:lang w:val="en-US"/>
        </w:rPr>
        <w:t xml:space="preserve"> studies: Beames et al. (2020), Cano-Vindel et al. </w:t>
      </w:r>
      <w:r w:rsidRPr="008A58B6">
        <w:rPr>
          <w:lang w:val="da-DK"/>
        </w:rPr>
        <w:t>(2022), Craige &amp; Nathan (2009), Hagen &amp; Nordahl (2005), Halperin et al. (2000), Himle et al. (2004), Madigan et al. (2012),</w:t>
      </w:r>
      <w:r w:rsidR="00C910FC">
        <w:rPr>
          <w:lang w:val="da-DK"/>
        </w:rPr>
        <w:t xml:space="preserve"> </w:t>
      </w:r>
      <w:r w:rsidR="00C910FC" w:rsidRPr="00BB3A05">
        <w:rPr>
          <w:lang w:val="da-DK"/>
        </w:rPr>
        <w:t>Michalak et al. (2015),</w:t>
      </w:r>
      <w:r w:rsidRPr="008A58B6">
        <w:rPr>
          <w:lang w:val="da-DK"/>
        </w:rPr>
        <w:t xml:space="preserve"> Rabenstein et al. (2015), Smith et al. </w:t>
      </w:r>
      <w:r w:rsidRPr="00C910FC">
        <w:rPr>
          <w:lang w:val="en-US"/>
        </w:rPr>
        <w:t xml:space="preserve">(2020), </w:t>
      </w:r>
      <w:r w:rsidR="00B54FA7" w:rsidRPr="00B54FA7">
        <w:t xml:space="preserve">Wuthrich &amp; Rapee </w:t>
      </w:r>
      <w:r w:rsidR="00B54FA7">
        <w:t>(</w:t>
      </w:r>
      <w:r w:rsidR="00B54FA7" w:rsidRPr="00B54FA7">
        <w:t>2013</w:t>
      </w:r>
      <w:r w:rsidR="00B54FA7">
        <w:t>)</w:t>
      </w:r>
      <w:r w:rsidR="00B54FA7" w:rsidRPr="00B54FA7">
        <w:t>,</w:t>
      </w:r>
      <w:r w:rsidR="00B54FA7" w:rsidRPr="00C910FC">
        <w:t xml:space="preserve"> </w:t>
      </w:r>
      <w:r w:rsidR="00C910FC" w:rsidRPr="00C910FC">
        <w:t xml:space="preserve">and </w:t>
      </w:r>
      <w:r w:rsidRPr="00C910FC">
        <w:rPr>
          <w:lang w:val="en-US"/>
        </w:rPr>
        <w:t xml:space="preserve">Yanos et al. </w:t>
      </w:r>
      <w:r w:rsidRPr="006E1827">
        <w:rPr>
          <w:lang w:val="en-US"/>
        </w:rPr>
        <w:t>(2012)</w:t>
      </w:r>
      <w:r w:rsidR="00C910FC">
        <w:rPr>
          <w:lang w:val="en-US"/>
        </w:rPr>
        <w:t>.</w:t>
      </w:r>
      <w:r w:rsidR="00B54FA7">
        <w:rPr>
          <w:lang w:val="en-US"/>
        </w:rPr>
        <w:t xml:space="preserve"> </w:t>
      </w:r>
      <w:r w:rsidRPr="006E1827">
        <w:rPr>
          <w:lang w:val="en-US"/>
        </w:rPr>
        <w:tab/>
      </w:r>
    </w:p>
    <w:p w14:paraId="6FF93153" w14:textId="56B78C07" w:rsidR="008A58B6" w:rsidRPr="006E1827" w:rsidRDefault="008A58B6" w:rsidP="008A58B6">
      <w:pPr>
        <w:spacing w:before="240"/>
        <w:jc w:val="both"/>
        <w:rPr>
          <w:lang w:val="en-US"/>
        </w:rPr>
      </w:pPr>
      <w:r w:rsidRPr="006E1827">
        <w:rPr>
          <w:lang w:val="en-US"/>
        </w:rPr>
        <w:t xml:space="preserve">Several studies combine teaching about the participants' psychiatric diagnosis </w:t>
      </w:r>
      <w:r w:rsidRPr="004F578F">
        <w:rPr>
          <w:lang w:val="en-US"/>
        </w:rPr>
        <w:t>while also facilitating social interactions among participants as part of the intervention, aimed at developing social skills</w:t>
      </w:r>
      <w:r w:rsidRPr="006E1827">
        <w:rPr>
          <w:lang w:val="en-US"/>
        </w:rPr>
        <w:t xml:space="preserve">. These interventions are referred to as Group Psychoeducation &amp; Social Skill Training. This includes </w:t>
      </w:r>
      <w:r w:rsidR="00C910FC">
        <w:rPr>
          <w:lang w:val="en-US"/>
        </w:rPr>
        <w:t>nine</w:t>
      </w:r>
      <w:r w:rsidRPr="006E1827">
        <w:rPr>
          <w:lang w:val="en-US"/>
        </w:rPr>
        <w:t xml:space="preserve"> studies: Acaturk et al. (2022), Barbic et al. </w:t>
      </w:r>
      <w:r w:rsidRPr="008A58B6">
        <w:rPr>
          <w:lang w:val="da-DK"/>
        </w:rPr>
        <w:t xml:space="preserve">(2009), Burnam et al. (1995), Gonzalez &amp; Prihoda (2007), Gutman et al. (2019), Haslam et al. </w:t>
      </w:r>
      <w:r w:rsidRPr="00B13F2E">
        <w:rPr>
          <w:lang w:val="en-US"/>
        </w:rPr>
        <w:t>(2019), Munroe &amp; Marziali (1995),</w:t>
      </w:r>
      <w:r w:rsidR="00B54FA7">
        <w:rPr>
          <w:lang w:val="en-US"/>
        </w:rPr>
        <w:t xml:space="preserve"> </w:t>
      </w:r>
      <w:r w:rsidRPr="00B13F2E">
        <w:rPr>
          <w:lang w:val="en-US"/>
        </w:rPr>
        <w:t xml:space="preserve">Popolo et al. </w:t>
      </w:r>
      <w:r w:rsidRPr="006E1827">
        <w:rPr>
          <w:lang w:val="en-US"/>
        </w:rPr>
        <w:t>(2019), and Vallina-Fernández (2001).</w:t>
      </w:r>
      <w:r w:rsidR="006448C6">
        <w:rPr>
          <w:lang w:val="en-US"/>
        </w:rPr>
        <w:t xml:space="preserve"> Of note, the intervention investigated by </w:t>
      </w:r>
      <w:r w:rsidR="006448C6" w:rsidRPr="006E1827">
        <w:rPr>
          <w:lang w:val="en-US"/>
        </w:rPr>
        <w:t xml:space="preserve">Acaturk et al. </w:t>
      </w:r>
      <w:r w:rsidR="006448C6">
        <w:rPr>
          <w:lang w:val="en-US"/>
        </w:rPr>
        <w:t>(</w:t>
      </w:r>
      <w:r w:rsidR="006448C6" w:rsidRPr="006E1827">
        <w:rPr>
          <w:lang w:val="en-US"/>
        </w:rPr>
        <w:t>2022</w:t>
      </w:r>
      <w:r w:rsidR="006448C6">
        <w:rPr>
          <w:lang w:val="en-US"/>
        </w:rPr>
        <w:t xml:space="preserve">) also included elements of cognitive behavioral therapy. </w:t>
      </w:r>
    </w:p>
    <w:p w14:paraId="45E63869" w14:textId="441CADB8" w:rsidR="008A58B6" w:rsidRPr="006E1827" w:rsidRDefault="008A58B6" w:rsidP="008A58B6">
      <w:pPr>
        <w:spacing w:before="240"/>
        <w:jc w:val="both"/>
        <w:rPr>
          <w:lang w:val="en-US"/>
        </w:rPr>
      </w:pPr>
      <w:r w:rsidRPr="006E1827">
        <w:rPr>
          <w:lang w:val="en-US"/>
        </w:rPr>
        <w:t xml:space="preserve">Group interventions that use cognitive behavioral therapy but focus on providing participants with practical training in engaging in social interactions are referred to as Cognitive-Behavioral Social Skills Training. One study directly uses this designation for their group intervention (Rajji et al. 2021). The </w:t>
      </w:r>
      <w:r w:rsidR="00F70DD2">
        <w:rPr>
          <w:lang w:val="en-US"/>
        </w:rPr>
        <w:t>five</w:t>
      </w:r>
      <w:r w:rsidRPr="006E1827">
        <w:rPr>
          <w:lang w:val="en-US"/>
        </w:rPr>
        <w:t xml:space="preserve"> other studies mention it indirectly by stating that they use cognitive behavioral therapy in a group format with a special focus on teaching participants social skills (</w:t>
      </w:r>
      <w:r>
        <w:rPr>
          <w:lang w:val="en-US"/>
        </w:rPr>
        <w:t xml:space="preserve">Daniels &amp; Roll 1998, </w:t>
      </w:r>
      <w:r w:rsidRPr="006E1827">
        <w:rPr>
          <w:lang w:val="en-US"/>
        </w:rPr>
        <w:t>Izquierdo et al. 2021, Michalak et al. 2015, Jacob et al. 2010, Patterson et al. 2003).</w:t>
      </w:r>
    </w:p>
    <w:p w14:paraId="2C0EE658" w14:textId="40D1F946" w:rsidR="008A58B6" w:rsidRPr="006E1827" w:rsidRDefault="008A58B6" w:rsidP="008A58B6">
      <w:pPr>
        <w:spacing w:before="240"/>
        <w:jc w:val="both"/>
        <w:rPr>
          <w:lang w:val="en-US"/>
        </w:rPr>
      </w:pPr>
      <w:r w:rsidRPr="006E1827">
        <w:rPr>
          <w:lang w:val="en-US"/>
        </w:rPr>
        <w:t xml:space="preserve">Studies where the treatment effort is named Social Cognition and Interaction Training and specifically deals with training participants' social skills. These interventions include both training in understanding social contexts and concrete training in engaging in interpersonal relationships. With varying emphasis on cognition and </w:t>
      </w:r>
      <w:r>
        <w:rPr>
          <w:lang w:val="en-US"/>
        </w:rPr>
        <w:t xml:space="preserve">interpersonal </w:t>
      </w:r>
      <w:r w:rsidRPr="006E1827">
        <w:rPr>
          <w:lang w:val="en-US"/>
        </w:rPr>
        <w:t>interaction, the</w:t>
      </w:r>
      <w:r w:rsidR="00F70DD2">
        <w:rPr>
          <w:lang w:val="en-US"/>
        </w:rPr>
        <w:t xml:space="preserve"> six</w:t>
      </w:r>
      <w:r w:rsidRPr="006E1827">
        <w:rPr>
          <w:lang w:val="en-US"/>
        </w:rPr>
        <w:t xml:space="preserve"> studies by</w:t>
      </w:r>
      <w:r w:rsidR="00F70DD2">
        <w:rPr>
          <w:lang w:val="en-US"/>
        </w:rPr>
        <w:t xml:space="preserve"> Crawford et al. </w:t>
      </w:r>
      <w:r w:rsidR="00F70DD2" w:rsidRPr="00BB3A05">
        <w:rPr>
          <w:lang w:val="da-DK"/>
        </w:rPr>
        <w:t>(2012),</w:t>
      </w:r>
      <w:r w:rsidRPr="00BB3A05">
        <w:rPr>
          <w:lang w:val="da-DK"/>
        </w:rPr>
        <w:t xml:space="preserve"> Gordon et al. (2018), </w:t>
      </w:r>
      <w:r w:rsidR="00F70DD2" w:rsidRPr="00BB3A05">
        <w:rPr>
          <w:lang w:val="da-DK"/>
        </w:rPr>
        <w:t xml:space="preserve">Hilden et al. 2021, </w:t>
      </w:r>
      <w:r w:rsidRPr="00BB3A05">
        <w:rPr>
          <w:lang w:val="da-DK"/>
        </w:rPr>
        <w:t xml:space="preserve">Kanie et al. </w:t>
      </w:r>
      <w:r w:rsidRPr="008A58B6">
        <w:rPr>
          <w:lang w:val="da-DK"/>
        </w:rPr>
        <w:t xml:space="preserve">(2019), Lim et al. </w:t>
      </w:r>
      <w:r w:rsidRPr="00BB3A05">
        <w:rPr>
          <w:lang w:val="en-US"/>
        </w:rPr>
        <w:t xml:space="preserve">(2020), and Wojtalik et al. </w:t>
      </w:r>
      <w:r w:rsidRPr="006E1827">
        <w:rPr>
          <w:lang w:val="en-US"/>
        </w:rPr>
        <w:t>(2022) fall under this category.</w:t>
      </w:r>
    </w:p>
    <w:p w14:paraId="52A77B69" w14:textId="533ECCAE" w:rsidR="008A58B6" w:rsidRPr="006E1827" w:rsidRDefault="008A58B6" w:rsidP="008A58B6">
      <w:pPr>
        <w:spacing w:before="240"/>
        <w:jc w:val="both"/>
        <w:rPr>
          <w:lang w:val="en-US"/>
        </w:rPr>
      </w:pPr>
      <w:r>
        <w:rPr>
          <w:lang w:val="en-US"/>
        </w:rPr>
        <w:t>Five</w:t>
      </w:r>
      <w:r w:rsidRPr="006E1827">
        <w:rPr>
          <w:lang w:val="en-US"/>
        </w:rPr>
        <w:t xml:space="preserve"> studies (</w:t>
      </w:r>
      <w:r>
        <w:rPr>
          <w:lang w:val="en-US"/>
        </w:rPr>
        <w:t>Bond et al.</w:t>
      </w:r>
      <w:r w:rsidR="00F70DD2">
        <w:rPr>
          <w:lang w:val="en-US"/>
        </w:rPr>
        <w:t>,</w:t>
      </w:r>
      <w:r>
        <w:rPr>
          <w:lang w:val="en-US"/>
        </w:rPr>
        <w:t xml:space="preserve"> 1991</w:t>
      </w:r>
      <w:r w:rsidR="00F70DD2">
        <w:rPr>
          <w:lang w:val="en-US"/>
        </w:rPr>
        <w:t xml:space="preserve">; </w:t>
      </w:r>
      <w:r w:rsidRPr="006E1827">
        <w:rPr>
          <w:lang w:val="en-US"/>
        </w:rPr>
        <w:t>Bækkelund et al.</w:t>
      </w:r>
      <w:r w:rsidR="00F70DD2">
        <w:rPr>
          <w:lang w:val="en-US"/>
        </w:rPr>
        <w:t>,</w:t>
      </w:r>
      <w:r w:rsidRPr="006E1827">
        <w:rPr>
          <w:lang w:val="en-US"/>
        </w:rPr>
        <w:t xml:space="preserve"> 2022</w:t>
      </w:r>
      <w:r w:rsidR="00F70DD2">
        <w:rPr>
          <w:lang w:val="en-US"/>
        </w:rPr>
        <w:t xml:space="preserve">; </w:t>
      </w:r>
      <w:r w:rsidRPr="006E1827">
        <w:rPr>
          <w:lang w:val="en-US"/>
        </w:rPr>
        <w:t>Kallestad et al.</w:t>
      </w:r>
      <w:r w:rsidR="00F70DD2">
        <w:rPr>
          <w:lang w:val="en-US"/>
        </w:rPr>
        <w:t>,</w:t>
      </w:r>
      <w:r w:rsidRPr="006E1827">
        <w:rPr>
          <w:lang w:val="en-US"/>
        </w:rPr>
        <w:t xml:space="preserve"> 2006</w:t>
      </w:r>
      <w:r w:rsidR="00F70DD2">
        <w:rPr>
          <w:lang w:val="en-US"/>
        </w:rPr>
        <w:t>;</w:t>
      </w:r>
      <w:r w:rsidRPr="006E1827">
        <w:rPr>
          <w:lang w:val="en-US"/>
        </w:rPr>
        <w:t xml:space="preserve"> Morton et al.</w:t>
      </w:r>
      <w:r w:rsidR="00F70DD2">
        <w:rPr>
          <w:lang w:val="en-US"/>
        </w:rPr>
        <w:t>,</w:t>
      </w:r>
      <w:r w:rsidRPr="006E1827">
        <w:rPr>
          <w:lang w:val="en-US"/>
        </w:rPr>
        <w:t xml:space="preserve"> 2012</w:t>
      </w:r>
      <w:r w:rsidR="00F70DD2">
        <w:rPr>
          <w:lang w:val="en-US"/>
        </w:rPr>
        <w:t>;</w:t>
      </w:r>
      <w:r w:rsidRPr="006E1827">
        <w:rPr>
          <w:lang w:val="en-US"/>
        </w:rPr>
        <w:t xml:space="preserve"> </w:t>
      </w:r>
      <w:r w:rsidR="00F70DD2">
        <w:rPr>
          <w:lang w:val="en-US"/>
        </w:rPr>
        <w:t>v</w:t>
      </w:r>
      <w:r w:rsidRPr="006E1827">
        <w:rPr>
          <w:lang w:val="en-US"/>
        </w:rPr>
        <w:t>an Gestel-Timmermans et al.</w:t>
      </w:r>
      <w:r w:rsidR="00F70DD2">
        <w:rPr>
          <w:lang w:val="en-US"/>
        </w:rPr>
        <w:t>,</w:t>
      </w:r>
      <w:r w:rsidRPr="006E1827">
        <w:rPr>
          <w:lang w:val="en-US"/>
        </w:rPr>
        <w:t xml:space="preserve"> 2012) focus exclusively on the educational aspect, </w:t>
      </w:r>
      <w:r w:rsidRPr="007934DB">
        <w:rPr>
          <w:lang w:val="en-US"/>
        </w:rPr>
        <w:t>where the group intervention involves participants collectively learning about their diagnoses and how to manage them</w:t>
      </w:r>
      <w:r w:rsidRPr="006E1827">
        <w:rPr>
          <w:lang w:val="en-US"/>
        </w:rPr>
        <w:t xml:space="preserve">. </w:t>
      </w:r>
      <w:r w:rsidRPr="007934DB">
        <w:rPr>
          <w:lang w:val="en-US"/>
        </w:rPr>
        <w:t>These interventions are classified under Group Psychoeducation</w:t>
      </w:r>
      <w:r w:rsidRPr="006E1827">
        <w:rPr>
          <w:lang w:val="en-US"/>
        </w:rPr>
        <w:t>.</w:t>
      </w:r>
      <w:r w:rsidR="006448C6">
        <w:rPr>
          <w:lang w:val="en-US"/>
        </w:rPr>
        <w:t xml:space="preserve"> Of note, the intervention investigated by </w:t>
      </w:r>
      <w:r w:rsidR="006448C6" w:rsidRPr="006E1827">
        <w:rPr>
          <w:lang w:val="en-US"/>
        </w:rPr>
        <w:t>Bækkelund et al.</w:t>
      </w:r>
      <w:r w:rsidR="006448C6">
        <w:rPr>
          <w:lang w:val="en-US"/>
        </w:rPr>
        <w:t xml:space="preserve"> (</w:t>
      </w:r>
      <w:r w:rsidR="006448C6" w:rsidRPr="006E1827">
        <w:rPr>
          <w:lang w:val="en-US"/>
        </w:rPr>
        <w:t>2022</w:t>
      </w:r>
      <w:r w:rsidR="006448C6">
        <w:rPr>
          <w:lang w:val="en-US"/>
        </w:rPr>
        <w:t xml:space="preserve">) also included elements of cognitive behavioral therapy. </w:t>
      </w:r>
    </w:p>
    <w:p w14:paraId="7E3642E2" w14:textId="70D4FFC0" w:rsidR="008A58B6" w:rsidRDefault="008A58B6" w:rsidP="008A58B6">
      <w:pPr>
        <w:spacing w:before="240"/>
        <w:jc w:val="both"/>
        <w:rPr>
          <w:lang w:val="en-US"/>
        </w:rPr>
      </w:pPr>
      <w:r w:rsidRPr="00D25753">
        <w:rPr>
          <w:lang w:val="en-US"/>
        </w:rPr>
        <w:t>In f</w:t>
      </w:r>
      <w:r w:rsidR="00B54FA7">
        <w:rPr>
          <w:lang w:val="en-US"/>
        </w:rPr>
        <w:t>our</w:t>
      </w:r>
      <w:r w:rsidRPr="00D25753">
        <w:rPr>
          <w:lang w:val="en-US"/>
        </w:rPr>
        <w:t xml:space="preserve"> studies (Ball et al.</w:t>
      </w:r>
      <w:r w:rsidR="007274FA">
        <w:rPr>
          <w:lang w:val="en-US"/>
        </w:rPr>
        <w:t>,</w:t>
      </w:r>
      <w:r w:rsidRPr="00D25753">
        <w:rPr>
          <w:lang w:val="en-US"/>
        </w:rPr>
        <w:t xml:space="preserve"> 2005</w:t>
      </w:r>
      <w:r w:rsidR="007274FA">
        <w:rPr>
          <w:lang w:val="en-US"/>
        </w:rPr>
        <w:t xml:space="preserve">; </w:t>
      </w:r>
      <w:r w:rsidRPr="00D25753">
        <w:rPr>
          <w:lang w:val="en-US"/>
        </w:rPr>
        <w:t>Morley et al.</w:t>
      </w:r>
      <w:r w:rsidR="007274FA">
        <w:rPr>
          <w:lang w:val="en-US"/>
        </w:rPr>
        <w:t>,</w:t>
      </w:r>
      <w:r w:rsidRPr="00D25753">
        <w:rPr>
          <w:lang w:val="en-US"/>
        </w:rPr>
        <w:t xml:space="preserve"> 2014</w:t>
      </w:r>
      <w:r w:rsidR="007274FA">
        <w:rPr>
          <w:lang w:val="en-US"/>
        </w:rPr>
        <w:t>;</w:t>
      </w:r>
      <w:r w:rsidRPr="00D25753">
        <w:rPr>
          <w:lang w:val="en-US"/>
        </w:rPr>
        <w:t xml:space="preserve"> </w:t>
      </w:r>
      <w:r w:rsidR="00B54FA7">
        <w:rPr>
          <w:lang w:val="en-US"/>
        </w:rPr>
        <w:t xml:space="preserve"> </w:t>
      </w:r>
      <w:r w:rsidRPr="006E1827">
        <w:rPr>
          <w:lang w:val="en-US"/>
        </w:rPr>
        <w:t>Rosenblum</w:t>
      </w:r>
      <w:r w:rsidR="007274FA">
        <w:rPr>
          <w:lang w:val="en-US"/>
        </w:rPr>
        <w:t>,</w:t>
      </w:r>
      <w:r w:rsidRPr="006E1827">
        <w:rPr>
          <w:lang w:val="en-US"/>
        </w:rPr>
        <w:t xml:space="preserve"> 2013</w:t>
      </w:r>
      <w:r w:rsidR="007274FA">
        <w:rPr>
          <w:lang w:val="en-US"/>
        </w:rPr>
        <w:t>;</w:t>
      </w:r>
      <w:r>
        <w:rPr>
          <w:lang w:val="en-US"/>
        </w:rPr>
        <w:t xml:space="preserve">  Weiss et al.</w:t>
      </w:r>
      <w:r w:rsidR="007274FA">
        <w:rPr>
          <w:lang w:val="en-US"/>
        </w:rPr>
        <w:t>,</w:t>
      </w:r>
      <w:r>
        <w:rPr>
          <w:lang w:val="en-US"/>
        </w:rPr>
        <w:t>2000</w:t>
      </w:r>
      <w:r w:rsidRPr="006E1827">
        <w:rPr>
          <w:lang w:val="en-US"/>
        </w:rPr>
        <w:t xml:space="preserve">), the group intervention involves managing participants' substance abuse </w:t>
      </w:r>
      <w:r>
        <w:rPr>
          <w:lang w:val="en-US"/>
        </w:rPr>
        <w:t>alongside their</w:t>
      </w:r>
      <w:r w:rsidRPr="006E1827">
        <w:rPr>
          <w:lang w:val="en-US"/>
        </w:rPr>
        <w:t xml:space="preserve"> psychiatric illness. The overarching category for these interventions is called Illness and Addiction Management.</w:t>
      </w:r>
    </w:p>
    <w:p w14:paraId="7FEBB66F" w14:textId="7D0D65F7" w:rsidR="00B54FA7" w:rsidRPr="00B12442" w:rsidRDefault="00B54FA7" w:rsidP="00B54FA7">
      <w:pPr>
        <w:spacing w:before="240"/>
        <w:jc w:val="both"/>
        <w:rPr>
          <w:lang w:val="en-US"/>
        </w:rPr>
      </w:pPr>
      <w:r w:rsidRPr="006E1827">
        <w:rPr>
          <w:lang w:val="en-US"/>
        </w:rPr>
        <w:lastRenderedPageBreak/>
        <w:t xml:space="preserve">Illness Management pertains to interventions that in a group format focus on providing participants with tools to manage their mental illness and related symptoms. </w:t>
      </w:r>
      <w:r>
        <w:rPr>
          <w:lang w:val="en-US"/>
        </w:rPr>
        <w:t>Eight</w:t>
      </w:r>
      <w:r w:rsidRPr="006E1827">
        <w:rPr>
          <w:lang w:val="en-US"/>
        </w:rPr>
        <w:t xml:space="preserve"> studies fall under this category: Druss et al. (2010), Druss et al. </w:t>
      </w:r>
      <w:r w:rsidRPr="008A58B6">
        <w:rPr>
          <w:lang w:val="da-DK"/>
        </w:rPr>
        <w:t xml:space="preserve">(2018), Dyck et al. </w:t>
      </w:r>
      <w:r w:rsidRPr="00AA5B7D">
        <w:rPr>
          <w:lang w:val="da-DK"/>
        </w:rPr>
        <w:t>(2000), McCay et al.</w:t>
      </w:r>
      <w:r w:rsidR="00F70DD2">
        <w:rPr>
          <w:lang w:val="da-DK"/>
        </w:rPr>
        <w:t xml:space="preserve"> </w:t>
      </w:r>
      <w:r w:rsidRPr="00AA5B7D">
        <w:rPr>
          <w:lang w:val="da-DK"/>
        </w:rPr>
        <w:t>(2006)</w:t>
      </w:r>
      <w:r w:rsidR="00F70DD2">
        <w:rPr>
          <w:lang w:val="da-DK"/>
        </w:rPr>
        <w:t>,</w:t>
      </w:r>
      <w:r w:rsidRPr="00AA5B7D">
        <w:rPr>
          <w:lang w:val="da-DK"/>
        </w:rPr>
        <w:t xml:space="preserve"> McCay et al</w:t>
      </w:r>
      <w:r w:rsidR="00F70DD2">
        <w:rPr>
          <w:lang w:val="da-DK"/>
        </w:rPr>
        <w:t>.</w:t>
      </w:r>
      <w:r w:rsidRPr="00AA5B7D">
        <w:rPr>
          <w:lang w:val="da-DK"/>
        </w:rPr>
        <w:t xml:space="preserve"> (2014), Rüsch et al. </w:t>
      </w:r>
      <w:r w:rsidRPr="00B12442">
        <w:rPr>
          <w:lang w:val="en-US"/>
        </w:rPr>
        <w:t>(2019), Sajatovic et al. (2008), Saloheimo et al. (2016).</w:t>
      </w:r>
    </w:p>
    <w:p w14:paraId="1B803FDC" w14:textId="54346D3A" w:rsidR="00B54FA7" w:rsidRDefault="00B54FA7" w:rsidP="00B54FA7">
      <w:pPr>
        <w:spacing w:before="240"/>
        <w:jc w:val="both"/>
        <w:rPr>
          <w:lang w:val="en-US"/>
        </w:rPr>
      </w:pPr>
      <w:r>
        <w:rPr>
          <w:lang w:val="en-US"/>
        </w:rPr>
        <w:t>Addiction</w:t>
      </w:r>
      <w:r w:rsidRPr="006E1827">
        <w:rPr>
          <w:lang w:val="en-US"/>
        </w:rPr>
        <w:t xml:space="preserve"> Management pertains to interventions that in a group format focus on providing participants with tools to manage their </w:t>
      </w:r>
      <w:r>
        <w:rPr>
          <w:lang w:val="en-US"/>
        </w:rPr>
        <w:t>addiction</w:t>
      </w:r>
      <w:r w:rsidRPr="006E1827">
        <w:rPr>
          <w:lang w:val="en-US"/>
        </w:rPr>
        <w:t xml:space="preserve"> and related symptoms. </w:t>
      </w:r>
      <w:r>
        <w:rPr>
          <w:lang w:val="en-US"/>
        </w:rPr>
        <w:t>Two</w:t>
      </w:r>
      <w:r w:rsidRPr="006E1827">
        <w:rPr>
          <w:lang w:val="en-US"/>
        </w:rPr>
        <w:t xml:space="preserve"> studies fall under this category: </w:t>
      </w:r>
      <w:r w:rsidRPr="00B54FA7">
        <w:rPr>
          <w:lang w:val="en-US"/>
        </w:rPr>
        <w:t>James et al., 2004; Schäfer et al., 2019</w:t>
      </w:r>
      <w:r w:rsidR="00F70DD2">
        <w:rPr>
          <w:lang w:val="en-US"/>
        </w:rPr>
        <w:t>.</w:t>
      </w:r>
    </w:p>
    <w:p w14:paraId="02B0CCD8" w14:textId="7BDD43F0" w:rsidR="008A58B6" w:rsidRPr="006E1827" w:rsidRDefault="008A58B6" w:rsidP="00B54FA7">
      <w:pPr>
        <w:spacing w:before="240"/>
        <w:jc w:val="both"/>
        <w:rPr>
          <w:lang w:val="en-US"/>
        </w:rPr>
      </w:pPr>
      <w:r w:rsidRPr="006E1827">
        <w:rPr>
          <w:lang w:val="en-US"/>
        </w:rPr>
        <w:t xml:space="preserve">Vocational </w:t>
      </w:r>
      <w:r w:rsidR="00F70DD2">
        <w:rPr>
          <w:lang w:val="en-US"/>
        </w:rPr>
        <w:t>t</w:t>
      </w:r>
      <w:r w:rsidRPr="006E1827">
        <w:rPr>
          <w:lang w:val="en-US"/>
        </w:rPr>
        <w:t xml:space="preserve">raining was used in </w:t>
      </w:r>
      <w:r>
        <w:rPr>
          <w:lang w:val="en-US"/>
        </w:rPr>
        <w:t>three</w:t>
      </w:r>
      <w:r w:rsidRPr="006E1827">
        <w:rPr>
          <w:lang w:val="en-US"/>
        </w:rPr>
        <w:t xml:space="preserve"> studies: </w:t>
      </w:r>
      <w:r>
        <w:rPr>
          <w:lang w:val="en-US"/>
        </w:rPr>
        <w:t xml:space="preserve">Bond et al. </w:t>
      </w:r>
      <w:r w:rsidRPr="008A58B6">
        <w:rPr>
          <w:lang w:val="da-DK"/>
        </w:rPr>
        <w:t xml:space="preserve">(2015), Bozzer et al. (1999) and Russinova et al. </w:t>
      </w:r>
      <w:r w:rsidRPr="006E1827">
        <w:rPr>
          <w:lang w:val="en-US"/>
        </w:rPr>
        <w:t>(2018). Here, participants in the interventions practiced their verbal skills and presentation to facilitate reintegration and employment.</w:t>
      </w:r>
    </w:p>
    <w:p w14:paraId="53AF2DF2" w14:textId="36645519" w:rsidR="008A58B6" w:rsidRPr="00B13F2E" w:rsidRDefault="008A58B6" w:rsidP="008A58B6">
      <w:pPr>
        <w:spacing w:before="240"/>
        <w:jc w:val="both"/>
        <w:rPr>
          <w:lang w:val="en-US"/>
        </w:rPr>
      </w:pPr>
      <w:r w:rsidRPr="006E1827">
        <w:rPr>
          <w:lang w:val="en-US"/>
        </w:rPr>
        <w:t xml:space="preserve">In several studies, the group element in the treatment-intervention involves participants living together in some form of residential setting. The category is called Residential Treatment and two studies fall under this category: Patterson et al. </w:t>
      </w:r>
      <w:r w:rsidRPr="00B13F2E">
        <w:rPr>
          <w:lang w:val="en-US"/>
        </w:rPr>
        <w:t>(2014) / Somers et al. (2017) and Sacks et al. (2011).</w:t>
      </w:r>
    </w:p>
    <w:p w14:paraId="02826E98" w14:textId="77777777" w:rsidR="008A58B6" w:rsidRPr="006E1827" w:rsidRDefault="008A58B6" w:rsidP="00B54FA7">
      <w:pPr>
        <w:spacing w:before="240"/>
        <w:jc w:val="both"/>
        <w:rPr>
          <w:lang w:val="en-US"/>
        </w:rPr>
      </w:pPr>
      <w:r w:rsidRPr="006E1827">
        <w:rPr>
          <w:lang w:val="en-US"/>
        </w:rPr>
        <w:t>In the studies by Gatz et al. (2007) and Schäfer et al. (2019), the intervention called Seeking Safety is used, which is a group-intervention aimed at mentally ill and vulnerable individuals.</w:t>
      </w:r>
    </w:p>
    <w:p w14:paraId="60D960E2" w14:textId="77777777" w:rsidR="008A58B6" w:rsidRPr="006E1827" w:rsidRDefault="008A58B6" w:rsidP="00B54FA7">
      <w:pPr>
        <w:spacing w:before="240"/>
        <w:jc w:val="both"/>
        <w:rPr>
          <w:lang w:val="en-US"/>
        </w:rPr>
      </w:pPr>
      <w:r w:rsidRPr="006E1827">
        <w:rPr>
          <w:lang w:val="en-US"/>
        </w:rPr>
        <w:t>Two studies, Lloyed-Evans et al. (2020) and Tjaden et al. (2021), aimed to develop and broaden participants' social networks through group interventions, which are classified as Social Network Training.</w:t>
      </w:r>
    </w:p>
    <w:p w14:paraId="0E66A9A1" w14:textId="56DB6CAB" w:rsidR="008A58B6" w:rsidRDefault="008A58B6" w:rsidP="00B54FA7">
      <w:pPr>
        <w:spacing w:before="240"/>
        <w:jc w:val="both"/>
        <w:rPr>
          <w:lang w:val="en-US"/>
        </w:rPr>
      </w:pPr>
      <w:r w:rsidRPr="006E1827">
        <w:rPr>
          <w:lang w:val="en-US"/>
        </w:rPr>
        <w:t xml:space="preserve">In two studies (Schrank et al. 2016 and Valiente et al. 2022), the </w:t>
      </w:r>
      <w:r>
        <w:rPr>
          <w:lang w:val="en-US"/>
        </w:rPr>
        <w:t>treatment</w:t>
      </w:r>
      <w:r w:rsidR="00975306">
        <w:rPr>
          <w:lang w:val="en-US"/>
        </w:rPr>
        <w:t xml:space="preserve"> </w:t>
      </w:r>
      <w:r w:rsidRPr="006E1827">
        <w:rPr>
          <w:lang w:val="en-US"/>
        </w:rPr>
        <w:t>interventions are based on positive psychology but are applied in a group format. These are referred to as Positive Psychology Group Intervention.</w:t>
      </w:r>
    </w:p>
    <w:p w14:paraId="138642B5" w14:textId="17553B2C" w:rsidR="008A58B6" w:rsidRDefault="008A58B6" w:rsidP="00B54FA7">
      <w:pPr>
        <w:spacing w:before="240"/>
        <w:jc w:val="both"/>
        <w:rPr>
          <w:lang w:val="en-US"/>
        </w:rPr>
      </w:pPr>
      <w:r w:rsidRPr="00114278">
        <w:rPr>
          <w:lang w:val="en-US"/>
        </w:rPr>
        <w:t xml:space="preserve">One study, Crawford et al. </w:t>
      </w:r>
      <w:r w:rsidRPr="006E1827">
        <w:rPr>
          <w:lang w:val="en-US"/>
        </w:rPr>
        <w:t>(2012)</w:t>
      </w:r>
      <w:r>
        <w:rPr>
          <w:lang w:val="en-US"/>
        </w:rPr>
        <w:t>,</w:t>
      </w:r>
      <w:r w:rsidRPr="006E1827">
        <w:rPr>
          <w:lang w:val="en-US"/>
        </w:rPr>
        <w:t xml:space="preserve"> </w:t>
      </w:r>
      <w:r w:rsidR="00B54FA7">
        <w:rPr>
          <w:lang w:val="en-US"/>
        </w:rPr>
        <w:t>utilizes</w:t>
      </w:r>
      <w:r w:rsidRPr="006A6801">
        <w:rPr>
          <w:lang w:val="en-US"/>
        </w:rPr>
        <w:t xml:space="preserve"> art-based group therapy to address participants' comorbid conditions</w:t>
      </w:r>
      <w:r>
        <w:rPr>
          <w:lang w:val="en-US"/>
        </w:rPr>
        <w:t>, why this i</w:t>
      </w:r>
      <w:r w:rsidRPr="006A6801">
        <w:rPr>
          <w:lang w:val="en-US"/>
        </w:rPr>
        <w:t xml:space="preserve">ntervention </w:t>
      </w:r>
      <w:r>
        <w:rPr>
          <w:lang w:val="en-US"/>
        </w:rPr>
        <w:t xml:space="preserve">is classified </w:t>
      </w:r>
      <w:r w:rsidRPr="006A6801">
        <w:rPr>
          <w:lang w:val="en-US"/>
        </w:rPr>
        <w:t>as Art Therapy</w:t>
      </w:r>
      <w:r w:rsidRPr="006E1827">
        <w:rPr>
          <w:lang w:val="en-US"/>
        </w:rPr>
        <w:t>.</w:t>
      </w:r>
    </w:p>
    <w:p w14:paraId="0C276608" w14:textId="26DF1CFA" w:rsidR="00DC7E6A" w:rsidRPr="00DC515C" w:rsidRDefault="008A58B6" w:rsidP="00B54FA7">
      <w:pPr>
        <w:spacing w:before="240"/>
        <w:jc w:val="both"/>
        <w:rPr>
          <w:lang w:val="en-US"/>
        </w:rPr>
      </w:pPr>
      <w:r>
        <w:rPr>
          <w:lang w:val="en-US"/>
        </w:rPr>
        <w:t>A single study by Volpe et al (2015) used books and their stories to help people with mental health issues. In this Reading Group Intervention</w:t>
      </w:r>
      <w:r w:rsidRPr="00DC515C">
        <w:rPr>
          <w:lang w:val="en-US"/>
        </w:rPr>
        <w:t>, participants discussed the stories they read in a group setting, which helped them understand their own emotions and those of others.</w:t>
      </w:r>
      <w:r>
        <w:rPr>
          <w:lang w:val="en-US"/>
        </w:rPr>
        <w:t xml:space="preserve"> </w:t>
      </w:r>
    </w:p>
    <w:p w14:paraId="1B341CB5" w14:textId="20D4EEE9" w:rsidR="008A58B6" w:rsidRPr="008A58B6" w:rsidRDefault="008A58B6" w:rsidP="00AF0241">
      <w:pPr>
        <w:pStyle w:val="NormalWeb"/>
        <w:spacing w:after="240"/>
        <w:rPr>
          <w:lang w:val="en-US"/>
        </w:rPr>
      </w:pPr>
    </w:p>
    <w:p w14:paraId="0E207E8B" w14:textId="2B7BD399" w:rsidR="003862F9" w:rsidRPr="0004754D" w:rsidRDefault="00C37244" w:rsidP="0004754D">
      <w:pPr>
        <w:pStyle w:val="Heading3"/>
      </w:pPr>
      <w:r w:rsidRPr="0004754D">
        <w:t xml:space="preserve">Excluded studies </w:t>
      </w:r>
      <w:r w:rsidR="0004754D">
        <w:t>(Overall)</w:t>
      </w:r>
    </w:p>
    <w:p w14:paraId="04BA5E95" w14:textId="687B6681" w:rsidR="007F0D81" w:rsidRDefault="00C80453" w:rsidP="00975306">
      <w:pPr>
        <w:jc w:val="both"/>
        <w:rPr>
          <w:rFonts w:eastAsia="Times New Roman"/>
        </w:rPr>
      </w:pPr>
      <w:bookmarkStart w:id="102" w:name="STUDY_QUALITY"/>
      <w:bookmarkStart w:id="103" w:name="_Hlk209780217"/>
      <w:bookmarkEnd w:id="102"/>
      <w:r w:rsidRPr="00AF0241">
        <w:rPr>
          <w:rFonts w:eastAsia="Times New Roman"/>
        </w:rPr>
        <w:t>118 studies were excluded after initial inclusion</w:t>
      </w:r>
      <w:r w:rsidR="00975306">
        <w:rPr>
          <w:rFonts w:eastAsia="Times New Roman"/>
        </w:rPr>
        <w:t>,</w:t>
      </w:r>
      <w:r w:rsidRPr="00AF0241">
        <w:rPr>
          <w:rFonts w:eastAsia="Times New Roman"/>
        </w:rPr>
        <w:t xml:space="preserve"> as both the intervention and control </w:t>
      </w:r>
      <w:r w:rsidR="00975306">
        <w:rPr>
          <w:rFonts w:eastAsia="Times New Roman"/>
        </w:rPr>
        <w:t>groups</w:t>
      </w:r>
      <w:r w:rsidRPr="00AF0241">
        <w:rPr>
          <w:rFonts w:eastAsia="Times New Roman"/>
        </w:rPr>
        <w:t xml:space="preserve"> received interventions in a group. A list o</w:t>
      </w:r>
      <w:r w:rsidR="000D756F">
        <w:rPr>
          <w:rFonts w:eastAsia="Times New Roman"/>
        </w:rPr>
        <w:t>f these studies is available from the authors upon request.</w:t>
      </w:r>
      <w:r w:rsidRPr="00AF0241">
        <w:rPr>
          <w:rFonts w:eastAsia="Times New Roman"/>
        </w:rPr>
        <w:t xml:space="preserve"> </w:t>
      </w:r>
    </w:p>
    <w:bookmarkEnd w:id="103"/>
    <w:p w14:paraId="0C881767" w14:textId="2820897F" w:rsidR="00AF0241" w:rsidRDefault="00AF0241" w:rsidP="007F0D81">
      <w:pPr>
        <w:rPr>
          <w:rFonts w:eastAsia="Times New Roman"/>
        </w:rPr>
      </w:pPr>
    </w:p>
    <w:p w14:paraId="53EF21A6" w14:textId="769F8E5F" w:rsidR="0097636F" w:rsidRPr="008A58B6" w:rsidRDefault="0097636F" w:rsidP="0097636F">
      <w:pPr>
        <w:pStyle w:val="Heading3"/>
      </w:pPr>
      <w:r w:rsidRPr="008A58B6">
        <w:t>Included studies</w:t>
      </w:r>
      <w:r>
        <w:t xml:space="preserve"> </w:t>
      </w:r>
      <w:r w:rsidR="0004754D">
        <w:t>(</w:t>
      </w:r>
      <w:r>
        <w:t>meta-analysis</w:t>
      </w:r>
      <w:r w:rsidR="0004754D">
        <w:t>)</w:t>
      </w:r>
    </w:p>
    <w:p w14:paraId="1551CC64" w14:textId="25A8DEE2" w:rsidR="00397654" w:rsidRDefault="001F61C3" w:rsidP="006448C6">
      <w:pPr>
        <w:jc w:val="both"/>
        <w:rPr>
          <w:rFonts w:eastAsia="Times New Roman"/>
        </w:rPr>
      </w:pPr>
      <w:r>
        <w:rPr>
          <w:rFonts w:eastAsia="Times New Roman"/>
        </w:rPr>
        <w:t>In this section, we present descriptive statistics for all studies included in the final meta-analysis. Since we both extracted and calculated effect sizes for primary and secondary outcomes</w:t>
      </w:r>
      <w:r w:rsidR="006448C6">
        <w:rPr>
          <w:rFonts w:eastAsia="Times New Roman"/>
        </w:rPr>
        <w:t xml:space="preserve"> (i.e., </w:t>
      </w:r>
      <w:r>
        <w:rPr>
          <w:rFonts w:eastAsia="Times New Roman"/>
        </w:rPr>
        <w:t>social reintegrational and mental health outcomes</w:t>
      </w:r>
      <w:r w:rsidR="006448C6">
        <w:rPr>
          <w:rFonts w:eastAsia="Times New Roman"/>
        </w:rPr>
        <w:t xml:space="preserve">), </w:t>
      </w:r>
      <w:r>
        <w:rPr>
          <w:rFonts w:eastAsia="Times New Roman"/>
        </w:rPr>
        <w:t xml:space="preserve">we present all descriptive statistics separately for these two outcomes. We will follow this strategy in </w:t>
      </w:r>
      <w:r w:rsidR="008A6D53">
        <w:rPr>
          <w:rFonts w:eastAsia="Times New Roman"/>
        </w:rPr>
        <w:t>the remaining sections</w:t>
      </w:r>
      <w:r>
        <w:rPr>
          <w:rFonts w:eastAsia="Times New Roman"/>
        </w:rPr>
        <w:t xml:space="preserve">. </w:t>
      </w:r>
      <w:r w:rsidR="008A6D53">
        <w:rPr>
          <w:rFonts w:eastAsia="Times New Roman"/>
        </w:rPr>
        <w:t xml:space="preserve">The </w:t>
      </w:r>
      <w:r w:rsidR="00DA16F0">
        <w:rPr>
          <w:rFonts w:eastAsia="Times New Roman"/>
        </w:rPr>
        <w:t xml:space="preserve">Descriptive </w:t>
      </w:r>
      <w:r w:rsidR="00DA16F0">
        <w:rPr>
          <w:rFonts w:eastAsia="Times New Roman"/>
        </w:rPr>
        <w:lastRenderedPageBreak/>
        <w:t xml:space="preserve">statistics for </w:t>
      </w:r>
      <w:r w:rsidR="005F1153">
        <w:rPr>
          <w:rFonts w:eastAsia="Times New Roman"/>
        </w:rPr>
        <w:t xml:space="preserve">studies reporting on reintegrational outcomes are presented in Tables 3 and 4, while </w:t>
      </w:r>
      <w:r w:rsidR="00E83048">
        <w:rPr>
          <w:rFonts w:eastAsia="Times New Roman"/>
        </w:rPr>
        <w:t xml:space="preserve">the descriptive statistics for studies reporting </w:t>
      </w:r>
      <w:r w:rsidR="005F1153">
        <w:rPr>
          <w:rFonts w:eastAsia="Times New Roman"/>
        </w:rPr>
        <w:t>mental health outcome</w:t>
      </w:r>
      <w:r w:rsidR="00E83048">
        <w:rPr>
          <w:rFonts w:eastAsia="Times New Roman"/>
        </w:rPr>
        <w:t xml:space="preserve">s </w:t>
      </w:r>
      <w:r w:rsidR="005F1153">
        <w:rPr>
          <w:rFonts w:eastAsia="Times New Roman"/>
        </w:rPr>
        <w:t>are</w:t>
      </w:r>
      <w:r w:rsidR="00DA16F0">
        <w:rPr>
          <w:rFonts w:eastAsia="Times New Roman"/>
        </w:rPr>
        <w:t xml:space="preserve"> presented in Tables </w:t>
      </w:r>
      <w:r w:rsidR="00EB0BDE">
        <w:rPr>
          <w:rFonts w:eastAsia="Times New Roman"/>
        </w:rPr>
        <w:t>5</w:t>
      </w:r>
      <w:r w:rsidR="00DA16F0">
        <w:rPr>
          <w:rFonts w:eastAsia="Times New Roman"/>
        </w:rPr>
        <w:t xml:space="preserve"> to 6.</w:t>
      </w:r>
      <w:r w:rsidR="006448C6">
        <w:rPr>
          <w:rFonts w:eastAsia="Times New Roman"/>
        </w:rPr>
        <w:t xml:space="preserve"> </w:t>
      </w:r>
      <w:r w:rsidR="00E83048" w:rsidRPr="00E83048">
        <w:rPr>
          <w:rFonts w:eastAsia="Times New Roman"/>
        </w:rPr>
        <w:t xml:space="preserve">This section </w:t>
      </w:r>
      <w:r w:rsidR="00BF34B7">
        <w:rPr>
          <w:rFonts w:eastAsia="Times New Roman"/>
        </w:rPr>
        <w:t>primarily</w:t>
      </w:r>
      <w:r w:rsidR="00E83048">
        <w:rPr>
          <w:rFonts w:eastAsia="Times New Roman"/>
        </w:rPr>
        <w:t xml:space="preserve"> </w:t>
      </w:r>
      <w:r w:rsidR="00E83048" w:rsidRPr="00E83048">
        <w:rPr>
          <w:rFonts w:eastAsia="Times New Roman"/>
        </w:rPr>
        <w:t xml:space="preserve">focuses on the descriptive statistics for social reintegration, as similar trends emerge </w:t>
      </w:r>
      <w:r w:rsidR="00BF34B7">
        <w:rPr>
          <w:rFonts w:eastAsia="Times New Roman"/>
        </w:rPr>
        <w:t>due to</w:t>
      </w:r>
      <w:r w:rsidR="00E83048" w:rsidRPr="00E83048">
        <w:rPr>
          <w:rFonts w:eastAsia="Times New Roman"/>
        </w:rPr>
        <w:t xml:space="preserve"> the considerable overlap between studies reporting reintegration and mental health outcomes.</w:t>
      </w:r>
      <w:r w:rsidR="00E83048">
        <w:rPr>
          <w:rFonts w:eastAsia="Times New Roman"/>
        </w:rPr>
        <w:t xml:space="preserve"> </w:t>
      </w:r>
      <w:r w:rsidR="00EF1042">
        <w:rPr>
          <w:rFonts w:eastAsia="Times New Roman"/>
        </w:rPr>
        <w:t xml:space="preserve">Figure 5 </w:t>
      </w:r>
      <w:r w:rsidR="00BF34B7">
        <w:rPr>
          <w:rFonts w:eastAsia="Times New Roman"/>
        </w:rPr>
        <w:t xml:space="preserve">illustrates how the two types of outcomes are distributed across studies. </w:t>
      </w:r>
    </w:p>
    <w:p w14:paraId="646B6194" w14:textId="4C2DC486" w:rsidR="00DC557C" w:rsidRDefault="00702066" w:rsidP="006448C6">
      <w:pPr>
        <w:jc w:val="both"/>
        <w:rPr>
          <w:rFonts w:eastAsia="Times New Roman"/>
        </w:rPr>
      </w:pPr>
      <w:r w:rsidRPr="00702066">
        <w:rPr>
          <w:rFonts w:eastAsia="Times New Roman"/>
          <w:noProof/>
        </w:rPr>
        <mc:AlternateContent>
          <mc:Choice Requires="wps">
            <w:drawing>
              <wp:anchor distT="45720" distB="45720" distL="114300" distR="114300" simplePos="0" relativeHeight="251666432" behindDoc="0" locked="0" layoutInCell="1" allowOverlap="1" wp14:anchorId="02DD631E" wp14:editId="6378E23D">
                <wp:simplePos x="0" y="0"/>
                <wp:positionH relativeFrom="margin">
                  <wp:align>right</wp:align>
                </wp:positionH>
                <wp:positionV relativeFrom="paragraph">
                  <wp:posOffset>268605</wp:posOffset>
                </wp:positionV>
                <wp:extent cx="5882640" cy="6486525"/>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2640" cy="6487064"/>
                        </a:xfrm>
                        <a:prstGeom prst="rect">
                          <a:avLst/>
                        </a:prstGeom>
                        <a:solidFill>
                          <a:srgbClr val="FFFFFF"/>
                        </a:solidFill>
                        <a:ln w="9525">
                          <a:solidFill>
                            <a:schemeClr val="bg1"/>
                          </a:solidFill>
                          <a:miter lim="800000"/>
                          <a:headEnd/>
                          <a:tailEnd/>
                        </a:ln>
                      </wps:spPr>
                      <wps:txb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DD631E" id="_x0000_t202" coordsize="21600,21600" o:spt="202" path="m,l,21600r21600,l21600,xe">
                <v:stroke joinstyle="miter"/>
                <v:path gradientshapeok="t" o:connecttype="rect"/>
              </v:shapetype>
              <v:shape id="Text Box 2" o:spid="_x0000_s1050" type="#_x0000_t202" style="position:absolute;left:0;text-align:left;margin-left:412pt;margin-top:21.15pt;width:463.2pt;height:510.7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" strokecolor="white [3212]">
                <v:textbox>
                  <w:txbxContent>
                    <w:p w14:paraId="4FFF1FA7" w14:textId="77777777" w:rsidR="00702066" w:rsidRDefault="00702066">
                      <w:pPr>
                        <w:rPr>
                          <w:lang w:val="en-US"/>
                        </w:rPr>
                      </w:pPr>
                      <w:r w:rsidRPr="00702066">
                        <w:rPr>
                          <w:b/>
                          <w:bCs/>
                          <w:lang w:val="en-US"/>
                        </w:rPr>
                        <w:t xml:space="preserve">FIGURE 5 </w:t>
                      </w:r>
                      <w:r w:rsidRPr="00702066">
                        <w:rPr>
                          <w:lang w:val="en-US"/>
                        </w:rPr>
                        <w:t xml:space="preserve">Number of reported effect size estimates across </w:t>
                      </w:r>
                      <w:r>
                        <w:rPr>
                          <w:lang w:val="en-US"/>
                        </w:rPr>
                        <w:t>studies</w:t>
                      </w:r>
                      <w:r w:rsidRPr="00702066">
                        <w:rPr>
                          <w:lang w:val="en-US"/>
                        </w:rPr>
                        <w:t xml:space="preserve"> by</w:t>
                      </w:r>
                      <w:r>
                        <w:rPr>
                          <w:lang w:val="en-US"/>
                        </w:rPr>
                        <w:t xml:space="preserve"> type of outcome</w:t>
                      </w:r>
                    </w:p>
                    <w:p w14:paraId="6B54305E" w14:textId="2D4F2304" w:rsidR="00702066" w:rsidRDefault="00702066">
                      <w:pPr>
                        <w:rPr>
                          <w:b/>
                          <w:bCs/>
                          <w:lang w:val="en-US"/>
                        </w:rPr>
                      </w:pPr>
                      <w:r w:rsidRPr="00702066">
                        <w:rPr>
                          <w:b/>
                          <w:bCs/>
                          <w:lang w:val="en-US"/>
                        </w:rPr>
                        <w:t xml:space="preserve"> </w:t>
                      </w:r>
                    </w:p>
                    <w:p w14:paraId="7070090A" w14:textId="34734ECE" w:rsidR="00702066" w:rsidRDefault="00702066">
                      <w:pPr>
                        <w:rPr>
                          <w:b/>
                          <w:bCs/>
                          <w:lang w:val="en-US"/>
                        </w:rPr>
                      </w:pPr>
                      <w:r>
                        <w:rPr>
                          <w:b/>
                          <w:bCs/>
                          <w:noProof/>
                          <w:lang w:val="en-US"/>
                        </w:rPr>
                        <w:drawing>
                          <wp:inline distT="0" distB="0" distL="0" distR="0" wp14:anchorId="46A2FA12" wp14:editId="476EFB94">
                            <wp:extent cx="5262113" cy="58470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a:extLst>
                                        <a:ext uri="{28A0092B-C50C-407E-A947-70E740481C1C}">
                                          <a14:useLocalDpi xmlns:a14="http://schemas.microsoft.com/office/drawing/2010/main" val="0"/>
                                        </a:ext>
                                      </a:extLst>
                                    </a:blip>
                                    <a:stretch>
                                      <a:fillRect/>
                                    </a:stretch>
                                  </pic:blipFill>
                                  <pic:spPr>
                                    <a:xfrm>
                                      <a:off x="0" y="0"/>
                                      <a:ext cx="5266998" cy="5852471"/>
                                    </a:xfrm>
                                    <a:prstGeom prst="rect">
                                      <a:avLst/>
                                    </a:prstGeom>
                                  </pic:spPr>
                                </pic:pic>
                              </a:graphicData>
                            </a:graphic>
                          </wp:inline>
                        </w:drawing>
                      </w:r>
                    </w:p>
                    <w:p w14:paraId="387A2125" w14:textId="77777777" w:rsidR="00702066" w:rsidRPr="00702066" w:rsidRDefault="00702066">
                      <w:pPr>
                        <w:rPr>
                          <w:b/>
                          <w:bCs/>
                          <w:lang w:val="en-US"/>
                        </w:rPr>
                      </w:pPr>
                    </w:p>
                  </w:txbxContent>
                </v:textbox>
                <w10:wrap type="square" anchorx="margin"/>
              </v:shape>
            </w:pict>
          </mc:Fallback>
        </mc:AlternateContent>
      </w:r>
    </w:p>
    <w:p w14:paraId="6567F71C" w14:textId="47A87681" w:rsidR="00BF34B7" w:rsidRDefault="009F6FAB" w:rsidP="00BF34B7">
      <w:pPr>
        <w:jc w:val="both"/>
        <w:rPr>
          <w:rFonts w:eastAsia="Times New Roman"/>
        </w:rPr>
      </w:pPr>
      <w:r>
        <w:rPr>
          <w:rFonts w:eastAsia="Times New Roman"/>
        </w:rPr>
        <w:t xml:space="preserve"> </w:t>
      </w:r>
      <w:r w:rsidRPr="009F6FAB">
        <w:rPr>
          <w:rFonts w:eastAsia="Times New Roman"/>
          <w:i/>
          <w:iCs/>
          <w:sz w:val="20"/>
          <w:szCs w:val="20"/>
        </w:rPr>
        <w:t>Note</w:t>
      </w:r>
      <w:r w:rsidRPr="009F6FAB">
        <w:rPr>
          <w:rFonts w:eastAsia="Times New Roman"/>
          <w:sz w:val="20"/>
          <w:szCs w:val="20"/>
        </w:rPr>
        <w:t xml:space="preserve">: This plot is based on </w:t>
      </w:r>
      <w:r>
        <w:rPr>
          <w:rFonts w:eastAsia="Times New Roman"/>
          <w:sz w:val="20"/>
          <w:szCs w:val="20"/>
        </w:rPr>
        <w:t>349 effect sizes from 49 studies.</w:t>
      </w:r>
    </w:p>
    <w:p w14:paraId="73409D29" w14:textId="08D3D24C" w:rsidR="00BF34B7" w:rsidRDefault="00BF34B7" w:rsidP="00BF34B7">
      <w:pPr>
        <w:jc w:val="both"/>
        <w:rPr>
          <w:rFonts w:eastAsia="Times New Roman"/>
        </w:rPr>
      </w:pPr>
      <w:r>
        <w:rPr>
          <w:rFonts w:eastAsia="Times New Roman"/>
        </w:rPr>
        <w:t xml:space="preserve">On a general note, Figure 6 presents the year of publication and preregistration status across all included studies. Here, it appears that the number of published studies has significantly increased </w:t>
      </w:r>
      <w:r>
        <w:rPr>
          <w:rFonts w:eastAsia="Times New Roman"/>
        </w:rPr>
        <w:lastRenderedPageBreak/>
        <w:t xml:space="preserve">since 2009, with 40 studies (82%) published in this period. Since 2012, preregistration has been a common feature in this field of study. </w:t>
      </w:r>
      <w:r w:rsidR="00CD4CAE">
        <w:rPr>
          <w:rFonts w:eastAsia="Times New Roman"/>
        </w:rPr>
        <w:t>Between 2012 and 2022, 23 out of 34 studies (68</w:t>
      </w:r>
      <w:r>
        <w:rPr>
          <w:rFonts w:eastAsia="Times New Roman"/>
        </w:rPr>
        <w:t xml:space="preserve">%) were preregistered. In our view, this indicates a major improvement in the quality of the literature. </w:t>
      </w:r>
    </w:p>
    <w:p w14:paraId="4D88A41B" w14:textId="77777777" w:rsidR="00702066" w:rsidRDefault="00702066" w:rsidP="006448C6">
      <w:pPr>
        <w:jc w:val="both"/>
        <w:rPr>
          <w:rFonts w:eastAsia="Times New Roman"/>
        </w:rPr>
      </w:pPr>
    </w:p>
    <w:p w14:paraId="60247EAF" w14:textId="75E442A1" w:rsidR="000B7F1E" w:rsidRPr="00DD104C" w:rsidRDefault="000B7F1E" w:rsidP="000B7F1E">
      <w:pPr>
        <w:shd w:val="clear" w:color="auto" w:fill="FFFFFF"/>
        <w:spacing w:after="150"/>
        <w:rPr>
          <w:rFonts w:eastAsia="Times New Roman"/>
          <w:color w:val="333333"/>
          <w:lang w:val="en-US" w:eastAsia="da-DK"/>
        </w:rPr>
      </w:pPr>
      <w:r w:rsidRPr="00A6443B">
        <w:rPr>
          <w:rFonts w:eastAsia="Times New Roman"/>
          <w:b/>
          <w:bCs/>
          <w:color w:val="333333"/>
          <w:lang w:val="en-US" w:eastAsia="da-DK"/>
        </w:rPr>
        <w:t xml:space="preserve">FIGURE </w:t>
      </w:r>
      <w:r w:rsidR="00EF1042">
        <w:rPr>
          <w:rFonts w:eastAsia="Times New Roman"/>
          <w:b/>
          <w:bCs/>
          <w:color w:val="333333"/>
          <w:lang w:val="en-US" w:eastAsia="da-DK"/>
        </w:rPr>
        <w:t>6</w:t>
      </w:r>
      <w:r w:rsidRPr="00DD104C">
        <w:rPr>
          <w:rFonts w:eastAsia="Times New Roman"/>
          <w:color w:val="333333"/>
          <w:lang w:val="en-US" w:eastAsia="da-DK"/>
        </w:rPr>
        <w:t xml:space="preserve"> Number of studies included in meta-analysis by year</w:t>
      </w:r>
    </w:p>
    <w:p w14:paraId="731CE314" w14:textId="77777777" w:rsidR="000B7F1E" w:rsidRPr="00DC7E6A" w:rsidRDefault="000B7F1E" w:rsidP="000B7F1E">
      <w:pPr>
        <w:rPr>
          <w:rFonts w:eastAsia="Times New Roman"/>
          <w:lang w:val="da-DK" w:eastAsia="da-DK"/>
        </w:rPr>
      </w:pPr>
      <w:r>
        <w:rPr>
          <w:noProof/>
        </w:rPr>
        <w:drawing>
          <wp:inline distT="0" distB="0" distL="0" distR="0" wp14:anchorId="3640587F" wp14:editId="5D8FDF12">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3C538E5" w14:textId="77777777" w:rsidR="000B7F1E" w:rsidRDefault="000B7F1E" w:rsidP="006448C6">
      <w:pPr>
        <w:jc w:val="both"/>
        <w:rPr>
          <w:rFonts w:eastAsia="Times New Roman"/>
        </w:rPr>
      </w:pPr>
    </w:p>
    <w:p w14:paraId="6B430AA2" w14:textId="77777777" w:rsidR="005F1153" w:rsidRDefault="005F1153" w:rsidP="006448C6">
      <w:pPr>
        <w:jc w:val="both"/>
        <w:rPr>
          <w:rFonts w:eastAsia="Times New Roman"/>
        </w:rPr>
      </w:pPr>
    </w:p>
    <w:p w14:paraId="2EF510DE" w14:textId="073B8B6E" w:rsidR="004744E5" w:rsidRPr="006448C6" w:rsidRDefault="004744E5" w:rsidP="004744E5">
      <w:pPr>
        <w:pStyle w:val="Heading4"/>
      </w:pPr>
      <w:r>
        <w:t xml:space="preserve">Descriptive statistics for studies reporting social integrational outcomes </w:t>
      </w:r>
    </w:p>
    <w:p w14:paraId="650CAEFE" w14:textId="1402798C" w:rsidR="000D05F6" w:rsidRDefault="006448C6" w:rsidP="002A4A1B">
      <w:pPr>
        <w:jc w:val="both"/>
        <w:rPr>
          <w:rFonts w:eastAsia="Times New Roman"/>
        </w:rPr>
      </w:pPr>
      <w:r w:rsidRPr="006448C6">
        <w:rPr>
          <w:rFonts w:eastAsia="Times New Roman"/>
        </w:rPr>
        <w:t>The final meta-analys</w:t>
      </w:r>
      <w:r w:rsidR="00487D65">
        <w:rPr>
          <w:rFonts w:eastAsia="Times New Roman"/>
        </w:rPr>
        <w:t>i</w:t>
      </w:r>
      <w:r w:rsidRPr="006448C6">
        <w:rPr>
          <w:rFonts w:eastAsia="Times New Roman"/>
        </w:rPr>
        <w:t>s of</w:t>
      </w:r>
      <w:r w:rsidR="00397654">
        <w:rPr>
          <w:rFonts w:eastAsia="Times New Roman"/>
        </w:rPr>
        <w:t xml:space="preserve"> </w:t>
      </w:r>
      <w:r w:rsidRPr="006448C6">
        <w:rPr>
          <w:rFonts w:eastAsia="Times New Roman"/>
        </w:rPr>
        <w:t xml:space="preserve">reintegrational outcomes </w:t>
      </w:r>
      <w:r w:rsidR="00487D65">
        <w:rPr>
          <w:rFonts w:eastAsia="Times New Roman"/>
        </w:rPr>
        <w:t>was</w:t>
      </w:r>
      <w:r w:rsidRPr="006448C6">
        <w:rPr>
          <w:rFonts w:eastAsia="Times New Roman"/>
        </w:rPr>
        <w:t xml:space="preserve"> </w:t>
      </w:r>
      <w:r w:rsidR="00F41322">
        <w:rPr>
          <w:rFonts w:eastAsia="Times New Roman"/>
        </w:rPr>
        <w:t>based on</w:t>
      </w:r>
      <w:r w:rsidRPr="006448C6">
        <w:rPr>
          <w:rFonts w:eastAsia="Times New Roman"/>
        </w:rPr>
        <w:t xml:space="preserve"> 46 independent studies</w:t>
      </w:r>
      <w:r>
        <w:rPr>
          <w:rFonts w:eastAsia="Times New Roman"/>
        </w:rPr>
        <w:t xml:space="preserve"> and 205</w:t>
      </w:r>
      <w:r w:rsidR="00397654">
        <w:rPr>
          <w:rFonts w:eastAsia="Times New Roman"/>
        </w:rPr>
        <w:t xml:space="preserve"> effect sizes</w:t>
      </w:r>
      <w:r w:rsidRPr="006448C6">
        <w:rPr>
          <w:rFonts w:eastAsia="Times New Roman"/>
        </w:rPr>
        <w:t xml:space="preserve">, </w:t>
      </w:r>
      <w:r w:rsidR="00F41322">
        <w:rPr>
          <w:rFonts w:eastAsia="Times New Roman"/>
        </w:rPr>
        <w:t xml:space="preserve">encompassing </w:t>
      </w:r>
      <w:r w:rsidRPr="006448C6">
        <w:rPr>
          <w:rFonts w:eastAsia="Times New Roman"/>
        </w:rPr>
        <w:t>a total of 5</w:t>
      </w:r>
      <w:r w:rsidR="00F41322">
        <w:rPr>
          <w:rFonts w:eastAsia="Times New Roman"/>
        </w:rPr>
        <w:t>,</w:t>
      </w:r>
      <w:r w:rsidRPr="006448C6">
        <w:rPr>
          <w:rFonts w:eastAsia="Times New Roman"/>
        </w:rPr>
        <w:t xml:space="preserve">390 </w:t>
      </w:r>
      <w:r>
        <w:rPr>
          <w:rFonts w:eastAsia="Times New Roman"/>
        </w:rPr>
        <w:t xml:space="preserve">individual participants. </w:t>
      </w:r>
      <w:r w:rsidR="00397654">
        <w:rPr>
          <w:rFonts w:eastAsia="Times New Roman"/>
        </w:rPr>
        <w:t xml:space="preserve">All studies included one sample and were published in an academic journal. </w:t>
      </w:r>
      <w:r w:rsidR="00F41322">
        <w:rPr>
          <w:rFonts w:eastAsia="Times New Roman"/>
        </w:rPr>
        <w:t xml:space="preserve">Also, all studies represented short-term effects. That is, all outcomes were measured less than a year after the end of the intervention. </w:t>
      </w:r>
      <w:r w:rsidR="0040428C">
        <w:rPr>
          <w:rFonts w:eastAsia="Times New Roman"/>
        </w:rPr>
        <w:t xml:space="preserve">As an exploratory analysis, we investigated whether variation in effect size could be explained by </w:t>
      </w:r>
      <w:r w:rsidR="00487D65">
        <w:rPr>
          <w:rFonts w:eastAsia="Times New Roman"/>
        </w:rPr>
        <w:t xml:space="preserve">the </w:t>
      </w:r>
      <w:r w:rsidR="0040428C">
        <w:rPr>
          <w:rFonts w:eastAsia="Times New Roman"/>
        </w:rPr>
        <w:t>measurement timing</w:t>
      </w:r>
      <w:r w:rsidR="00101717">
        <w:rPr>
          <w:rFonts w:eastAsia="Times New Roman"/>
        </w:rPr>
        <w:t xml:space="preserve"> within the first year after the end of the intervention</w:t>
      </w:r>
      <w:r w:rsidR="0040428C">
        <w:rPr>
          <w:rFonts w:eastAsia="Times New Roman"/>
        </w:rPr>
        <w:t>.</w:t>
      </w:r>
      <w:r w:rsidR="009C7622">
        <w:rPr>
          <w:rFonts w:eastAsia="Times New Roman"/>
        </w:rPr>
        <w:t xml:space="preserve"> However, w</w:t>
      </w:r>
      <w:r w:rsidR="0009584F">
        <w:rPr>
          <w:rFonts w:eastAsia="Times New Roman"/>
        </w:rPr>
        <w:t xml:space="preserve">e did not detect any relationship in this regard, see PRIMED Figures </w:t>
      </w:r>
      <w:r w:rsidR="009C7622">
        <w:rPr>
          <w:rFonts w:eastAsia="Times New Roman"/>
        </w:rPr>
        <w:t xml:space="preserve">75 and 76. </w:t>
      </w:r>
      <w:r w:rsidR="0009584F">
        <w:rPr>
          <w:rFonts w:eastAsia="Times New Roman"/>
        </w:rPr>
        <w:t xml:space="preserve"> </w:t>
      </w:r>
    </w:p>
    <w:p w14:paraId="0C2C2BDD" w14:textId="77777777" w:rsidR="00A83AC3" w:rsidRDefault="00A83AC3" w:rsidP="002A4A1B">
      <w:pPr>
        <w:jc w:val="both"/>
        <w:rPr>
          <w:rFonts w:eastAsia="Times New Roman"/>
        </w:rPr>
      </w:pPr>
    </w:p>
    <w:p w14:paraId="08ABEA38" w14:textId="48E84F76" w:rsidR="00A83AC3" w:rsidRDefault="00A83AC3" w:rsidP="002A4A1B">
      <w:pPr>
        <w:jc w:val="both"/>
        <w:rPr>
          <w:rFonts w:eastAsia="Times New Roman"/>
        </w:rPr>
      </w:pPr>
      <w:r>
        <w:t>The included studies were conducted in a broad range of countries. Most commonly, studies were conducted in the U</w:t>
      </w:r>
      <w:r w:rsidR="00487D65">
        <w:t>.</w:t>
      </w:r>
      <w:r>
        <w:t>S</w:t>
      </w:r>
      <w:r w:rsidR="00487D65">
        <w:t>.</w:t>
      </w:r>
      <w:r>
        <w:t xml:space="preserve"> (13), Europe (15), or Commonwealth nations (16). We only found two studies from Asia – one from Japan and one from Korea. </w:t>
      </w:r>
    </w:p>
    <w:p w14:paraId="159C11D3" w14:textId="77777777" w:rsidR="000D05F6" w:rsidRDefault="000D05F6" w:rsidP="002A4A1B">
      <w:pPr>
        <w:jc w:val="both"/>
        <w:rPr>
          <w:rFonts w:eastAsia="Times New Roman"/>
        </w:rPr>
      </w:pPr>
    </w:p>
    <w:p w14:paraId="6F768FC0" w14:textId="1D846A49" w:rsidR="00E21747" w:rsidRDefault="008A6D53" w:rsidP="002A4A1B">
      <w:pPr>
        <w:jc w:val="both"/>
        <w:rPr>
          <w:rFonts w:eastAsia="Times New Roman"/>
        </w:rPr>
      </w:pPr>
      <w:r>
        <w:rPr>
          <w:rFonts w:eastAsia="Times New Roman"/>
        </w:rPr>
        <w:t xml:space="preserve">The most commonly reported outcomes of social reintegration were well-being and quality of life (25 studies, 68 effect sizes), social functioning (17 studies, 48 effect sizes), hope, empowerment, and self-efficacy (12 studies, 32 effect sizes), and alcohol and drug abuse (eight studies, 32 effect </w:t>
      </w:r>
      <w:r>
        <w:rPr>
          <w:rFonts w:eastAsia="Times New Roman"/>
        </w:rPr>
        <w:lastRenderedPageBreak/>
        <w:t xml:space="preserve">sizes), respectively. </w:t>
      </w:r>
      <w:r w:rsidR="00E21747">
        <w:rPr>
          <w:rFonts w:eastAsia="Times New Roman"/>
        </w:rPr>
        <w:t xml:space="preserve">Less frequently reported measures were </w:t>
      </w:r>
      <w:r w:rsidR="007E52A0">
        <w:rPr>
          <w:rFonts w:eastAsia="Times New Roman"/>
        </w:rPr>
        <w:t xml:space="preserve">self-esteem (five studies, 14 effect sizes), loneliness (four studies, five effect sizes), physical health (two studies, three effect sizes), employment (one study, two effect sizes), and psychiatric hospitalization (one study, one effect). </w:t>
      </w:r>
      <w:r w:rsidR="00A337AF">
        <w:rPr>
          <w:rFonts w:eastAsia="Times New Roman"/>
        </w:rPr>
        <w:t>For our later analys</w:t>
      </w:r>
      <w:r w:rsidR="00487D65">
        <w:rPr>
          <w:rFonts w:eastAsia="Times New Roman"/>
        </w:rPr>
        <w:t>e</w:t>
      </w:r>
      <w:r w:rsidR="00A337AF">
        <w:rPr>
          <w:rFonts w:eastAsia="Times New Roman"/>
        </w:rPr>
        <w:t>s, w</w:t>
      </w:r>
      <w:r w:rsidR="007E52A0" w:rsidRPr="007E52A0">
        <w:rPr>
          <w:rFonts w:eastAsia="Times New Roman"/>
        </w:rPr>
        <w:t xml:space="preserve">e merged the physical health, employment, and psychiatric hospitalization outcomes into the </w:t>
      </w:r>
      <w:r w:rsidR="007E52A0">
        <w:rPr>
          <w:rFonts w:eastAsia="Times New Roman"/>
        </w:rPr>
        <w:t>‘O</w:t>
      </w:r>
      <w:r w:rsidR="007E52A0" w:rsidRPr="007E52A0">
        <w:rPr>
          <w:rFonts w:eastAsia="Times New Roman"/>
        </w:rPr>
        <w:t>ther</w:t>
      </w:r>
      <w:r w:rsidR="007E52A0">
        <w:rPr>
          <w:rFonts w:eastAsia="Times New Roman"/>
        </w:rPr>
        <w:t xml:space="preserve">’ </w:t>
      </w:r>
      <w:r w:rsidR="007E52A0" w:rsidRPr="007E52A0">
        <w:rPr>
          <w:rFonts w:eastAsia="Times New Roman"/>
        </w:rPr>
        <w:t>category, as these outcomes were reported too infrequently to be used meaningfully in the subgroup analysis.</w:t>
      </w:r>
    </w:p>
    <w:p w14:paraId="6E4E1C92" w14:textId="77777777" w:rsidR="000D05F6" w:rsidRDefault="000D05F6" w:rsidP="002A4A1B">
      <w:pPr>
        <w:jc w:val="both"/>
        <w:rPr>
          <w:rFonts w:eastAsia="Times New Roman"/>
        </w:rPr>
      </w:pPr>
    </w:p>
    <w:p w14:paraId="18614D68" w14:textId="23FB9518" w:rsidR="00E64A44" w:rsidRDefault="002E4A5B" w:rsidP="002A4A1B">
      <w:pPr>
        <w:jc w:val="both"/>
        <w:rPr>
          <w:rFonts w:eastAsia="Times New Roman"/>
        </w:rPr>
      </w:pPr>
      <w:r>
        <w:rPr>
          <w:rFonts w:eastAsia="Times New Roman"/>
        </w:rPr>
        <w:t>Of further measurement characteristics,</w:t>
      </w:r>
      <w:r w:rsidR="00487D65">
        <w:rPr>
          <w:rFonts w:eastAsia="Times New Roman"/>
        </w:rPr>
        <w:t xml:space="preserve"> </w:t>
      </w:r>
      <w:r w:rsidR="00487D65" w:rsidRPr="00487D65">
        <w:rPr>
          <w:rFonts w:eastAsia="Times New Roman"/>
        </w:rPr>
        <w:t>12 studies contributed 36 effect sizes derived from clinician-rated outcomes, while 39 studies contributed 168 effect sizes derived from self-reported outcomes</w:t>
      </w:r>
      <w:r>
        <w:rPr>
          <w:rFonts w:eastAsia="Times New Roman"/>
        </w:rPr>
        <w:t>. A pile of 24 studies reported treatment-on-the-treated</w:t>
      </w:r>
      <w:r w:rsidR="00CB1A87">
        <w:rPr>
          <w:rFonts w:eastAsia="Times New Roman"/>
        </w:rPr>
        <w:t xml:space="preserve"> (TOT)</w:t>
      </w:r>
      <w:r>
        <w:rPr>
          <w:rFonts w:eastAsia="Times New Roman"/>
        </w:rPr>
        <w:t xml:space="preserve"> effects, with the other pile (22) reporting intent-to-treat</w:t>
      </w:r>
      <w:r w:rsidR="00CB1A87">
        <w:rPr>
          <w:rFonts w:eastAsia="Times New Roman"/>
        </w:rPr>
        <w:t xml:space="preserve"> (ITT)</w:t>
      </w:r>
      <w:r>
        <w:rPr>
          <w:rFonts w:eastAsia="Times New Roman"/>
        </w:rPr>
        <w:t xml:space="preserve"> effects. </w:t>
      </w:r>
      <w:r w:rsidR="00CB1A87">
        <w:rPr>
          <w:rFonts w:eastAsia="Times New Roman"/>
        </w:rPr>
        <w:t xml:space="preserve">As stated in the protocol, we prioritized TOT estimates. </w:t>
      </w:r>
      <w:r w:rsidR="00487D65" w:rsidRPr="00487D65">
        <w:rPr>
          <w:rFonts w:eastAsia="Times New Roman"/>
        </w:rPr>
        <w:t xml:space="preserve">Accordingly, </w:t>
      </w:r>
      <w:r w:rsidR="00487D65">
        <w:rPr>
          <w:rFonts w:eastAsia="Times New Roman"/>
        </w:rPr>
        <w:t xml:space="preserve">we excluded </w:t>
      </w:r>
      <w:r w:rsidR="00487D65" w:rsidRPr="00487D65">
        <w:rPr>
          <w:rFonts w:eastAsia="Times New Roman"/>
        </w:rPr>
        <w:t>45 effect sizes from Cano-Vindel et al. (2022), Craige and Nathan (2009), and Wojtalik et al. (2022), as these studies reported both TOT and ITT estimates, resulting in redundant data.</w:t>
      </w:r>
    </w:p>
    <w:p w14:paraId="1820853B" w14:textId="77777777" w:rsidR="00E64A44" w:rsidRDefault="00E64A44" w:rsidP="002A4A1B">
      <w:pPr>
        <w:jc w:val="both"/>
        <w:rPr>
          <w:rFonts w:eastAsia="Times New Roman"/>
        </w:rPr>
      </w:pPr>
    </w:p>
    <w:p w14:paraId="7F43140C" w14:textId="2550E8A0" w:rsidR="003427E3" w:rsidRDefault="000D05F6" w:rsidP="002A4A1B">
      <w:pPr>
        <w:jc w:val="both"/>
        <w:rPr>
          <w:rFonts w:eastAsia="Times New Roman"/>
        </w:rPr>
      </w:pPr>
      <w:r>
        <w:rPr>
          <w:rFonts w:eastAsia="Times New Roman"/>
        </w:rPr>
        <w:t>Of the included samples, 9 samples</w:t>
      </w:r>
      <w:r w:rsidR="003427E3">
        <w:rPr>
          <w:rFonts w:eastAsia="Times New Roman"/>
        </w:rPr>
        <w:t>/studies</w:t>
      </w:r>
      <w:r>
        <w:rPr>
          <w:rFonts w:eastAsia="Times New Roman"/>
        </w:rPr>
        <w:t xml:space="preserve"> included participants with schizophrenia</w:t>
      </w:r>
      <w:r w:rsidR="00D80FE6">
        <w:rPr>
          <w:rFonts w:eastAsia="Times New Roman"/>
        </w:rPr>
        <w:t xml:space="preserve">. </w:t>
      </w:r>
      <w:r w:rsidR="003427E3">
        <w:rPr>
          <w:rFonts w:eastAsia="Times New Roman"/>
        </w:rPr>
        <w:t>The average age of the samples was ~ 41 years</w:t>
      </w:r>
      <w:r w:rsidR="00551429">
        <w:rPr>
          <w:rFonts w:eastAsia="Times New Roman"/>
        </w:rPr>
        <w:t xml:space="preserve"> (median = 41; range = 25-67)</w:t>
      </w:r>
      <w:r w:rsidR="003427E3">
        <w:rPr>
          <w:rFonts w:eastAsia="Times New Roman"/>
        </w:rPr>
        <w:t>. In addition, the average percentage of males in the sample w</w:t>
      </w:r>
      <w:r w:rsidR="00487D65">
        <w:rPr>
          <w:rFonts w:eastAsia="Times New Roman"/>
        </w:rPr>
        <w:t>as</w:t>
      </w:r>
      <w:r w:rsidR="003427E3">
        <w:rPr>
          <w:rFonts w:eastAsia="Times New Roman"/>
        </w:rPr>
        <w:t xml:space="preserve"> ~ 47%</w:t>
      </w:r>
      <w:r w:rsidR="00551429">
        <w:rPr>
          <w:rFonts w:eastAsia="Times New Roman"/>
        </w:rPr>
        <w:t xml:space="preserve"> (median = 46; range = 0-81). </w:t>
      </w:r>
      <w:r w:rsidR="0025093C">
        <w:rPr>
          <w:rFonts w:eastAsia="Times New Roman"/>
        </w:rPr>
        <w:t>As seen in Table 4, the average raw sample size was 118</w:t>
      </w:r>
      <w:r w:rsidR="00551429">
        <w:rPr>
          <w:rFonts w:eastAsia="Times New Roman"/>
        </w:rPr>
        <w:t xml:space="preserve"> (median 60; range = 16-631)</w:t>
      </w:r>
      <w:r w:rsidR="0025093C">
        <w:rPr>
          <w:rFonts w:eastAsia="Times New Roman"/>
        </w:rPr>
        <w:t>, and the average effective sample size was 70</w:t>
      </w:r>
      <w:r w:rsidR="00551429">
        <w:rPr>
          <w:rFonts w:eastAsia="Times New Roman"/>
        </w:rPr>
        <w:t xml:space="preserve"> (median 38; range = 10-351). </w:t>
      </w:r>
      <w:r w:rsidR="0025093C">
        <w:rPr>
          <w:rFonts w:eastAsia="Times New Roman"/>
        </w:rPr>
        <w:t>The treatment and control sample sizes were generally well-balanced across studies, with averages of 58</w:t>
      </w:r>
      <w:r w:rsidR="00551429">
        <w:rPr>
          <w:rFonts w:eastAsia="Times New Roman"/>
        </w:rPr>
        <w:t xml:space="preserve"> (median = 29; range 7-315)</w:t>
      </w:r>
      <w:r w:rsidR="0025093C">
        <w:rPr>
          <w:rFonts w:eastAsia="Times New Roman"/>
        </w:rPr>
        <w:t xml:space="preserve"> and 54 participants</w:t>
      </w:r>
      <w:r w:rsidR="00551429">
        <w:rPr>
          <w:rFonts w:eastAsia="Times New Roman"/>
        </w:rPr>
        <w:t xml:space="preserve"> (median = 30; range 9-316) </w:t>
      </w:r>
      <w:r w:rsidR="0025093C">
        <w:rPr>
          <w:rFonts w:eastAsia="Times New Roman"/>
        </w:rPr>
        <w:t xml:space="preserve">for the treatment and control groups, respectively. </w:t>
      </w:r>
      <w:r w:rsidR="00551429">
        <w:rPr>
          <w:rFonts w:eastAsia="Times New Roman"/>
        </w:rPr>
        <w:t xml:space="preserve">As can be seen from the sample size medians, these statistics were substantially upwardly impacted by larger studies. </w:t>
      </w:r>
    </w:p>
    <w:p w14:paraId="49E2E30F" w14:textId="77777777" w:rsidR="00A83AC3" w:rsidRDefault="00A83AC3" w:rsidP="002A4A1B">
      <w:pPr>
        <w:jc w:val="both"/>
        <w:rPr>
          <w:rFonts w:eastAsia="Times New Roman"/>
        </w:rPr>
      </w:pPr>
    </w:p>
    <w:p w14:paraId="557931EA" w14:textId="1E63FB40" w:rsidR="002A4A1B" w:rsidRPr="0040428C" w:rsidRDefault="00397654" w:rsidP="008A6D53">
      <w:pPr>
        <w:jc w:val="both"/>
        <w:rPr>
          <w:rFonts w:eastAsia="Times New Roman"/>
        </w:rPr>
      </w:pPr>
      <w:r>
        <w:rPr>
          <w:rFonts w:eastAsia="Times New Roman"/>
        </w:rPr>
        <w:t xml:space="preserve">The vast majority (38) of the studies were randomized controlled trials (RCTs). </w:t>
      </w:r>
      <w:r w:rsidR="00143C41">
        <w:rPr>
          <w:rFonts w:eastAsia="Times New Roman"/>
        </w:rPr>
        <w:t>Of the 38 RCT</w:t>
      </w:r>
      <w:r w:rsidR="00F41322">
        <w:rPr>
          <w:rFonts w:eastAsia="Times New Roman"/>
        </w:rPr>
        <w:t xml:space="preserve"> studies</w:t>
      </w:r>
      <w:r w:rsidR="00143C41">
        <w:rPr>
          <w:rFonts w:eastAsia="Times New Roman"/>
        </w:rPr>
        <w:t xml:space="preserve">, </w:t>
      </w:r>
      <w:r w:rsidR="00F41322">
        <w:rPr>
          <w:rFonts w:eastAsia="Times New Roman"/>
        </w:rPr>
        <w:t xml:space="preserve">22 </w:t>
      </w:r>
      <w:r w:rsidR="00143C41">
        <w:rPr>
          <w:rFonts w:eastAsia="Times New Roman"/>
        </w:rPr>
        <w:t xml:space="preserve">were preregistered. </w:t>
      </w:r>
      <w:r w:rsidR="006713B9">
        <w:rPr>
          <w:rFonts w:eastAsia="Times New Roman"/>
        </w:rPr>
        <w:t xml:space="preserve">Interestingly, preregistered studies yielded </w:t>
      </w:r>
      <w:r w:rsidR="00B23217">
        <w:rPr>
          <w:rFonts w:eastAsia="Times New Roman"/>
        </w:rPr>
        <w:t xml:space="preserve">2.13 (140/65) times more effect sizes relative to nonpreregistered studies, </w:t>
      </w:r>
      <w:r w:rsidR="0040428C" w:rsidRPr="0040428C">
        <w:rPr>
          <w:rFonts w:eastAsia="Times New Roman"/>
        </w:rPr>
        <w:t>despite accounting for less than half of the total studies included.</w:t>
      </w:r>
      <w:r>
        <w:rPr>
          <w:rFonts w:eastAsia="Times New Roman"/>
        </w:rPr>
        <w:t xml:space="preserve"> </w:t>
      </w:r>
      <w:r w:rsidR="00A83AC3">
        <w:rPr>
          <w:rFonts w:eastAsia="Times New Roman"/>
        </w:rPr>
        <w:t xml:space="preserve">The remaining </w:t>
      </w:r>
      <w:r>
        <w:rPr>
          <w:rFonts w:eastAsia="Times New Roman"/>
        </w:rPr>
        <w:t xml:space="preserve">8 studies were quasi-experimental. </w:t>
      </w:r>
      <w:r w:rsidR="00A83AC3">
        <w:rPr>
          <w:rFonts w:eastAsia="Times New Roman"/>
        </w:rPr>
        <w:t xml:space="preserve">Across all types of research designs, </w:t>
      </w:r>
      <w:r w:rsidR="00A83AC3">
        <w:rPr>
          <w:lang w:val="en-US"/>
        </w:rPr>
        <w:t>o</w:t>
      </w:r>
      <w:r w:rsidR="002A4A1B" w:rsidRPr="0019266B">
        <w:rPr>
          <w:lang w:val="en-US"/>
        </w:rPr>
        <w:t xml:space="preserve">nly three studies </w:t>
      </w:r>
      <w:r w:rsidR="002A4A1B">
        <w:t>accounted</w:t>
      </w:r>
      <w:r w:rsidR="002A4A1B" w:rsidRPr="0019266B">
        <w:rPr>
          <w:lang w:val="en-US"/>
        </w:rPr>
        <w:t xml:space="preserve"> for the </w:t>
      </w:r>
      <w:r w:rsidR="002A4A1B">
        <w:t xml:space="preserve">multilevel structure of the data </w:t>
      </w:r>
      <w:r w:rsidR="00F41322">
        <w:t>prompted</w:t>
      </w:r>
      <w:r w:rsidR="002A4A1B">
        <w:t xml:space="preserve"> by the clustered group-intervention.</w:t>
      </w:r>
      <w:r w:rsidR="00990C31">
        <w:t xml:space="preserve"> </w:t>
      </w:r>
      <w:r w:rsidR="00A83AC3">
        <w:t xml:space="preserve">The most common control group used across studies was treatment as usual with or without a waiting-list (39), with the remaining studies using a waiting-list only (4) or an individual version of the group-based treatment (3).  </w:t>
      </w:r>
    </w:p>
    <w:p w14:paraId="4FEC7112" w14:textId="77777777" w:rsidR="00F41322" w:rsidRDefault="00F41322" w:rsidP="00F41322">
      <w:pPr>
        <w:ind w:firstLine="720"/>
        <w:jc w:val="both"/>
      </w:pPr>
    </w:p>
    <w:p w14:paraId="5C44DF4C" w14:textId="0BF543F6" w:rsidR="00F41322" w:rsidRDefault="008628B3" w:rsidP="008A6D53">
      <w:pPr>
        <w:jc w:val="both"/>
        <w:rPr>
          <w:lang w:val="en-US"/>
        </w:rPr>
      </w:pPr>
      <w:r>
        <w:rPr>
          <w:lang w:val="en-US"/>
        </w:rPr>
        <w:t>The average length of the included interventions</w:t>
      </w:r>
      <w:r w:rsidR="008E559C">
        <w:rPr>
          <w:lang w:val="en-US"/>
        </w:rPr>
        <w:t xml:space="preserve"> for studies reporting reintegrational outcomes</w:t>
      </w:r>
      <w:r>
        <w:rPr>
          <w:lang w:val="en-US"/>
        </w:rPr>
        <w:t xml:space="preserve"> was </w:t>
      </w:r>
      <w:r w:rsidR="003427E3">
        <w:rPr>
          <w:lang w:val="en-US"/>
        </w:rPr>
        <w:t>~</w:t>
      </w:r>
      <w:r w:rsidR="008E559C">
        <w:rPr>
          <w:lang w:val="en-US"/>
        </w:rPr>
        <w:t>18 weeks</w:t>
      </w:r>
      <w:r w:rsidR="00551429">
        <w:rPr>
          <w:lang w:val="en-US"/>
        </w:rPr>
        <w:t xml:space="preserve"> (median = 12; range = 4-78)</w:t>
      </w:r>
      <w:r w:rsidR="008E559C">
        <w:rPr>
          <w:lang w:val="en-US"/>
        </w:rPr>
        <w:t xml:space="preserve">. Most interventions (49 out of 52) </w:t>
      </w:r>
      <w:r w:rsidR="008E559C" w:rsidRPr="008E559C">
        <w:t>were administered at a rate of 0.5 to 2 sessions per week.</w:t>
      </w:r>
      <w:r w:rsidR="008E559C">
        <w:t xml:space="preserve"> </w:t>
      </w:r>
      <w:r w:rsidR="00F92AC5">
        <w:rPr>
          <w:lang w:val="en-US"/>
        </w:rPr>
        <w:t xml:space="preserve">Figure </w:t>
      </w:r>
      <w:r w:rsidR="00EF1042">
        <w:rPr>
          <w:lang w:val="en-US"/>
        </w:rPr>
        <w:t>7</w:t>
      </w:r>
      <w:r w:rsidR="00F92AC5">
        <w:rPr>
          <w:lang w:val="en-US"/>
        </w:rPr>
        <w:t xml:space="preserve"> depicts the number of sessions per week and the length of the interventions across studies</w:t>
      </w:r>
      <w:r w:rsidR="00E64CDC">
        <w:rPr>
          <w:lang w:val="en-US"/>
        </w:rPr>
        <w:t xml:space="preserve"> that reported on social reintegrational outcomes (see the PRIMED Figure 72 for mental health outcomes)</w:t>
      </w:r>
      <w:r w:rsidR="00F92AC5">
        <w:rPr>
          <w:lang w:val="en-US"/>
        </w:rPr>
        <w:t>. One study</w:t>
      </w:r>
      <w:r w:rsidR="00E64CDC">
        <w:rPr>
          <w:lang w:val="en-US"/>
        </w:rPr>
        <w:t xml:space="preserve"> (</w:t>
      </w:r>
      <w:r>
        <w:rPr>
          <w:lang w:val="en-US"/>
        </w:rPr>
        <w:t>Somers et al., 2017</w:t>
      </w:r>
      <w:r w:rsidR="00E64CDC">
        <w:rPr>
          <w:lang w:val="en-US"/>
        </w:rPr>
        <w:t>)</w:t>
      </w:r>
      <w:r w:rsidR="00F92AC5">
        <w:rPr>
          <w:lang w:val="en-US"/>
        </w:rPr>
        <w:t xml:space="preserve"> is missing in Figure 2, as the duration and length of the intervention were not reported.</w:t>
      </w:r>
      <w:r>
        <w:rPr>
          <w:lang w:val="en-US"/>
        </w:rPr>
        <w:t xml:space="preserve"> </w:t>
      </w:r>
      <w:r w:rsidR="00E12CE1">
        <w:rPr>
          <w:lang w:val="en-US"/>
        </w:rPr>
        <w:t>Of the included interventions, 12 studies</w:t>
      </w:r>
      <w:r w:rsidR="00B27C1B">
        <w:rPr>
          <w:lang w:val="en-US"/>
        </w:rPr>
        <w:t xml:space="preserve"> contained cognitive behavioral therapy (CBT). Although not mainly categorized under group-based CBT</w:t>
      </w:r>
      <w:r w:rsidR="008F58DE">
        <w:rPr>
          <w:lang w:val="en-US"/>
        </w:rPr>
        <w:t xml:space="preserve">, we included Bækkelund et al. (2022) and Acarturk et al. (2022) in this category, as CBT was a major component </w:t>
      </w:r>
      <w:r w:rsidR="00E728E5">
        <w:rPr>
          <w:lang w:val="en-US"/>
        </w:rPr>
        <w:t>of the</w:t>
      </w:r>
      <w:r w:rsidR="008F58DE">
        <w:rPr>
          <w:lang w:val="en-US"/>
        </w:rPr>
        <w:t xml:space="preserve"> given interventions. </w:t>
      </w:r>
      <w:r w:rsidR="00E12CE1">
        <w:rPr>
          <w:lang w:val="en-US"/>
        </w:rPr>
        <w:t xml:space="preserve"> </w:t>
      </w:r>
    </w:p>
    <w:p w14:paraId="3D3B678D" w14:textId="77777777" w:rsidR="00E12CE1" w:rsidRDefault="00E12CE1" w:rsidP="008A6D53">
      <w:pPr>
        <w:jc w:val="both"/>
        <w:rPr>
          <w:lang w:val="en-US"/>
        </w:rPr>
      </w:pPr>
    </w:p>
    <w:p w14:paraId="6C92AFB0" w14:textId="257CB4ED" w:rsidR="0097636F" w:rsidRDefault="0097636F" w:rsidP="006448C6">
      <w:pPr>
        <w:jc w:val="both"/>
      </w:pPr>
    </w:p>
    <w:p w14:paraId="26EF22A4" w14:textId="77777777" w:rsidR="000B7F1E" w:rsidRDefault="000B7F1E" w:rsidP="006448C6">
      <w:pPr>
        <w:jc w:val="both"/>
        <w:rPr>
          <w:rFonts w:eastAsia="Times New Roman"/>
          <w:b/>
          <w:bCs/>
          <w:lang w:val="en-US"/>
        </w:rPr>
      </w:pPr>
    </w:p>
    <w:p w14:paraId="3BD0AE2A" w14:textId="4B506153" w:rsidR="006A20C6" w:rsidRDefault="006A20C6" w:rsidP="006448C6">
      <w:pPr>
        <w:jc w:val="both"/>
        <w:rPr>
          <w:rFonts w:eastAsia="Times New Roman"/>
          <w:lang w:val="en-US"/>
        </w:rPr>
      </w:pPr>
      <w:r w:rsidRPr="006A20C6">
        <w:rPr>
          <w:rFonts w:eastAsia="Times New Roman"/>
          <w:b/>
          <w:bCs/>
          <w:lang w:val="en-US"/>
        </w:rPr>
        <w:t xml:space="preserve">FIGURE </w:t>
      </w:r>
      <w:r w:rsidR="00EF1042">
        <w:rPr>
          <w:rFonts w:eastAsia="Times New Roman"/>
          <w:b/>
          <w:bCs/>
          <w:lang w:val="en-US"/>
        </w:rPr>
        <w:t>7</w:t>
      </w:r>
      <w:r w:rsidR="000B7F1E">
        <w:rPr>
          <w:rFonts w:eastAsia="Times New Roman"/>
          <w:b/>
          <w:bCs/>
          <w:lang w:val="en-US"/>
        </w:rPr>
        <w:t xml:space="preserve"> </w:t>
      </w:r>
      <w:r w:rsidR="001D3189">
        <w:rPr>
          <w:rFonts w:eastAsia="Times New Roman"/>
          <w:lang w:val="en-US"/>
        </w:rPr>
        <w:t>D</w:t>
      </w:r>
      <w:r w:rsidR="008628B3">
        <w:rPr>
          <w:rFonts w:eastAsia="Times New Roman"/>
          <w:lang w:val="en-US"/>
        </w:rPr>
        <w:t>uration</w:t>
      </w:r>
      <w:r w:rsidR="001D3189">
        <w:rPr>
          <w:rFonts w:eastAsia="Times New Roman"/>
          <w:lang w:val="en-US"/>
        </w:rPr>
        <w:t xml:space="preserve"> and intensity (number of sessions per week)</w:t>
      </w:r>
      <w:r w:rsidR="008628B3">
        <w:rPr>
          <w:rFonts w:eastAsia="Times New Roman"/>
          <w:lang w:val="en-US"/>
        </w:rPr>
        <w:t xml:space="preserve"> </w:t>
      </w:r>
    </w:p>
    <w:p w14:paraId="672A60FF" w14:textId="1FC9572A" w:rsidR="006A20C6" w:rsidRDefault="006A20C6" w:rsidP="006448C6">
      <w:pPr>
        <w:jc w:val="both"/>
        <w:rPr>
          <w:rFonts w:eastAsia="Times New Roman"/>
          <w:b/>
          <w:bCs/>
          <w:lang w:val="en-US"/>
        </w:rPr>
      </w:pPr>
      <w:r>
        <w:rPr>
          <w:rFonts w:eastAsia="Times New Roman"/>
          <w:b/>
          <w:bCs/>
          <w:noProof/>
          <w:lang w:val="en-US"/>
        </w:rPr>
        <w:lastRenderedPageBreak/>
        <w:drawing>
          <wp:inline distT="0" distB="0" distL="0" distR="0" wp14:anchorId="0A21AA4C" wp14:editId="4A889173">
            <wp:extent cx="5943600" cy="6537960"/>
            <wp:effectExtent l="0" t="0" r="0" b="0"/>
            <wp:docPr id="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r w:rsidRPr="006A20C6">
        <w:rPr>
          <w:rFonts w:eastAsia="Times New Roman"/>
          <w:b/>
          <w:bCs/>
          <w:lang w:val="en-US"/>
        </w:rPr>
        <w:t xml:space="preserve"> </w:t>
      </w:r>
    </w:p>
    <w:p w14:paraId="668F23EC" w14:textId="2E379844" w:rsidR="006A20C6" w:rsidRDefault="006A20C6" w:rsidP="006448C6">
      <w:pPr>
        <w:jc w:val="both"/>
        <w:rPr>
          <w:rFonts w:eastAsia="Times New Roman"/>
          <w:sz w:val="20"/>
          <w:szCs w:val="20"/>
          <w:lang w:val="en-US"/>
        </w:rPr>
      </w:pPr>
      <w:r w:rsidRPr="006A20C6">
        <w:rPr>
          <w:rFonts w:eastAsia="Times New Roman"/>
          <w:i/>
          <w:iCs/>
          <w:sz w:val="20"/>
          <w:szCs w:val="20"/>
          <w:lang w:val="en-US"/>
        </w:rPr>
        <w:t>Note</w:t>
      </w:r>
      <w:r>
        <w:rPr>
          <w:rFonts w:eastAsia="Times New Roman"/>
          <w:sz w:val="20"/>
          <w:szCs w:val="20"/>
          <w:lang w:val="en-US"/>
        </w:rPr>
        <w:t xml:space="preserve">: Point sizes are weighted by the total sample size of the study. The gray left facets indicate the average number of sessions per week. Dashed lines indicate </w:t>
      </w:r>
      <w:r w:rsidR="003577C8">
        <w:rPr>
          <w:rFonts w:eastAsia="Times New Roman"/>
          <w:sz w:val="20"/>
          <w:szCs w:val="20"/>
          <w:lang w:val="en-US"/>
        </w:rPr>
        <w:t xml:space="preserve">the </w:t>
      </w:r>
      <w:r>
        <w:rPr>
          <w:rFonts w:eastAsia="Times New Roman"/>
          <w:sz w:val="20"/>
          <w:szCs w:val="20"/>
          <w:lang w:val="en-US"/>
        </w:rPr>
        <w:t xml:space="preserve">length of three months, six </w:t>
      </w:r>
      <w:r w:rsidR="003577C8">
        <w:rPr>
          <w:rFonts w:eastAsia="Times New Roman"/>
          <w:sz w:val="20"/>
          <w:szCs w:val="20"/>
          <w:lang w:val="en-US"/>
        </w:rPr>
        <w:t>months</w:t>
      </w:r>
      <w:r>
        <w:rPr>
          <w:rFonts w:eastAsia="Times New Roman"/>
          <w:sz w:val="20"/>
          <w:szCs w:val="20"/>
          <w:lang w:val="en-US"/>
        </w:rPr>
        <w:t>, one year, and one an</w:t>
      </w:r>
      <w:r w:rsidR="003577C8">
        <w:rPr>
          <w:rFonts w:eastAsia="Times New Roman"/>
          <w:sz w:val="20"/>
          <w:szCs w:val="20"/>
          <w:lang w:val="en-US"/>
        </w:rPr>
        <w:t xml:space="preserve">d a half years, respectively. </w:t>
      </w:r>
    </w:p>
    <w:p w14:paraId="62A533D1" w14:textId="77777777" w:rsidR="00E9793E" w:rsidRDefault="00E9793E" w:rsidP="006448C6">
      <w:pPr>
        <w:jc w:val="both"/>
        <w:rPr>
          <w:rFonts w:eastAsia="Times New Roman"/>
          <w:sz w:val="20"/>
          <w:szCs w:val="20"/>
          <w:lang w:val="en-US"/>
        </w:rPr>
      </w:pPr>
    </w:p>
    <w:p w14:paraId="206D6D85" w14:textId="77777777" w:rsidR="00E9793E" w:rsidRDefault="00E9793E" w:rsidP="002A6CBE"/>
    <w:p w14:paraId="7A2EEE12" w14:textId="77777777" w:rsidR="00983A2B" w:rsidRDefault="00983A2B" w:rsidP="002A6CBE"/>
    <w:p w14:paraId="676B1A4A" w14:textId="77777777" w:rsidR="00983A2B" w:rsidRDefault="00983A2B" w:rsidP="002A6CBE"/>
    <w:p w14:paraId="2C709D1F" w14:textId="77777777" w:rsidR="00983A2B" w:rsidRDefault="00983A2B" w:rsidP="002A6CBE"/>
    <w:p w14:paraId="31F97D61" w14:textId="77777777" w:rsidR="00983A2B" w:rsidRDefault="00983A2B" w:rsidP="002A6CBE"/>
    <w:p w14:paraId="69B3FC10" w14:textId="5867C7EB" w:rsidR="00E9793E" w:rsidRPr="006448C6" w:rsidRDefault="00E9793E" w:rsidP="00E9793E">
      <w:pPr>
        <w:pStyle w:val="Heading4"/>
      </w:pPr>
      <w:r>
        <w:t xml:space="preserve">Descriptive statistics for studies reporting mental health outcomes </w:t>
      </w:r>
    </w:p>
    <w:p w14:paraId="0F63136E" w14:textId="29D056EF" w:rsidR="00BD7538" w:rsidRDefault="00723B29" w:rsidP="00E9793E">
      <w:pPr>
        <w:jc w:val="both"/>
      </w:pPr>
      <w:r w:rsidRPr="00723B29">
        <w:lastRenderedPageBreak/>
        <w:t xml:space="preserve">The overall descriptive statistical patterns were proportionally similar </w:t>
      </w:r>
      <w:r w:rsidR="00E95F8E">
        <w:t>between studies reporting reintegrational</w:t>
      </w:r>
      <w:r w:rsidRPr="00723B29">
        <w:t xml:space="preserve"> and </w:t>
      </w:r>
      <w:r w:rsidR="00E95F8E">
        <w:t xml:space="preserve">mental health </w:t>
      </w:r>
      <w:r w:rsidRPr="00723B29">
        <w:t xml:space="preserve">outcomes. </w:t>
      </w:r>
      <w:r w:rsidR="00BD7538">
        <w:t>The specific descriptive statistics can be found in Tables 5 and 6.</w:t>
      </w:r>
    </w:p>
    <w:p w14:paraId="2FBE14CB" w14:textId="77777777" w:rsidR="00FF19F5" w:rsidRDefault="00FF19F5" w:rsidP="00BD7538">
      <w:pPr>
        <w:jc w:val="both"/>
      </w:pPr>
    </w:p>
    <w:p w14:paraId="6B18F1F8" w14:textId="5CD4A054" w:rsidR="00E9793E" w:rsidRDefault="00723B29" w:rsidP="00BD7538">
      <w:pPr>
        <w:jc w:val="both"/>
      </w:pPr>
      <w:r w:rsidRPr="00723B29">
        <w:t>The dataset included 144 effect sizes derived from 42 studies focusing on mental health outcomes. Specifically, nine studies contributed 14 effect sizes for anxiety, 20 studies contributed 37</w:t>
      </w:r>
      <w:r w:rsidR="002A6CBE">
        <w:t xml:space="preserve"> effect sizes</w:t>
      </w:r>
      <w:r w:rsidRPr="00723B29">
        <w:t xml:space="preserve"> for depression, 29 studies contributed 72 for general mental health, and seven studies contributed 21 </w:t>
      </w:r>
      <w:r w:rsidR="002A6CBE">
        <w:t xml:space="preserve">effect sizes </w:t>
      </w:r>
      <w:r w:rsidRPr="00723B29">
        <w:t>for psychotic symptoms.</w:t>
      </w:r>
      <w:r w:rsidR="00BD7538">
        <w:t xml:space="preserve"> </w:t>
      </w:r>
    </w:p>
    <w:p w14:paraId="5FBCB2F2" w14:textId="77777777" w:rsidR="00723B29" w:rsidRDefault="00723B29" w:rsidP="00E9793E">
      <w:pPr>
        <w:jc w:val="both"/>
      </w:pPr>
    </w:p>
    <w:p w14:paraId="38D70C92" w14:textId="41BBDB47" w:rsidR="00E9793E" w:rsidRDefault="00E9793E" w:rsidP="00E9793E">
      <w:pPr>
        <w:jc w:val="both"/>
      </w:pPr>
      <w:r>
        <w:t xml:space="preserve">Of note, </w:t>
      </w:r>
      <w:r w:rsidR="007F1624">
        <w:t xml:space="preserve">three </w:t>
      </w:r>
      <w:r>
        <w:t>studies</w:t>
      </w:r>
      <w:r w:rsidR="007F1624">
        <w:t xml:space="preserve"> (Dyck et al., 2000; Popolo et al., 2019; Saloheimo et al., 2016) were included in this data only, as they did not report on any eligible reintegrational data</w:t>
      </w:r>
      <w:r w:rsidR="002A6CBE">
        <w:t>, which can also be seen in Figure 5</w:t>
      </w:r>
      <w:r w:rsidR="007F1624">
        <w:t xml:space="preserve">. </w:t>
      </w:r>
    </w:p>
    <w:p w14:paraId="055D5C8B" w14:textId="77777777" w:rsidR="00E9793E" w:rsidRPr="00E9793E" w:rsidRDefault="00E9793E" w:rsidP="006448C6">
      <w:pPr>
        <w:jc w:val="both"/>
        <w:rPr>
          <w:rFonts w:eastAsia="Times New Roman"/>
          <w:sz w:val="20"/>
          <w:szCs w:val="20"/>
        </w:rPr>
      </w:pPr>
    </w:p>
    <w:p w14:paraId="3398AA57" w14:textId="77777777" w:rsidR="000146A9" w:rsidRDefault="000146A9" w:rsidP="0004754D"/>
    <w:p w14:paraId="415E24FF" w14:textId="175014A2" w:rsidR="000D756F" w:rsidRDefault="00C37244" w:rsidP="00ED7858">
      <w:pPr>
        <w:pStyle w:val="Heading2"/>
      </w:pPr>
      <w:r w:rsidRPr="00ED7858">
        <w:t xml:space="preserve">Risk of bias </w:t>
      </w:r>
      <w:r w:rsidR="004A5559">
        <w:t>assessment of</w:t>
      </w:r>
      <w:r w:rsidRPr="00ED7858">
        <w:t xml:space="preserve"> included studies</w:t>
      </w:r>
      <w:r w:rsidR="00FC50F5">
        <w:t xml:space="preserve"> in meta-analysis</w:t>
      </w:r>
    </w:p>
    <w:p w14:paraId="7C850D65" w14:textId="6B951317" w:rsidR="00F627F0" w:rsidRPr="00ED7858" w:rsidRDefault="00D6622E" w:rsidP="00952ABA">
      <w:pPr>
        <w:jc w:val="both"/>
      </w:pPr>
      <w:r>
        <w:rPr>
          <w:rFonts w:eastAsia="Times New Roman"/>
        </w:rPr>
        <w:t xml:space="preserve">As previously mentioned, we excluded one study (Bond et al., 1991) due to a critical risk of bias, as it received high risk of bias judgments in four domains. </w:t>
      </w:r>
      <w:r>
        <w:t xml:space="preserve">Figures 8 and 9 depict the risk of bias in raw numbers (i.e., studies and effect sizes) for the included randomized studies across preregistration status for reintegrational and mental health outcomes, respectively. </w:t>
      </w:r>
      <w:r w:rsidR="00DC62F9">
        <w:t xml:space="preserve">We </w:t>
      </w:r>
      <w:r w:rsidR="00F77E31">
        <w:t>visualize</w:t>
      </w:r>
      <w:r w:rsidR="00DC62F9">
        <w:t xml:space="preserve"> the risk of bias plot </w:t>
      </w:r>
      <w:r w:rsidR="00F77E31">
        <w:t>across</w:t>
      </w:r>
      <w:r w:rsidR="00DC62F9">
        <w:t xml:space="preserve"> preregistered and non-preregistered studies, as </w:t>
      </w:r>
      <w:r w:rsidR="00F77E31">
        <w:t>different bias mechanisms might operate in these types of studies (van Aert, 2025)</w:t>
      </w:r>
      <w:r w:rsidR="00DC62F9">
        <w:t xml:space="preserve">. </w:t>
      </w:r>
      <w:r w:rsidR="006B69F2">
        <w:t xml:space="preserve">As we only found RCTs to be preregistered, we only make this distinction for studies assessed with RoB2. </w:t>
      </w:r>
      <w:r>
        <w:t xml:space="preserve">Figures 10 and 11 </w:t>
      </w:r>
      <w:r w:rsidR="00DC62F9" w:rsidRPr="00DC62F9">
        <w:t>display the correspondin</w:t>
      </w:r>
      <w:r w:rsidR="00DC62F9">
        <w:t>g</w:t>
      </w:r>
      <w:r>
        <w:t xml:space="preserve"> risk of bias assessments for non-randomized studies for reintegrational and mental health outcomes, respectively.</w:t>
      </w:r>
      <w:r w:rsidR="00DC62F9">
        <w:t xml:space="preserve"> </w:t>
      </w:r>
      <w:r w:rsidR="00952ABA" w:rsidRPr="00952ABA">
        <w:rPr>
          <w:rFonts w:eastAsia="Times New Roman"/>
        </w:rPr>
        <w:t>Additional plots displaying percentages, weighted percentages, and risk of bias across various outcome types are presented in PRIMED Figures 1–18.</w:t>
      </w:r>
    </w:p>
    <w:p w14:paraId="09444BF6" w14:textId="77777777" w:rsidR="00952ABA" w:rsidRDefault="00952ABA" w:rsidP="00952ABA">
      <w:pPr>
        <w:rPr>
          <w:rFonts w:eastAsia="Times New Roman"/>
        </w:rPr>
      </w:pPr>
    </w:p>
    <w:p w14:paraId="0FA35731" w14:textId="01ED578C" w:rsidR="003862F9" w:rsidRDefault="00F627F0" w:rsidP="00F85E08">
      <w:pPr>
        <w:pStyle w:val="Heading3"/>
        <w:rPr>
          <w:rFonts w:eastAsia="Times New Roman"/>
        </w:rPr>
      </w:pPr>
      <w:r>
        <w:rPr>
          <w:rFonts w:eastAsia="Times New Roman"/>
        </w:rPr>
        <w:t>RoB2</w:t>
      </w:r>
      <w:r w:rsidR="00FC50F5">
        <w:rPr>
          <w:rFonts w:eastAsia="Times New Roman"/>
        </w:rPr>
        <w:t xml:space="preserve"> results</w:t>
      </w:r>
    </w:p>
    <w:p w14:paraId="29BBB426" w14:textId="7EC9E0A4" w:rsidR="00615A78" w:rsidRDefault="004532A8" w:rsidP="004532A8">
      <w:pPr>
        <w:jc w:val="both"/>
      </w:pPr>
      <w:r>
        <w:t xml:space="preserve">Generally, </w:t>
      </w:r>
      <w:r w:rsidR="00AC26C3">
        <w:t xml:space="preserve">the majority of effect sizes from RCTs (~90%; 162 out of  187 effect sizes) received an overall risk of bias </w:t>
      </w:r>
      <w:r w:rsidR="00AC26C3" w:rsidRPr="00615A78">
        <w:t>judgment of</w:t>
      </w:r>
      <w:r w:rsidR="00AC26C3">
        <w:t xml:space="preserve"> low or</w:t>
      </w:r>
      <w:r w:rsidR="00AC26C3" w:rsidRPr="00615A78">
        <w:t xml:space="preserve"> some concern.</w:t>
      </w:r>
      <w:r w:rsidR="00AC26C3">
        <w:t xml:space="preserve"> Only nine studies contained minimum one effect size judged to be of high risk of bias. </w:t>
      </w:r>
      <w:r w:rsidR="00261140">
        <w:t xml:space="preserve"> The main reason for effect size from RCTs to receive high risk of bias was due to selective reporting when studies were not preregistered, and missing data when studies were preregistered. </w:t>
      </w:r>
      <w:r w:rsidR="00615A78" w:rsidRPr="00615A78">
        <w:t>As shown in Figure 8, only the 10 preregistered studies received a low risk of bias rating.</w:t>
      </w:r>
      <w:r w:rsidR="00615A78">
        <w:t xml:space="preserve"> </w:t>
      </w:r>
      <w:r w:rsidR="00A511EE">
        <w:t>One preregistered study (</w:t>
      </w:r>
      <w:r w:rsidR="00836658">
        <w:t>Himle et al., 2014</w:t>
      </w:r>
      <w:r w:rsidR="00A511EE">
        <w:t xml:space="preserve">) received ‘some concern’ in </w:t>
      </w:r>
      <w:r w:rsidR="00A511EE" w:rsidRPr="00A511EE">
        <w:rPr>
          <w:lang w:val="en-US"/>
        </w:rPr>
        <w:t>risk of bias in the selection of</w:t>
      </w:r>
      <w:r w:rsidR="00A511EE">
        <w:rPr>
          <w:lang w:val="en-US"/>
        </w:rPr>
        <w:t xml:space="preserve"> </w:t>
      </w:r>
      <w:r w:rsidR="00A511EE" w:rsidRPr="00A511EE">
        <w:rPr>
          <w:lang w:val="en-US"/>
        </w:rPr>
        <w:t>reported results-domain</w:t>
      </w:r>
      <w:r w:rsidR="00A511EE">
        <w:t xml:space="preserve">, as the authors stated that the protocol was available upon request. However, we contacted </w:t>
      </w:r>
      <w:r w:rsidR="00261140">
        <w:t xml:space="preserve">the authors for this information </w:t>
      </w:r>
      <w:r w:rsidR="00A511EE">
        <w:t xml:space="preserve">without success. Yet, we did not find any clear evidence of selective reporting within the given studies. </w:t>
      </w:r>
      <w:r>
        <w:t>By contrast</w:t>
      </w:r>
      <w:r w:rsidR="00615A78">
        <w:t xml:space="preserve">, </w:t>
      </w:r>
      <w:r w:rsidR="00615A78" w:rsidRPr="00615A78">
        <w:t xml:space="preserve">the absence of a preregistration protocol </w:t>
      </w:r>
      <w:r w:rsidR="00615A78">
        <w:t xml:space="preserve">in non-preregistered studies </w:t>
      </w:r>
      <w:r w:rsidR="00615A78" w:rsidRPr="00615A78">
        <w:t>was the main factor contributing to an overall risk of bias judgment of ‘some concern.’</w:t>
      </w:r>
      <w:r>
        <w:t xml:space="preserve"> </w:t>
      </w:r>
    </w:p>
    <w:p w14:paraId="1F72BE29" w14:textId="77777777" w:rsidR="00261140" w:rsidRDefault="00261140" w:rsidP="00A6443B"/>
    <w:p w14:paraId="70553B27" w14:textId="50211014" w:rsidR="00615A78" w:rsidRDefault="00615A78" w:rsidP="00732074">
      <w:pPr>
        <w:jc w:val="both"/>
      </w:pPr>
      <w:r>
        <w:t>Similar patterns between studies reporting reintegrational and mental health outcomes</w:t>
      </w:r>
      <w:r w:rsidR="00EB7D70">
        <w:t>, see Figure 9.</w:t>
      </w:r>
    </w:p>
    <w:p w14:paraId="6A2245E5" w14:textId="77777777" w:rsidR="00615A78" w:rsidRDefault="00615A78" w:rsidP="00A6443B"/>
    <w:p w14:paraId="1F214B3A" w14:textId="77777777" w:rsidR="00351DE4" w:rsidRDefault="00351DE4" w:rsidP="00A6443B">
      <w:pPr>
        <w:rPr>
          <w:b/>
          <w:bCs/>
        </w:rPr>
      </w:pPr>
    </w:p>
    <w:p w14:paraId="04A90463" w14:textId="6ED29169" w:rsidR="00A6443B" w:rsidRPr="00A6443B" w:rsidRDefault="00A6443B" w:rsidP="00A6443B">
      <w:pPr>
        <w:rPr>
          <w:b/>
          <w:bCs/>
        </w:rPr>
      </w:pPr>
      <w:r>
        <w:rPr>
          <w:b/>
          <w:bCs/>
        </w:rPr>
        <w:t xml:space="preserve">FIGURE </w:t>
      </w:r>
      <w:r w:rsidR="00EF1042">
        <w:rPr>
          <w:b/>
          <w:bCs/>
        </w:rPr>
        <w:t>8</w:t>
      </w:r>
      <w:r>
        <w:rPr>
          <w:b/>
          <w:bCs/>
        </w:rPr>
        <w:t xml:space="preserve"> </w:t>
      </w:r>
      <w:r w:rsidRPr="00A6443B">
        <w:t>RoB</w:t>
      </w:r>
      <w:r w:rsidR="000146A9">
        <w:t>2</w:t>
      </w:r>
      <w:r w:rsidRPr="00A6443B">
        <w:t xml:space="preserve"> judgment</w:t>
      </w:r>
      <w:r>
        <w:t>s</w:t>
      </w:r>
      <w:r w:rsidRPr="00A6443B">
        <w:t xml:space="preserve"> for reintegrational outcomes</w:t>
      </w:r>
    </w:p>
    <w:p w14:paraId="79C2A31E" w14:textId="02846F89" w:rsidR="006C4F33" w:rsidRDefault="00BB3A05" w:rsidP="00362CDD">
      <w:r>
        <w:rPr>
          <w:noProof/>
        </w:rPr>
        <w:lastRenderedPageBreak/>
        <w:drawing>
          <wp:inline distT="0" distB="0" distL="0" distR="0" wp14:anchorId="2DB77F43" wp14:editId="43A50A93">
            <wp:extent cx="5943600" cy="346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05A970E7" w14:textId="3527DCCF" w:rsidR="00D14EE2" w:rsidRPr="000917DB" w:rsidRDefault="00A6443B" w:rsidP="00D14EE2">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w:t>
      </w:r>
      <w:r w:rsidR="00BF1B43" w:rsidRPr="000917DB">
        <w:rPr>
          <w:rFonts w:eastAsia="Times New Roman"/>
          <w:sz w:val="20"/>
          <w:szCs w:val="20"/>
        </w:rPr>
        <w:t>18</w:t>
      </w:r>
      <w:r w:rsidR="00BB3A05" w:rsidRPr="000917DB">
        <w:rPr>
          <w:rFonts w:eastAsia="Times New Roman"/>
          <w:sz w:val="20"/>
          <w:szCs w:val="20"/>
        </w:rPr>
        <w:t>7</w:t>
      </w:r>
      <w:r w:rsidRPr="000917DB">
        <w:rPr>
          <w:rFonts w:eastAsia="Times New Roman"/>
          <w:sz w:val="20"/>
          <w:szCs w:val="20"/>
        </w:rPr>
        <w:t xml:space="preserve"> effect sizes from </w:t>
      </w:r>
      <w:r w:rsidR="00BF1B43" w:rsidRPr="000917DB">
        <w:rPr>
          <w:rFonts w:eastAsia="Times New Roman"/>
          <w:sz w:val="20"/>
          <w:szCs w:val="20"/>
        </w:rPr>
        <w:t>3</w:t>
      </w:r>
      <w:r w:rsidR="00BB3A05" w:rsidRPr="000917DB">
        <w:rPr>
          <w:rFonts w:eastAsia="Times New Roman"/>
          <w:sz w:val="20"/>
          <w:szCs w:val="20"/>
        </w:rPr>
        <w:t>8</w:t>
      </w:r>
      <w:r w:rsidRPr="000917DB">
        <w:rPr>
          <w:rFonts w:eastAsia="Times New Roman"/>
          <w:sz w:val="20"/>
          <w:szCs w:val="20"/>
        </w:rPr>
        <w:t xml:space="preserve"> studies. </w:t>
      </w:r>
      <w:r w:rsidR="00D14EE2" w:rsidRPr="000917DB">
        <w:rPr>
          <w:rFonts w:eastAsia="Times New Roman"/>
          <w:sz w:val="20"/>
          <w:szCs w:val="20"/>
        </w:rPr>
        <w:t xml:space="preserve">The reason why not all bars have the same length is that Acarturk et al. (2022) contained effect sizes that received differential risk of bias assessments. </w:t>
      </w:r>
    </w:p>
    <w:p w14:paraId="1B490600" w14:textId="77777777" w:rsidR="0004754D" w:rsidRDefault="0004754D" w:rsidP="00A6443B">
      <w:pPr>
        <w:rPr>
          <w:b/>
          <w:bCs/>
        </w:rPr>
      </w:pPr>
    </w:p>
    <w:p w14:paraId="7EDF761B" w14:textId="373AEDD5" w:rsidR="00A6443B" w:rsidRPr="00A6443B" w:rsidRDefault="00A6443B" w:rsidP="00A6443B">
      <w:pPr>
        <w:rPr>
          <w:b/>
          <w:bCs/>
        </w:rPr>
      </w:pPr>
      <w:r>
        <w:rPr>
          <w:b/>
          <w:bCs/>
        </w:rPr>
        <w:t xml:space="preserve">FIGURE </w:t>
      </w:r>
      <w:r w:rsidR="00EF1042">
        <w:rPr>
          <w:b/>
          <w:bCs/>
        </w:rPr>
        <w:t>9</w:t>
      </w:r>
      <w:r>
        <w:rPr>
          <w:b/>
          <w:bCs/>
        </w:rPr>
        <w:t xml:space="preserve"> </w:t>
      </w:r>
      <w:r w:rsidRPr="00A6443B">
        <w:t>RoB</w:t>
      </w:r>
      <w:r w:rsidR="000146A9">
        <w:t>2</w:t>
      </w:r>
      <w:r w:rsidRPr="00A6443B">
        <w:t xml:space="preserve"> judgment</w:t>
      </w:r>
      <w:r>
        <w:t>s</w:t>
      </w:r>
      <w:r w:rsidRPr="00A6443B">
        <w:t xml:space="preserve"> for </w:t>
      </w:r>
      <w:r>
        <w:t>mental health</w:t>
      </w:r>
      <w:r w:rsidRPr="00A6443B">
        <w:t xml:space="preserve"> outcomes</w:t>
      </w:r>
    </w:p>
    <w:p w14:paraId="53E3EE12" w14:textId="044315C5" w:rsidR="00843F57" w:rsidRDefault="00BB3A05" w:rsidP="00A6443B">
      <w:pPr>
        <w:rPr>
          <w:rFonts w:eastAsia="Times New Roman"/>
        </w:rPr>
      </w:pPr>
      <w:r>
        <w:rPr>
          <w:rFonts w:eastAsia="Times New Roman"/>
          <w:noProof/>
        </w:rPr>
        <w:drawing>
          <wp:inline distT="0" distB="0" distL="0" distR="0" wp14:anchorId="1CA6EB6E" wp14:editId="7801C4DB">
            <wp:extent cx="5943600"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5930261B" w14:textId="23FB4F7D" w:rsidR="00C83619" w:rsidRPr="00655720" w:rsidRDefault="00C83619" w:rsidP="00C83619">
      <w:pPr>
        <w:rPr>
          <w:rFonts w:eastAsia="Times New Roman"/>
          <w:sz w:val="20"/>
          <w:szCs w:val="20"/>
        </w:rPr>
      </w:pPr>
      <w:r w:rsidRPr="00655720">
        <w:rPr>
          <w:rFonts w:eastAsia="Times New Roman"/>
          <w:i/>
          <w:iCs/>
          <w:sz w:val="20"/>
          <w:szCs w:val="20"/>
        </w:rPr>
        <w:t xml:space="preserve">Note: </w:t>
      </w:r>
      <w:r w:rsidRPr="00655720">
        <w:rPr>
          <w:rFonts w:eastAsia="Times New Roman"/>
          <w:sz w:val="20"/>
          <w:szCs w:val="20"/>
        </w:rPr>
        <w:t>The plot is based on 1</w:t>
      </w:r>
      <w:r w:rsidR="00BF1B43" w:rsidRPr="00655720">
        <w:rPr>
          <w:rFonts w:eastAsia="Times New Roman"/>
          <w:sz w:val="20"/>
          <w:szCs w:val="20"/>
        </w:rPr>
        <w:t>2</w:t>
      </w:r>
      <w:r w:rsidR="00BB3A05" w:rsidRPr="00655720">
        <w:rPr>
          <w:rFonts w:eastAsia="Times New Roman"/>
          <w:sz w:val="20"/>
          <w:szCs w:val="20"/>
        </w:rPr>
        <w:t>7</w:t>
      </w:r>
      <w:r w:rsidRPr="00655720">
        <w:rPr>
          <w:rFonts w:eastAsia="Times New Roman"/>
          <w:sz w:val="20"/>
          <w:szCs w:val="20"/>
        </w:rPr>
        <w:t xml:space="preserve"> effect sizes from </w:t>
      </w:r>
      <w:r w:rsidR="00BF1B43" w:rsidRPr="00655720">
        <w:rPr>
          <w:rFonts w:eastAsia="Times New Roman"/>
          <w:sz w:val="20"/>
          <w:szCs w:val="20"/>
        </w:rPr>
        <w:t>3</w:t>
      </w:r>
      <w:r w:rsidR="00BB3A05" w:rsidRPr="00655720">
        <w:rPr>
          <w:rFonts w:eastAsia="Times New Roman"/>
          <w:sz w:val="20"/>
          <w:szCs w:val="20"/>
        </w:rPr>
        <w:t>4</w:t>
      </w:r>
      <w:r w:rsidRPr="00655720">
        <w:rPr>
          <w:rFonts w:eastAsia="Times New Roman"/>
          <w:sz w:val="20"/>
          <w:szCs w:val="20"/>
        </w:rPr>
        <w:t xml:space="preserve"> studies. </w:t>
      </w:r>
      <w:r w:rsidR="00D14EE2" w:rsidRPr="00655720">
        <w:rPr>
          <w:rFonts w:eastAsia="Times New Roman"/>
          <w:sz w:val="20"/>
          <w:szCs w:val="20"/>
        </w:rPr>
        <w:t>The reason why not all bars</w:t>
      </w:r>
      <w:r w:rsidR="00655720" w:rsidRPr="00655720">
        <w:rPr>
          <w:rFonts w:eastAsia="Times New Roman"/>
          <w:sz w:val="20"/>
          <w:szCs w:val="20"/>
        </w:rPr>
        <w:t xml:space="preserve"> at the study-level</w:t>
      </w:r>
      <w:r w:rsidR="00D14EE2" w:rsidRPr="00655720">
        <w:rPr>
          <w:rFonts w:eastAsia="Times New Roman"/>
          <w:sz w:val="20"/>
          <w:szCs w:val="20"/>
        </w:rPr>
        <w:t xml:space="preserve"> have the same length is that Acarturk et al. (2022) contained effect sizes that received differential risk of bias assessments. </w:t>
      </w:r>
    </w:p>
    <w:p w14:paraId="3336744B" w14:textId="77777777" w:rsidR="00F85E08" w:rsidRDefault="00F85E08" w:rsidP="0004754D">
      <w:pPr>
        <w:rPr>
          <w:rFonts w:eastAsia="Times New Roman"/>
        </w:rPr>
      </w:pPr>
    </w:p>
    <w:p w14:paraId="05958B0D" w14:textId="4F52302D" w:rsidR="00FC50F5" w:rsidRDefault="00FC50F5" w:rsidP="00FC50F5">
      <w:pPr>
        <w:pStyle w:val="Heading3"/>
        <w:rPr>
          <w:rFonts w:eastAsia="Times New Roman"/>
        </w:rPr>
      </w:pPr>
      <w:r>
        <w:rPr>
          <w:rFonts w:eastAsia="Times New Roman"/>
        </w:rPr>
        <w:lastRenderedPageBreak/>
        <w:t>ROBINS-I results</w:t>
      </w:r>
    </w:p>
    <w:p w14:paraId="14BE5DB9" w14:textId="581B4180" w:rsidR="00F77E31" w:rsidRDefault="00F77E31" w:rsidP="00A2291B">
      <w:pPr>
        <w:jc w:val="both"/>
        <w:rPr>
          <w:rFonts w:eastAsia="Times New Roman"/>
        </w:rPr>
      </w:pPr>
      <w:r>
        <w:rPr>
          <w:rFonts w:eastAsia="Times New Roman"/>
        </w:rPr>
        <w:t xml:space="preserve">As </w:t>
      </w:r>
      <w:r w:rsidR="00A2291B">
        <w:rPr>
          <w:rFonts w:eastAsia="Times New Roman"/>
        </w:rPr>
        <w:t>shown in the</w:t>
      </w:r>
      <w:r>
        <w:rPr>
          <w:rFonts w:eastAsia="Times New Roman"/>
        </w:rPr>
        <w:t xml:space="preserve"> ROBINS-I Figures 10 and 11, </w:t>
      </w:r>
      <w:r w:rsidR="00A2291B">
        <w:rPr>
          <w:rFonts w:eastAsia="Times New Roman"/>
        </w:rPr>
        <w:t>t</w:t>
      </w:r>
      <w:r w:rsidR="00A2291B" w:rsidRPr="00A2291B">
        <w:rPr>
          <w:rFonts w:eastAsia="Times New Roman"/>
        </w:rPr>
        <w:t>he overall risk of bias was generally higher for non-randomized studies, with seven out of eight studies (add effects) receiving a “serious” risk of bias rating. Across all outcome types, the primary reason for this higher risk among non-randomized studies was confounding, with four of the eight studies judged to have a high risk in this domain.</w:t>
      </w:r>
      <w:r w:rsidR="00A2291B">
        <w:rPr>
          <w:rFonts w:eastAsia="Times New Roman"/>
        </w:rPr>
        <w:t xml:space="preserve"> Minor reasons for high risk of bias included deviation from the intended intervention missing data. </w:t>
      </w:r>
      <w:r w:rsidR="00340C1A">
        <w:rPr>
          <w:rFonts w:eastAsia="Times New Roman"/>
        </w:rPr>
        <w:t xml:space="preserve">We did not find any non-randomized studies with a prespecified protocol. Therefore, all non-randomized studies were never rated to have a low overall risk of bias.  </w:t>
      </w:r>
      <w:r w:rsidR="00A2291B">
        <w:rPr>
          <w:rFonts w:eastAsia="Times New Roman"/>
        </w:rPr>
        <w:t xml:space="preserve"> </w:t>
      </w:r>
    </w:p>
    <w:p w14:paraId="2667D5AA" w14:textId="77777777" w:rsidR="003C4C44" w:rsidRDefault="003C4C44" w:rsidP="00A2291B">
      <w:pPr>
        <w:jc w:val="both"/>
        <w:rPr>
          <w:rFonts w:eastAsia="Times New Roman"/>
        </w:rPr>
      </w:pPr>
    </w:p>
    <w:p w14:paraId="61857622" w14:textId="006CDE92" w:rsidR="003C4C44" w:rsidRPr="003C4C44" w:rsidRDefault="003C4C44" w:rsidP="00A2291B">
      <w:pPr>
        <w:jc w:val="both"/>
        <w:rPr>
          <w:rFonts w:eastAsia="Times New Roman"/>
          <w:lang w:val="en-US"/>
        </w:rPr>
      </w:pPr>
      <w:r w:rsidRPr="003C4C44">
        <w:rPr>
          <w:rFonts w:eastAsia="Times New Roman"/>
        </w:rPr>
        <w:t>In sum, when including non-randomized studies, careful consideration must be given to the high risk of bias associated with their effect size estimates when incorporating them into the subsequent meta-analysis. Accordingly, we included risk of bias as a control variable in our covariate-adjusted moderator analyses</w:t>
      </w:r>
      <w:r w:rsidR="00C420E2">
        <w:rPr>
          <w:rFonts w:eastAsia="Times New Roman"/>
        </w:rPr>
        <w:t xml:space="preserve"> </w:t>
      </w:r>
      <w:r w:rsidR="00C420E2" w:rsidRPr="00DF04C7">
        <w:rPr>
          <w:lang w:val="en-US"/>
        </w:rPr>
        <w:t>(Scherer &amp; Emslander, 2025</w:t>
      </w:r>
      <w:r w:rsidR="00C420E2">
        <w:rPr>
          <w:lang w:val="en-US"/>
        </w:rPr>
        <w:t>)</w:t>
      </w:r>
      <w:r w:rsidRPr="003C4C44">
        <w:rPr>
          <w:rFonts w:eastAsia="Times New Roman"/>
        </w:rPr>
        <w:t>. However, across all analyses, we found no systematic or substantial differences in effect sizes between studies with high/serious and those with low/moderate risk of bias (see Tables 8 and 11).</w:t>
      </w:r>
    </w:p>
    <w:p w14:paraId="777499F6" w14:textId="77777777" w:rsidR="00A2291B" w:rsidRPr="00DC7E6A" w:rsidRDefault="00A2291B" w:rsidP="00A2291B">
      <w:pPr>
        <w:jc w:val="both"/>
        <w:rPr>
          <w:rFonts w:eastAsia="Times New Roman"/>
        </w:rPr>
      </w:pPr>
    </w:p>
    <w:p w14:paraId="6DD950C6" w14:textId="08084123" w:rsidR="00BF1B43" w:rsidRPr="00A6443B" w:rsidRDefault="00BF1B43" w:rsidP="00BF1B43">
      <w:pPr>
        <w:rPr>
          <w:b/>
          <w:bCs/>
        </w:rPr>
      </w:pPr>
      <w:r w:rsidRPr="00BF1B43">
        <w:rPr>
          <w:rFonts w:eastAsia="Times New Roman"/>
          <w:b/>
          <w:bCs/>
        </w:rPr>
        <w:t xml:space="preserve">FIGURE </w:t>
      </w:r>
      <w:r w:rsidR="00EF1042">
        <w:rPr>
          <w:rFonts w:eastAsia="Times New Roman"/>
          <w:b/>
          <w:bCs/>
        </w:rPr>
        <w:t>10</w:t>
      </w:r>
      <w:r>
        <w:rPr>
          <w:rFonts w:eastAsia="Times New Roman"/>
        </w:rPr>
        <w:t xml:space="preserve"> ROBINS-I </w:t>
      </w:r>
      <w:r w:rsidR="00AD2634">
        <w:t>assessment of</w:t>
      </w:r>
      <w:r w:rsidRPr="00A6443B">
        <w:t xml:space="preserve"> reintegrational outcomes</w:t>
      </w:r>
    </w:p>
    <w:p w14:paraId="5D0A8137" w14:textId="12408B23" w:rsidR="00BF1B43" w:rsidRDefault="00BF1B43" w:rsidP="00BF1B43">
      <w:pPr>
        <w:rPr>
          <w:rFonts w:eastAsia="Times New Roman"/>
        </w:rPr>
      </w:pPr>
      <w:r>
        <w:rPr>
          <w:rFonts w:eastAsia="Times New Roman"/>
          <w:noProof/>
        </w:rPr>
        <w:drawing>
          <wp:inline distT="0" distB="0" distL="0" distR="0" wp14:anchorId="5126874B" wp14:editId="52399C8E">
            <wp:extent cx="5943600" cy="2476500"/>
            <wp:effectExtent l="0" t="0" r="0" b="0"/>
            <wp:docPr id="48" name="Picture 4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bar char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770BF172" w14:textId="6E0A9E0B"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18 effect sizes from 8 studies. </w:t>
      </w:r>
    </w:p>
    <w:p w14:paraId="110D8195" w14:textId="7F6CDB6D" w:rsidR="00BF1B43" w:rsidRPr="00BF1B43" w:rsidRDefault="00BF1B43" w:rsidP="00BF1B43">
      <w:pPr>
        <w:rPr>
          <w:rFonts w:eastAsia="Times New Roman"/>
        </w:rPr>
      </w:pPr>
    </w:p>
    <w:p w14:paraId="3377EF63" w14:textId="77777777" w:rsidR="00F85E08" w:rsidRDefault="00F85E08" w:rsidP="00F85E08">
      <w:pPr>
        <w:rPr>
          <w:rFonts w:eastAsia="Times New Roman"/>
        </w:rPr>
      </w:pPr>
    </w:p>
    <w:p w14:paraId="74028DDF" w14:textId="77777777" w:rsidR="003C4C44" w:rsidRDefault="003C4C44" w:rsidP="00BF1B43">
      <w:pPr>
        <w:rPr>
          <w:rFonts w:eastAsia="Times New Roman"/>
          <w:b/>
          <w:bCs/>
        </w:rPr>
      </w:pPr>
    </w:p>
    <w:p w14:paraId="07304349" w14:textId="77777777" w:rsidR="003C4C44" w:rsidRDefault="003C4C44" w:rsidP="00BF1B43">
      <w:pPr>
        <w:rPr>
          <w:rFonts w:eastAsia="Times New Roman"/>
          <w:b/>
          <w:bCs/>
        </w:rPr>
      </w:pPr>
    </w:p>
    <w:p w14:paraId="3A876117" w14:textId="77777777" w:rsidR="003C4C44" w:rsidRDefault="003C4C44" w:rsidP="00BF1B43">
      <w:pPr>
        <w:rPr>
          <w:rFonts w:eastAsia="Times New Roman"/>
          <w:b/>
          <w:bCs/>
        </w:rPr>
      </w:pPr>
    </w:p>
    <w:p w14:paraId="216C721F" w14:textId="77777777" w:rsidR="003C4C44" w:rsidRDefault="003C4C44" w:rsidP="00BF1B43">
      <w:pPr>
        <w:rPr>
          <w:rFonts w:eastAsia="Times New Roman"/>
          <w:b/>
          <w:bCs/>
        </w:rPr>
      </w:pPr>
    </w:p>
    <w:p w14:paraId="640E6DB4" w14:textId="77777777" w:rsidR="003C4C44" w:rsidRDefault="003C4C44" w:rsidP="00BF1B43">
      <w:pPr>
        <w:rPr>
          <w:rFonts w:eastAsia="Times New Roman"/>
          <w:b/>
          <w:bCs/>
        </w:rPr>
      </w:pPr>
    </w:p>
    <w:p w14:paraId="6E1B7D87" w14:textId="77777777" w:rsidR="003C4C44" w:rsidRDefault="003C4C44" w:rsidP="00BF1B43">
      <w:pPr>
        <w:rPr>
          <w:rFonts w:eastAsia="Times New Roman"/>
          <w:b/>
          <w:bCs/>
        </w:rPr>
      </w:pPr>
    </w:p>
    <w:p w14:paraId="67754EDF" w14:textId="77777777" w:rsidR="003C4C44" w:rsidRDefault="003C4C44" w:rsidP="00BF1B43">
      <w:pPr>
        <w:rPr>
          <w:rFonts w:eastAsia="Times New Roman"/>
          <w:b/>
          <w:bCs/>
        </w:rPr>
      </w:pPr>
    </w:p>
    <w:p w14:paraId="64EEDEE3" w14:textId="77777777" w:rsidR="003C4C44" w:rsidRDefault="003C4C44" w:rsidP="00BF1B43">
      <w:pPr>
        <w:rPr>
          <w:rFonts w:eastAsia="Times New Roman"/>
          <w:b/>
          <w:bCs/>
        </w:rPr>
      </w:pPr>
    </w:p>
    <w:p w14:paraId="2C4BCD16" w14:textId="77777777" w:rsidR="003C4C44" w:rsidRDefault="003C4C44" w:rsidP="00BF1B43">
      <w:pPr>
        <w:rPr>
          <w:rFonts w:eastAsia="Times New Roman"/>
          <w:b/>
          <w:bCs/>
        </w:rPr>
      </w:pPr>
    </w:p>
    <w:p w14:paraId="03F55F1E" w14:textId="77777777" w:rsidR="003C4C44" w:rsidRDefault="003C4C44" w:rsidP="00BF1B43">
      <w:pPr>
        <w:rPr>
          <w:rFonts w:eastAsia="Times New Roman"/>
          <w:b/>
          <w:bCs/>
        </w:rPr>
      </w:pPr>
    </w:p>
    <w:p w14:paraId="234BA1A2" w14:textId="77777777" w:rsidR="003C4C44" w:rsidRDefault="003C4C44" w:rsidP="00BF1B43">
      <w:pPr>
        <w:rPr>
          <w:rFonts w:eastAsia="Times New Roman"/>
          <w:b/>
          <w:bCs/>
        </w:rPr>
      </w:pPr>
    </w:p>
    <w:p w14:paraId="227205B4" w14:textId="77777777" w:rsidR="003C4C44" w:rsidRDefault="003C4C44" w:rsidP="00BF1B43">
      <w:pPr>
        <w:rPr>
          <w:rFonts w:eastAsia="Times New Roman"/>
          <w:b/>
          <w:bCs/>
        </w:rPr>
      </w:pPr>
    </w:p>
    <w:p w14:paraId="492B0EFB" w14:textId="2784886A" w:rsidR="00BF1B43" w:rsidRPr="00A6443B" w:rsidRDefault="00BF1B43" w:rsidP="00BF1B43">
      <w:pPr>
        <w:rPr>
          <w:b/>
          <w:bCs/>
        </w:rPr>
      </w:pPr>
      <w:r w:rsidRPr="00BF1B43">
        <w:rPr>
          <w:rFonts w:eastAsia="Times New Roman"/>
          <w:b/>
          <w:bCs/>
        </w:rPr>
        <w:lastRenderedPageBreak/>
        <w:t xml:space="preserve">FIGURE </w:t>
      </w:r>
      <w:r w:rsidR="00C42B55">
        <w:rPr>
          <w:rFonts w:eastAsia="Times New Roman"/>
          <w:b/>
          <w:bCs/>
        </w:rPr>
        <w:t>1</w:t>
      </w:r>
      <w:r w:rsidR="00EF1042">
        <w:rPr>
          <w:rFonts w:eastAsia="Times New Roman"/>
          <w:b/>
          <w:bCs/>
        </w:rPr>
        <w:t>1</w:t>
      </w:r>
      <w:r>
        <w:rPr>
          <w:rFonts w:eastAsia="Times New Roman"/>
        </w:rPr>
        <w:t xml:space="preserve"> ROBINS-I </w:t>
      </w:r>
      <w:r w:rsidR="00AD2634">
        <w:t>assessment of</w:t>
      </w:r>
      <w:r w:rsidRPr="00A6443B">
        <w:t xml:space="preserve"> </w:t>
      </w:r>
      <w:r>
        <w:t>mental health</w:t>
      </w:r>
      <w:r w:rsidRPr="00A6443B">
        <w:t xml:space="preserve"> outcomes</w:t>
      </w:r>
    </w:p>
    <w:p w14:paraId="13EA97AA" w14:textId="686F0092" w:rsidR="00BF1B43" w:rsidRDefault="00BF1B43" w:rsidP="00BF1B43">
      <w:pPr>
        <w:rPr>
          <w:rFonts w:eastAsia="Times New Roman"/>
        </w:rPr>
      </w:pPr>
      <w:r>
        <w:rPr>
          <w:rFonts w:eastAsia="Times New Roman"/>
          <w:noProof/>
        </w:rPr>
        <w:drawing>
          <wp:inline distT="0" distB="0" distL="0" distR="0" wp14:anchorId="0575DABA" wp14:editId="02CA63A1">
            <wp:extent cx="5943600" cy="2476500"/>
            <wp:effectExtent l="0" t="0" r="0" b="0"/>
            <wp:docPr id="50" name="Picture 50"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of a bar char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29C91E7D" w14:textId="2A2CB131" w:rsidR="00BF1B43" w:rsidRPr="000917DB" w:rsidRDefault="00BF1B43" w:rsidP="00BF1B43">
      <w:pPr>
        <w:rPr>
          <w:rFonts w:eastAsia="Times New Roman"/>
          <w:sz w:val="20"/>
          <w:szCs w:val="20"/>
        </w:rPr>
      </w:pPr>
      <w:r w:rsidRPr="000917DB">
        <w:rPr>
          <w:rFonts w:eastAsia="Times New Roman"/>
          <w:i/>
          <w:iCs/>
          <w:sz w:val="20"/>
          <w:szCs w:val="20"/>
        </w:rPr>
        <w:t xml:space="preserve">Note: </w:t>
      </w:r>
      <w:r w:rsidRPr="000917DB">
        <w:rPr>
          <w:rFonts w:eastAsia="Times New Roman"/>
          <w:sz w:val="20"/>
          <w:szCs w:val="20"/>
        </w:rPr>
        <w:t xml:space="preserve">The plot is based on 17 effect sizes from 8 studies. </w:t>
      </w:r>
    </w:p>
    <w:p w14:paraId="471E28D6" w14:textId="77777777" w:rsidR="00C80453" w:rsidRPr="00BF1B43" w:rsidRDefault="00C80453" w:rsidP="00843F57">
      <w:pPr>
        <w:rPr>
          <w:rFonts w:eastAsia="Times New Roman"/>
        </w:rPr>
      </w:pPr>
    </w:p>
    <w:p w14:paraId="296D3EB0" w14:textId="77777777" w:rsidR="00775D35" w:rsidRPr="00DC7E6A" w:rsidRDefault="00775D35" w:rsidP="00F92804">
      <w:pPr>
        <w:jc w:val="both"/>
        <w:rPr>
          <w:rFonts w:eastAsia="Times New Roman"/>
          <w:lang w:val="en-US"/>
        </w:rPr>
      </w:pPr>
    </w:p>
    <w:p w14:paraId="3F2DD267" w14:textId="39F6AB80" w:rsidR="003862F9" w:rsidRDefault="00C37244" w:rsidP="009C08A9">
      <w:pPr>
        <w:pStyle w:val="Heading2"/>
        <w:rPr>
          <w:rFonts w:eastAsia="Times New Roman"/>
        </w:rPr>
      </w:pPr>
      <w:r w:rsidRPr="00AF0241">
        <w:rPr>
          <w:rFonts w:eastAsia="Times New Roman"/>
        </w:rPr>
        <w:t>Synthesis of results</w:t>
      </w:r>
      <w:r w:rsidR="001A0EBD" w:rsidRPr="00AF0241">
        <w:rPr>
          <w:rFonts w:eastAsia="Times New Roman"/>
        </w:rPr>
        <w:t xml:space="preserve"> </w:t>
      </w:r>
    </w:p>
    <w:p w14:paraId="2D8532F6" w14:textId="77777777" w:rsidR="00EB46E6" w:rsidRDefault="00EB46E6" w:rsidP="00EB46E6">
      <w:pPr>
        <w:rPr>
          <w:rFonts w:eastAsia="Times New Roman"/>
        </w:rPr>
      </w:pPr>
    </w:p>
    <w:p w14:paraId="2CDB5051" w14:textId="78AA48CA" w:rsidR="00EB46E6" w:rsidRDefault="00EB46E6" w:rsidP="00B83102">
      <w:pPr>
        <w:pStyle w:val="Heading3"/>
        <w:rPr>
          <w:rFonts w:eastAsia="Times New Roman"/>
        </w:rPr>
      </w:pPr>
      <w:r>
        <w:rPr>
          <w:rFonts w:eastAsia="Times New Roman"/>
        </w:rPr>
        <w:t>Main analysis</w:t>
      </w:r>
    </w:p>
    <w:p w14:paraId="52B17CDE" w14:textId="101F4ADB" w:rsidR="00B83102" w:rsidRDefault="00B83102" w:rsidP="008F60DC">
      <w:pPr>
        <w:jc w:val="both"/>
        <w:rPr>
          <w:rFonts w:eastAsia="Times New Roman"/>
        </w:rPr>
      </w:pPr>
      <w:r>
        <w:rPr>
          <w:rFonts w:eastAsia="Times New Roman"/>
        </w:rPr>
        <w:t>In this section, we describe the overall average effect size estimate</w:t>
      </w:r>
      <w:r w:rsidR="00471442">
        <w:rPr>
          <w:rFonts w:eastAsia="Times New Roman"/>
        </w:rPr>
        <w:t>s</w:t>
      </w:r>
      <w:r>
        <w:rPr>
          <w:rFonts w:eastAsia="Times New Roman"/>
        </w:rPr>
        <w:t xml:space="preserve"> (i.e., the main analysis) </w:t>
      </w:r>
      <w:r w:rsidR="00471442">
        <w:rPr>
          <w:rFonts w:eastAsia="Times New Roman"/>
        </w:rPr>
        <w:t xml:space="preserve">separately for </w:t>
      </w:r>
      <w:r>
        <w:rPr>
          <w:rFonts w:eastAsia="Times New Roman"/>
        </w:rPr>
        <w:t>reintegrationa</w:t>
      </w:r>
      <w:r w:rsidR="00066688">
        <w:rPr>
          <w:rFonts w:eastAsia="Times New Roman"/>
        </w:rPr>
        <w:t>l and mental health outcomes</w:t>
      </w:r>
      <w:r w:rsidR="00F64D89">
        <w:rPr>
          <w:rFonts w:eastAsia="Times New Roman"/>
        </w:rPr>
        <w:t>, respectively</w:t>
      </w:r>
      <w:r w:rsidR="00471442">
        <w:rPr>
          <w:rFonts w:eastAsia="Times New Roman"/>
        </w:rPr>
        <w:t xml:space="preserve">. </w:t>
      </w:r>
    </w:p>
    <w:p w14:paraId="7B4A2886" w14:textId="77777777" w:rsidR="00B83102" w:rsidRDefault="00B83102" w:rsidP="00EB46E6">
      <w:pPr>
        <w:rPr>
          <w:rFonts w:eastAsia="Times New Roman"/>
        </w:rPr>
      </w:pPr>
    </w:p>
    <w:p w14:paraId="058A677F" w14:textId="500CE019" w:rsidR="00EB46E6" w:rsidRDefault="00DB3F95" w:rsidP="00EB46E6">
      <w:pPr>
        <w:pStyle w:val="Heading4"/>
      </w:pPr>
      <w:r>
        <w:t xml:space="preserve">Overall average effects on </w:t>
      </w:r>
      <w:r w:rsidR="00EB46E6">
        <w:t xml:space="preserve"> </w:t>
      </w:r>
      <w:r w:rsidR="008826B0">
        <w:t>s</w:t>
      </w:r>
      <w:r w:rsidR="00EB46E6">
        <w:t>ocial reintegration</w:t>
      </w:r>
    </w:p>
    <w:p w14:paraId="1992BD22" w14:textId="52457B7E" w:rsidR="00220276" w:rsidRDefault="00066688" w:rsidP="00066688">
      <w:pPr>
        <w:jc w:val="both"/>
      </w:pPr>
      <w:r>
        <w:t xml:space="preserve">The overall average effect size estimate from the meta-analysis of </w:t>
      </w:r>
      <w:r w:rsidR="00E660FF">
        <w:t>reintegrational</w:t>
      </w:r>
      <w:r>
        <w:t xml:space="preserve"> outcomes summarizes a total of 205 effect sizes from 46 studies</w:t>
      </w:r>
      <w:r w:rsidR="002E5FF6">
        <w:t xml:space="preserve"> published between 2000 to 2022</w:t>
      </w:r>
      <w:r>
        <w:t>.</w:t>
      </w:r>
      <w:r w:rsidR="00C85D8B">
        <w:t xml:space="preserve"> We excluded </w:t>
      </w:r>
      <w:r w:rsidR="0094277A">
        <w:t xml:space="preserve">one effect size from Barbic et al. (2009) because the means </w:t>
      </w:r>
      <w:r w:rsidR="0004368F">
        <w:t>appeared</w:t>
      </w:r>
      <w:r w:rsidR="0094277A">
        <w:t xml:space="preserve"> to be flawed, as they were heavily disproportional to the reported standard deviation</w:t>
      </w:r>
      <w:r w:rsidR="0004368F">
        <w:t>s</w:t>
      </w:r>
      <w:r w:rsidR="0094277A">
        <w:t xml:space="preserve">, yielding an effect size above </w:t>
      </w:r>
      <w:r w:rsidR="0004368F">
        <w:t>four</w:t>
      </w:r>
      <w:r w:rsidR="0094277A">
        <w:t xml:space="preserve">. </w:t>
      </w:r>
      <w:r>
        <w:t xml:space="preserve">Figure 12 depicts the distribution of all effect sizes across studies and shows the specific weight attributed to each effect size within the given study. As can also be seen from Figure 12, we found a positive, statistically significant overall standardized mean </w:t>
      </w:r>
      <w:r w:rsidR="00E660FF">
        <w:t>difference</w:t>
      </w:r>
      <w:r w:rsidR="00446653">
        <w:t xml:space="preserve"> for reintegrational outcomes</w:t>
      </w:r>
      <w:r>
        <w:t xml:space="preserve"> of 0.195 standard deviation (SD), </w:t>
      </w:r>
      <w:r>
        <w:rPr>
          <w:i/>
          <w:iCs/>
        </w:rPr>
        <w:t>t</w:t>
      </w:r>
      <w:r>
        <w:t>(</w:t>
      </w:r>
      <w:r w:rsidR="00446653">
        <w:t xml:space="preserve">24.9) = 5.51, </w:t>
      </w:r>
      <w:r w:rsidR="00446653">
        <w:rPr>
          <w:i/>
          <w:iCs/>
        </w:rPr>
        <w:t xml:space="preserve">p </w:t>
      </w:r>
      <w:r w:rsidR="00446653">
        <w:t xml:space="preserve">&lt; 0.001, 95% </w:t>
      </w:r>
      <w:r w:rsidR="00446653" w:rsidRPr="00446653">
        <w:rPr>
          <w:i/>
          <w:iCs/>
        </w:rPr>
        <w:t>CI</w:t>
      </w:r>
      <w:r w:rsidR="00446653">
        <w:t xml:space="preserve">[0.122, 0.268]. </w:t>
      </w:r>
      <w:r w:rsidR="00220276">
        <w:t xml:space="preserve">In other words, on average, </w:t>
      </w:r>
      <w:r w:rsidR="00E660FF">
        <w:t>participants</w:t>
      </w:r>
      <w:r w:rsidR="00220276">
        <w:t xml:space="preserve"> in </w:t>
      </w:r>
      <w:r w:rsidR="00E660FF">
        <w:t xml:space="preserve">the </w:t>
      </w:r>
      <w:r w:rsidR="00220276">
        <w:t>group-based treatment condition</w:t>
      </w:r>
      <w:r w:rsidR="00E660FF">
        <w:t>s</w:t>
      </w:r>
      <w:r w:rsidR="00220276">
        <w:t xml:space="preserve"> had better reintegrational outcome scores relative to individual treat</w:t>
      </w:r>
      <w:ins w:id="104" w:author="Nina Thorup Dalgaard" w:date="2025-11-05T10:21:00Z">
        <w:r w:rsidR="003578B1">
          <w:t>ment</w:t>
        </w:r>
      </w:ins>
      <w:del w:id="105" w:author="Nina Thorup Dalgaard" w:date="2025-11-05T10:21:00Z">
        <w:r w:rsidR="00220276" w:rsidDel="003578B1">
          <w:delText>ed</w:delText>
        </w:r>
      </w:del>
      <w:r w:rsidR="00220276">
        <w:t xml:space="preserve"> control and waitlist conditions. </w:t>
      </w:r>
    </w:p>
    <w:p w14:paraId="01931A0C" w14:textId="77777777" w:rsidR="00220276" w:rsidRDefault="00220276" w:rsidP="00066688">
      <w:pPr>
        <w:jc w:val="both"/>
      </w:pPr>
    </w:p>
    <w:p w14:paraId="6F47D532" w14:textId="226A39A5" w:rsidR="00B06B15" w:rsidRPr="006B4BC7" w:rsidRDefault="002626BD" w:rsidP="002E5FF6">
      <w:pPr>
        <w:jc w:val="both"/>
        <w:rPr>
          <w:lang w:val="en-US"/>
        </w:rPr>
      </w:pPr>
      <w:r>
        <w:t xml:space="preserve">Due to the </w:t>
      </w:r>
      <w:r w:rsidR="00E6581A" w:rsidRPr="00E6581A">
        <w:t>considerable</w:t>
      </w:r>
      <w:r>
        <w:t xml:space="preserve"> cost-effectiveness of group-based interventions relative to individual treatments (NICE, 2025</w:t>
      </w:r>
      <w:r w:rsidR="00E660FF">
        <w:t>;</w:t>
      </w:r>
      <w:r w:rsidR="00B06B15">
        <w:t xml:space="preserve"> see Figure</w:t>
      </w:r>
      <w:r w:rsidR="00E660FF">
        <w:t>s</w:t>
      </w:r>
      <w:r w:rsidR="00B06B15">
        <w:t xml:space="preserve"> 8, 10, 12, and 14</w:t>
      </w:r>
      <w:r>
        <w:t xml:space="preserve">), we consider this overall average effect size to be </w:t>
      </w:r>
      <w:r w:rsidR="00E660FF">
        <w:t>substantial</w:t>
      </w:r>
      <w:r>
        <w:t xml:space="preserve">. </w:t>
      </w:r>
      <w:r w:rsidR="00220276">
        <w:t>Using Cohen</w:t>
      </w:r>
      <w:r w:rsidR="00E660FF">
        <w:t>’</w:t>
      </w:r>
      <w:r w:rsidR="00220276">
        <w:t xml:space="preserve">s </w:t>
      </w:r>
      <w:r w:rsidR="00220276">
        <w:rPr>
          <w:i/>
          <w:iCs/>
        </w:rPr>
        <w:t>U</w:t>
      </w:r>
      <w:r w:rsidR="00220276">
        <w:rPr>
          <w:i/>
          <w:iCs/>
          <w:vertAlign w:val="subscript"/>
        </w:rPr>
        <w:t>3</w:t>
      </w:r>
      <w:r w:rsidR="00220276">
        <w:t xml:space="preserve">, which </w:t>
      </w:r>
      <w:r w:rsidR="00E660FF">
        <w:t>expresses</w:t>
      </w:r>
      <w:r w:rsidR="00220276">
        <w:t xml:space="preserve"> the </w:t>
      </w:r>
      <w:r w:rsidR="00E660FF">
        <w:t>percentage</w:t>
      </w:r>
      <w:r w:rsidR="00220276">
        <w:t xml:space="preserve"> of one group exceed</w:t>
      </w:r>
      <w:r w:rsidR="00B06B15">
        <w:t>ing</w:t>
      </w:r>
      <w:r w:rsidR="00220276">
        <w:t xml:space="preserve"> the mean of another, </w:t>
      </w:r>
      <w:r w:rsidR="006D34CF">
        <w:t>the overall average effect size of 0.195</w:t>
      </w:r>
      <w:r w:rsidR="00E660FF">
        <w:t xml:space="preserve"> SD</w:t>
      </w:r>
      <w:r w:rsidR="00220276">
        <w:t xml:space="preserve"> amounts to</w:t>
      </w:r>
      <w:r w:rsidR="006D34CF">
        <w:t xml:space="preserve"> 57.7 percent of the</w:t>
      </w:r>
      <w:r w:rsidR="00220276">
        <w:t xml:space="preserve"> </w:t>
      </w:r>
      <w:r w:rsidR="006D34CF">
        <w:t xml:space="preserve">treatment participants having a better score than the average control participant, with the 95% confidence interval ranging </w:t>
      </w:r>
      <w:r w:rsidR="00E660FF">
        <w:t xml:space="preserve">from </w:t>
      </w:r>
      <w:r w:rsidR="006D34CF">
        <w:t>~54.9 to ~60.6</w:t>
      </w:r>
      <w:r w:rsidR="00D10BE5">
        <w:t xml:space="preserve"> </w:t>
      </w:r>
      <w:r w:rsidR="006D34CF">
        <w:t xml:space="preserve"> percent of the treatment participants scoring better than the average control participant. </w:t>
      </w:r>
      <w:r w:rsidR="006B4BC7">
        <w:t xml:space="preserve">Assuming constant effects, on the individual level, this translates to </w:t>
      </w:r>
      <w:r w:rsidR="006B4BC7" w:rsidRPr="006B4BC7">
        <w:rPr>
          <w:lang w:val="en-US"/>
        </w:rPr>
        <w:t xml:space="preserve">an expectation that a typical </w:t>
      </w:r>
      <w:r w:rsidR="006B4BC7">
        <w:rPr>
          <w:lang w:val="en-US"/>
        </w:rPr>
        <w:t>participant</w:t>
      </w:r>
      <w:r w:rsidR="006B4BC7" w:rsidRPr="006B4BC7">
        <w:rPr>
          <w:lang w:val="en-US"/>
        </w:rPr>
        <w:t xml:space="preserve"> from the control group would</w:t>
      </w:r>
      <w:r w:rsidR="006B4BC7">
        <w:rPr>
          <w:lang w:val="en-US"/>
        </w:rPr>
        <w:t xml:space="preserve"> </w:t>
      </w:r>
      <w:r w:rsidR="006B4BC7" w:rsidRPr="006B4BC7">
        <w:rPr>
          <w:lang w:val="en-US"/>
        </w:rPr>
        <w:t xml:space="preserve">have had a </w:t>
      </w:r>
      <w:r w:rsidR="006B4BC7" w:rsidRPr="006B4BC7">
        <w:rPr>
          <w:lang w:val="en-US"/>
        </w:rPr>
        <w:lastRenderedPageBreak/>
        <w:t xml:space="preserve">percentile gain of </w:t>
      </w:r>
      <w:r w:rsidR="006B4BC7">
        <w:rPr>
          <w:lang w:val="en-US"/>
        </w:rPr>
        <w:t>7</w:t>
      </w:r>
      <w:r w:rsidR="006B4BC7" w:rsidRPr="006B4BC7">
        <w:rPr>
          <w:lang w:val="en-US"/>
        </w:rPr>
        <w:t>.</w:t>
      </w:r>
      <w:r w:rsidR="006E73B2">
        <w:rPr>
          <w:lang w:val="en-US"/>
        </w:rPr>
        <w:t>7</w:t>
      </w:r>
      <w:r w:rsidR="006B4BC7" w:rsidRPr="006B4BC7">
        <w:rPr>
          <w:lang w:val="en-US"/>
        </w:rPr>
        <w:t xml:space="preserve">% had they instead been exposed to a </w:t>
      </w:r>
      <w:r w:rsidR="006B4BC7">
        <w:rPr>
          <w:lang w:val="en-US"/>
        </w:rPr>
        <w:t>group-based intervention.</w:t>
      </w:r>
      <w:r w:rsidR="00A15947">
        <w:rPr>
          <w:lang w:val="en-US"/>
        </w:rPr>
        <w:t xml:space="preserve"> For alternative interpretation metrics, see our main analysis codes accompanying the review. </w:t>
      </w:r>
    </w:p>
    <w:p w14:paraId="4C27AAA8" w14:textId="77777777" w:rsidR="00B06B15" w:rsidRDefault="00B06B15" w:rsidP="002E5FF6">
      <w:pPr>
        <w:jc w:val="both"/>
      </w:pPr>
    </w:p>
    <w:p w14:paraId="655E5F23" w14:textId="7CF60127" w:rsidR="00EB46E6" w:rsidRDefault="00E84DFD" w:rsidP="002E5FF6">
      <w:pPr>
        <w:jc w:val="both"/>
      </w:pPr>
      <w:r>
        <w:t>In this context, a</w:t>
      </w:r>
      <w:r w:rsidR="006D34CF">
        <w:t xml:space="preserve">nother metric </w:t>
      </w:r>
      <w:r>
        <w:t xml:space="preserve">that can </w:t>
      </w:r>
      <w:r w:rsidR="006D34CF">
        <w:t>express</w:t>
      </w:r>
      <w:r w:rsidR="00B06B15">
        <w:t xml:space="preserve"> the </w:t>
      </w:r>
      <w:r w:rsidR="00E660FF">
        <w:t>substantial</w:t>
      </w:r>
      <w:r w:rsidR="00B06B15">
        <w:t xml:space="preserve"> impact of group-based intervention on the social reintegration of the participants is the comparison between the treatment effect and the usual improvement/development of </w:t>
      </w:r>
      <w:r w:rsidR="00E660FF">
        <w:t>participants</w:t>
      </w:r>
      <w:r w:rsidR="00B06B15">
        <w:t xml:space="preserve"> receiving individual treatment as usual (TAU). As </w:t>
      </w:r>
      <w:r w:rsidR="00003839">
        <w:t>the majority of</w:t>
      </w:r>
      <w:r w:rsidR="00B06B15">
        <w:t xml:space="preserve"> </w:t>
      </w:r>
      <w:r w:rsidR="0043291E">
        <w:t>studies</w:t>
      </w:r>
      <w:r w:rsidR="00003839">
        <w:t xml:space="preserve"> (i.e., 35 out of 39 studies)</w:t>
      </w:r>
      <w:r w:rsidR="00B06B15">
        <w:t xml:space="preserve"> using TAU both reported baseline and posttest effects, we were able to calculate the </w:t>
      </w:r>
      <w:r w:rsidR="00E660FF">
        <w:t>typical</w:t>
      </w:r>
      <w:r w:rsidR="00B06B15">
        <w:t xml:space="preserve"> </w:t>
      </w:r>
      <w:r w:rsidR="00E660FF">
        <w:t>development</w:t>
      </w:r>
      <w:r w:rsidR="00B06B15">
        <w:t xml:space="preserve"> in the TAU control group </w:t>
      </w:r>
      <w:r w:rsidR="00E660FF">
        <w:t>adequately</w:t>
      </w:r>
      <w:r w:rsidR="00B06B15">
        <w:t xml:space="preserve">. </w:t>
      </w:r>
      <w:r w:rsidR="00003839">
        <w:t>Based on 35 studies and 173 effect sizes</w:t>
      </w:r>
      <w:r w:rsidR="00B06B15">
        <w:t xml:space="preserve">, we </w:t>
      </w:r>
      <w:r w:rsidR="0043291E">
        <w:t>found</w:t>
      </w:r>
      <w:r w:rsidR="00B06B15">
        <w:t xml:space="preserve"> the </w:t>
      </w:r>
      <w:r w:rsidR="00003839">
        <w:t>typical</w:t>
      </w:r>
      <w:r w:rsidR="00B06B15">
        <w:t xml:space="preserve"> improvement </w:t>
      </w:r>
      <w:r w:rsidR="00003839">
        <w:t>on social reintegration within</w:t>
      </w:r>
      <w:r w:rsidR="00B06B15">
        <w:t xml:space="preserve"> the TAU control group to be 0.083 SD, </w:t>
      </w:r>
      <w:r w:rsidR="00B06B15">
        <w:rPr>
          <w:i/>
          <w:iCs/>
        </w:rPr>
        <w:t>t</w:t>
      </w:r>
      <w:r w:rsidR="00B06B15">
        <w:t>(28.04)</w:t>
      </w:r>
      <w:r w:rsidR="00E4770F">
        <w:t xml:space="preserve"> = 2.01, </w:t>
      </w:r>
      <w:r w:rsidR="00E4770F">
        <w:rPr>
          <w:i/>
          <w:iCs/>
        </w:rPr>
        <w:t>p</w:t>
      </w:r>
      <w:r w:rsidR="00E4770F">
        <w:t xml:space="preserve"> = 0.055, 95% </w:t>
      </w:r>
      <w:r w:rsidR="00AF35DF" w:rsidRPr="00AF35DF">
        <w:rPr>
          <w:i/>
          <w:iCs/>
        </w:rPr>
        <w:t>CI[</w:t>
      </w:r>
      <w:r w:rsidR="00A6522D">
        <w:t>-0.002, 0.168</w:t>
      </w:r>
      <w:r w:rsidR="00E4770F">
        <w:t>]</w:t>
      </w:r>
      <w:r w:rsidR="00A6522D">
        <w:t>.</w:t>
      </w:r>
      <w:r w:rsidR="0043291E">
        <w:rPr>
          <w:rStyle w:val="FootnoteReference"/>
        </w:rPr>
        <w:footnoteReference w:id="12"/>
      </w:r>
      <w:r w:rsidR="00A6522D">
        <w:t xml:space="preserve"> Seen </w:t>
      </w:r>
      <w:r w:rsidR="00E660FF">
        <w:t>in</w:t>
      </w:r>
      <w:r w:rsidR="00A6522D">
        <w:t xml:space="preserve"> this light, the treatment effect can be said to be 2.3 times larger</w:t>
      </w:r>
      <w:r w:rsidR="00414C18">
        <w:t xml:space="preserve"> (0.195/0.083)</w:t>
      </w:r>
      <w:r w:rsidR="00A6522D">
        <w:t xml:space="preserve"> than the </w:t>
      </w:r>
      <w:r w:rsidR="00B15A6F">
        <w:t>typical</w:t>
      </w:r>
      <w:r w:rsidR="00A6522D">
        <w:t xml:space="preserve"> improvement </w:t>
      </w:r>
      <w:r w:rsidR="00B15A6F">
        <w:t>when receiving</w:t>
      </w:r>
      <w:r w:rsidR="00A6522D">
        <w:t xml:space="preserve"> TAU</w:t>
      </w:r>
      <w:r w:rsidR="00E357A7">
        <w:t xml:space="preserve">. </w:t>
      </w:r>
    </w:p>
    <w:p w14:paraId="42DEC308" w14:textId="77777777" w:rsidR="00B55A7B" w:rsidRDefault="00B55A7B" w:rsidP="002E5FF6">
      <w:pPr>
        <w:jc w:val="both"/>
        <w:rPr>
          <w:b/>
          <w:bCs/>
        </w:rPr>
      </w:pPr>
    </w:p>
    <w:p w14:paraId="773ABB74" w14:textId="77777777" w:rsidR="00B55A7B" w:rsidRDefault="00B55A7B" w:rsidP="002E5FF6">
      <w:pPr>
        <w:jc w:val="both"/>
        <w:rPr>
          <w:b/>
          <w:bCs/>
        </w:rPr>
      </w:pPr>
    </w:p>
    <w:p w14:paraId="7670E7FD" w14:textId="77777777" w:rsidR="00B55A7B" w:rsidRDefault="00B55A7B" w:rsidP="002E5FF6">
      <w:pPr>
        <w:jc w:val="both"/>
        <w:rPr>
          <w:b/>
          <w:bCs/>
        </w:rPr>
      </w:pPr>
    </w:p>
    <w:p w14:paraId="3B1846E7" w14:textId="77777777" w:rsidR="00B55A7B" w:rsidRDefault="00B55A7B" w:rsidP="002E5FF6">
      <w:pPr>
        <w:jc w:val="both"/>
        <w:rPr>
          <w:b/>
          <w:bCs/>
        </w:rPr>
      </w:pPr>
    </w:p>
    <w:p w14:paraId="142525C3" w14:textId="77777777" w:rsidR="00B55A7B" w:rsidRDefault="00B55A7B" w:rsidP="002E5FF6">
      <w:pPr>
        <w:jc w:val="both"/>
        <w:rPr>
          <w:b/>
          <w:bCs/>
        </w:rPr>
      </w:pPr>
    </w:p>
    <w:p w14:paraId="0C049086" w14:textId="77777777" w:rsidR="00B55A7B" w:rsidRDefault="00B55A7B" w:rsidP="002E5FF6">
      <w:pPr>
        <w:jc w:val="both"/>
        <w:rPr>
          <w:b/>
          <w:bCs/>
        </w:rPr>
      </w:pPr>
    </w:p>
    <w:p w14:paraId="0FE71B59" w14:textId="77777777" w:rsidR="00B55A7B" w:rsidRDefault="00B55A7B" w:rsidP="002E5FF6">
      <w:pPr>
        <w:jc w:val="both"/>
        <w:rPr>
          <w:b/>
          <w:bCs/>
        </w:rPr>
      </w:pPr>
    </w:p>
    <w:p w14:paraId="10B39660" w14:textId="77777777" w:rsidR="00B55A7B" w:rsidRDefault="00B55A7B" w:rsidP="002E5FF6">
      <w:pPr>
        <w:jc w:val="both"/>
        <w:rPr>
          <w:b/>
          <w:bCs/>
        </w:rPr>
      </w:pPr>
    </w:p>
    <w:p w14:paraId="173603E3" w14:textId="77777777" w:rsidR="00B55A7B" w:rsidRDefault="00B55A7B" w:rsidP="002E5FF6">
      <w:pPr>
        <w:jc w:val="both"/>
        <w:rPr>
          <w:b/>
          <w:bCs/>
        </w:rPr>
      </w:pPr>
    </w:p>
    <w:p w14:paraId="40B38811" w14:textId="77777777" w:rsidR="00B55A7B" w:rsidRDefault="00B55A7B" w:rsidP="002E5FF6">
      <w:pPr>
        <w:jc w:val="both"/>
        <w:rPr>
          <w:b/>
          <w:bCs/>
        </w:rPr>
      </w:pPr>
    </w:p>
    <w:p w14:paraId="0B2CA9DA" w14:textId="77777777" w:rsidR="00B55A7B" w:rsidRDefault="00B55A7B" w:rsidP="002E5FF6">
      <w:pPr>
        <w:jc w:val="both"/>
        <w:rPr>
          <w:b/>
          <w:bCs/>
        </w:rPr>
      </w:pPr>
    </w:p>
    <w:p w14:paraId="0A6BC62E" w14:textId="77777777" w:rsidR="00B55A7B" w:rsidRDefault="00B55A7B" w:rsidP="002E5FF6">
      <w:pPr>
        <w:jc w:val="both"/>
        <w:rPr>
          <w:b/>
          <w:bCs/>
        </w:rPr>
      </w:pPr>
    </w:p>
    <w:p w14:paraId="542FA9DE" w14:textId="77777777" w:rsidR="00B55A7B" w:rsidRDefault="00B55A7B" w:rsidP="002E5FF6">
      <w:pPr>
        <w:jc w:val="both"/>
        <w:rPr>
          <w:b/>
          <w:bCs/>
        </w:rPr>
      </w:pPr>
    </w:p>
    <w:p w14:paraId="335CE5E5" w14:textId="77777777" w:rsidR="00B55A7B" w:rsidRDefault="00B55A7B" w:rsidP="002E5FF6">
      <w:pPr>
        <w:jc w:val="both"/>
        <w:rPr>
          <w:b/>
          <w:bCs/>
        </w:rPr>
      </w:pPr>
    </w:p>
    <w:p w14:paraId="3CA81234" w14:textId="77777777" w:rsidR="00B55A7B" w:rsidRDefault="00B55A7B" w:rsidP="002E5FF6">
      <w:pPr>
        <w:jc w:val="both"/>
        <w:rPr>
          <w:b/>
          <w:bCs/>
        </w:rPr>
      </w:pPr>
    </w:p>
    <w:p w14:paraId="24C7D30A" w14:textId="77777777" w:rsidR="00B55A7B" w:rsidRDefault="00B55A7B" w:rsidP="002E5FF6">
      <w:pPr>
        <w:jc w:val="both"/>
        <w:rPr>
          <w:b/>
          <w:bCs/>
        </w:rPr>
      </w:pPr>
    </w:p>
    <w:p w14:paraId="625714BC" w14:textId="77777777" w:rsidR="00B55A7B" w:rsidRDefault="00B55A7B" w:rsidP="002E5FF6">
      <w:pPr>
        <w:jc w:val="both"/>
        <w:rPr>
          <w:b/>
          <w:bCs/>
        </w:rPr>
      </w:pPr>
    </w:p>
    <w:p w14:paraId="7ECE920D" w14:textId="77777777" w:rsidR="00B55A7B" w:rsidRDefault="00B55A7B" w:rsidP="002E5FF6">
      <w:pPr>
        <w:jc w:val="both"/>
        <w:rPr>
          <w:b/>
          <w:bCs/>
        </w:rPr>
      </w:pPr>
    </w:p>
    <w:p w14:paraId="2848590D" w14:textId="77777777" w:rsidR="00B55A7B" w:rsidRDefault="00B55A7B" w:rsidP="002E5FF6">
      <w:pPr>
        <w:jc w:val="both"/>
        <w:rPr>
          <w:b/>
          <w:bCs/>
        </w:rPr>
      </w:pPr>
    </w:p>
    <w:p w14:paraId="12870BE9" w14:textId="77777777" w:rsidR="00B55A7B" w:rsidRDefault="00B55A7B" w:rsidP="002E5FF6">
      <w:pPr>
        <w:jc w:val="both"/>
        <w:rPr>
          <w:b/>
          <w:bCs/>
        </w:rPr>
      </w:pPr>
    </w:p>
    <w:p w14:paraId="0348A54C" w14:textId="77777777" w:rsidR="00B55A7B" w:rsidRDefault="00B55A7B" w:rsidP="002E5FF6">
      <w:pPr>
        <w:jc w:val="both"/>
        <w:rPr>
          <w:b/>
          <w:bCs/>
        </w:rPr>
      </w:pPr>
    </w:p>
    <w:p w14:paraId="56460EFA" w14:textId="77777777" w:rsidR="00B55A7B" w:rsidRDefault="00B55A7B" w:rsidP="002E5FF6">
      <w:pPr>
        <w:jc w:val="both"/>
        <w:rPr>
          <w:b/>
          <w:bCs/>
        </w:rPr>
      </w:pPr>
    </w:p>
    <w:p w14:paraId="5D7E7DBA" w14:textId="77777777" w:rsidR="00B55A7B" w:rsidRDefault="00B55A7B" w:rsidP="002E5FF6">
      <w:pPr>
        <w:jc w:val="both"/>
        <w:rPr>
          <w:b/>
          <w:bCs/>
        </w:rPr>
      </w:pPr>
    </w:p>
    <w:p w14:paraId="137AF65C" w14:textId="77777777" w:rsidR="00B55A7B" w:rsidRDefault="00B55A7B" w:rsidP="002E5FF6">
      <w:pPr>
        <w:jc w:val="both"/>
        <w:rPr>
          <w:b/>
          <w:bCs/>
        </w:rPr>
      </w:pPr>
    </w:p>
    <w:p w14:paraId="022B3B07" w14:textId="77777777" w:rsidR="00B55A7B" w:rsidRDefault="00B55A7B" w:rsidP="002E5FF6">
      <w:pPr>
        <w:jc w:val="both"/>
        <w:rPr>
          <w:b/>
          <w:bCs/>
        </w:rPr>
      </w:pPr>
    </w:p>
    <w:p w14:paraId="1E711475" w14:textId="77777777" w:rsidR="00B55A7B" w:rsidRDefault="00B55A7B" w:rsidP="002E5FF6">
      <w:pPr>
        <w:jc w:val="both"/>
        <w:rPr>
          <w:b/>
          <w:bCs/>
        </w:rPr>
      </w:pPr>
    </w:p>
    <w:p w14:paraId="42066023" w14:textId="77777777" w:rsidR="00B55A7B" w:rsidRDefault="00B55A7B" w:rsidP="002E5FF6">
      <w:pPr>
        <w:jc w:val="both"/>
        <w:rPr>
          <w:b/>
          <w:bCs/>
        </w:rPr>
      </w:pPr>
    </w:p>
    <w:p w14:paraId="4DB89F27" w14:textId="77777777" w:rsidR="00B55A7B" w:rsidRDefault="00B55A7B" w:rsidP="002E5FF6">
      <w:pPr>
        <w:jc w:val="both"/>
        <w:rPr>
          <w:b/>
          <w:bCs/>
        </w:rPr>
      </w:pPr>
    </w:p>
    <w:p w14:paraId="2B50E2C3" w14:textId="77777777" w:rsidR="00B55A7B" w:rsidRDefault="00B55A7B" w:rsidP="002E5FF6">
      <w:pPr>
        <w:jc w:val="both"/>
        <w:rPr>
          <w:b/>
          <w:bCs/>
        </w:rPr>
      </w:pPr>
    </w:p>
    <w:p w14:paraId="0E34EF5F" w14:textId="77777777" w:rsidR="00B55A7B" w:rsidRDefault="00B55A7B" w:rsidP="002E5FF6">
      <w:pPr>
        <w:jc w:val="both"/>
        <w:rPr>
          <w:b/>
          <w:bCs/>
        </w:rPr>
      </w:pPr>
    </w:p>
    <w:p w14:paraId="0094F44B" w14:textId="77777777" w:rsidR="00B55A7B" w:rsidRDefault="00B55A7B" w:rsidP="002E5FF6">
      <w:pPr>
        <w:jc w:val="both"/>
        <w:rPr>
          <w:b/>
          <w:bCs/>
        </w:rPr>
      </w:pPr>
    </w:p>
    <w:p w14:paraId="6FD16AF0" w14:textId="1FCFC3BD" w:rsidR="00EB46E6" w:rsidRDefault="00EB46E6" w:rsidP="002E5FF6">
      <w:pPr>
        <w:jc w:val="both"/>
      </w:pPr>
      <w:r w:rsidRPr="00EB46E6">
        <w:rPr>
          <w:b/>
          <w:bCs/>
        </w:rPr>
        <w:lastRenderedPageBreak/>
        <w:t>FIGURE 12</w:t>
      </w:r>
      <w:r>
        <w:t xml:space="preserve"> </w:t>
      </w:r>
      <w:r w:rsidR="008826B0">
        <w:rPr>
          <w:rFonts w:eastAsia="Times New Roman"/>
        </w:rPr>
        <w:t xml:space="preserve">Effect size forest plot with dependent effect sizes </w:t>
      </w:r>
      <w:r w:rsidR="008826B0">
        <w:t>for reintegrational outcomes</w:t>
      </w:r>
    </w:p>
    <w:p w14:paraId="309FDBDB" w14:textId="77777777" w:rsidR="008826B0" w:rsidRPr="00EB46E6" w:rsidRDefault="008826B0" w:rsidP="002E5FF6">
      <w:pPr>
        <w:jc w:val="both"/>
      </w:pPr>
    </w:p>
    <w:p w14:paraId="6F350ACB" w14:textId="47823701" w:rsidR="00EB46E6" w:rsidRDefault="00183C9E" w:rsidP="002E5FF6">
      <w:pPr>
        <w:jc w:val="both"/>
      </w:pPr>
      <w:r>
        <w:rPr>
          <w:noProof/>
        </w:rPr>
        <w:drawing>
          <wp:inline distT="0" distB="0" distL="0" distR="0" wp14:anchorId="69850251" wp14:editId="0E516F98">
            <wp:extent cx="5943600" cy="6537960"/>
            <wp:effectExtent l="0" t="0" r="0" b="0"/>
            <wp:docPr id="53" name="Picture 53"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har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537960"/>
                    </a:xfrm>
                    <a:prstGeom prst="rect">
                      <a:avLst/>
                    </a:prstGeom>
                  </pic:spPr>
                </pic:pic>
              </a:graphicData>
            </a:graphic>
          </wp:inline>
        </w:drawing>
      </w:r>
    </w:p>
    <w:p w14:paraId="5138E111" w14:textId="09E3B21F" w:rsidR="008826B0" w:rsidRPr="003456CC" w:rsidRDefault="008826B0" w:rsidP="002E5FF6">
      <w:pPr>
        <w:jc w:val="both"/>
        <w:rPr>
          <w:rFonts w:eastAsia="Times New Roman"/>
          <w:sz w:val="20"/>
          <w:szCs w:val="20"/>
          <w:lang w:val="en-US"/>
        </w:rPr>
      </w:pPr>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Pr="003456CC">
        <w:rPr>
          <w:sz w:val="20"/>
          <w:szCs w:val="20"/>
          <w:lang w:val="en-US"/>
        </w:rPr>
        <w:t>Fernández-Castilla, Declercq, et al.</w:t>
      </w:r>
      <w:r w:rsidRPr="003456CC">
        <w:rPr>
          <w:rFonts w:eastAsia="Times New Roman"/>
          <w:sz w:val="20"/>
          <w:szCs w:val="20"/>
          <w:lang w:val="en-US"/>
        </w:rPr>
        <w:t xml:space="preserve"> (2020). The </w:t>
      </w:r>
      <w:r w:rsidR="00842852" w:rsidRPr="003456CC">
        <w:rPr>
          <w:rFonts w:eastAsia="Times New Roman"/>
          <w:sz w:val="20"/>
          <w:szCs w:val="20"/>
          <w:lang w:val="en-US"/>
        </w:rPr>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diamond</w:t>
      </w:r>
      <w:r w:rsidRPr="003456CC">
        <w:rPr>
          <w:rFonts w:eastAsia="Times New Roman"/>
          <w:sz w:val="20"/>
          <w:szCs w:val="20"/>
          <w:lang w:val="en-US"/>
        </w:rPr>
        <w:t xml:space="preserve"> </w:t>
      </w:r>
      <w:r w:rsidR="001049E7">
        <w:rPr>
          <w:rFonts w:eastAsia="Times New Roman"/>
          <w:sz w:val="20"/>
          <w:szCs w:val="20"/>
          <w:lang w:val="en-US"/>
        </w:rPr>
        <w:t>indicates</w:t>
      </w:r>
      <w:r w:rsidRPr="003456CC">
        <w:rPr>
          <w:rFonts w:eastAsia="Times New Roman"/>
          <w:sz w:val="20"/>
          <w:szCs w:val="20"/>
          <w:lang w:val="en-US"/>
        </w:rPr>
        <w:t xml:space="preserve"> the 95% confidence interval from the fitted PECHE-RVE model. </w:t>
      </w:r>
    </w:p>
    <w:p w14:paraId="5179AFEE" w14:textId="77777777" w:rsidR="00EB46E6" w:rsidRDefault="00EB46E6" w:rsidP="002E5FF6">
      <w:pPr>
        <w:jc w:val="both"/>
      </w:pPr>
    </w:p>
    <w:p w14:paraId="42CE056C" w14:textId="7EE04047" w:rsidR="001E7B8A" w:rsidRDefault="00C30CA2" w:rsidP="001E7B8A">
      <w:pPr>
        <w:jc w:val="both"/>
      </w:pPr>
      <w:r>
        <w:t>We also found substantial amounts of heterogeneity among the effect sizes,</w:t>
      </w:r>
      <w:r w:rsidR="00471442">
        <w:t xml:space="preserve"> with</w:t>
      </w:r>
      <w:r>
        <w:t xml:space="preserve"> </w:t>
      </w:r>
      <w:r>
        <w:rPr>
          <w:i/>
          <w:iCs/>
        </w:rPr>
        <w:t>Q</w:t>
      </w:r>
      <w:r>
        <w:t xml:space="preserve">(204) = 1220.8, </w:t>
      </w:r>
      <w:r w:rsidRPr="00C30CA2">
        <w:rPr>
          <w:i/>
          <w:iCs/>
        </w:rPr>
        <w:t>p</w:t>
      </w:r>
      <w:r>
        <w:t xml:space="preserve"> &lt; 0.001</w:t>
      </w:r>
      <w:r w:rsidR="00F01996">
        <w:t xml:space="preserve">, </w:t>
      </w:r>
      <w:r w:rsidR="00F01996">
        <w:rPr>
          <w:i/>
          <w:iCs/>
        </w:rPr>
        <w:t>I</w:t>
      </w:r>
      <w:r w:rsidR="00F01996">
        <w:rPr>
          <w:i/>
          <w:iCs/>
          <w:vertAlign w:val="superscript"/>
        </w:rPr>
        <w:t>2</w:t>
      </w:r>
      <w:r w:rsidR="00F01996">
        <w:t xml:space="preserve"> = 88.9</w:t>
      </w:r>
      <w:r w:rsidR="000E5336">
        <w:t>,</w:t>
      </w:r>
      <w:r w:rsidR="00471442">
        <w:t xml:space="preserve"> and</w:t>
      </w:r>
      <w:r w:rsidR="002E5FF6">
        <w:t xml:space="preserve"> </w:t>
      </w:r>
      <w:r w:rsidR="00837B24">
        <w:t>a total heterogeneit</w:t>
      </w:r>
      <w:r w:rsidR="005F4DEC">
        <w:t>y</w:t>
      </w:r>
      <w:r w:rsidR="00837B24">
        <w:t xml:space="preserve"> </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00837B24">
        <w:t xml:space="preserve"> 0.204 SD. The total amount of heterogeneity </w:t>
      </w:r>
      <w:r w:rsidR="00837B24">
        <w:lastRenderedPageBreak/>
        <w:t xml:space="preserve">compresses variation </w:t>
      </w:r>
      <w:r w:rsidR="00BD6E51">
        <w:t xml:space="preserve">from </w:t>
      </w:r>
      <w:r w:rsidR="00837B24">
        <w:t>study and effect size levels,</w:t>
      </w:r>
      <w:r w:rsidR="00F33186">
        <w:t xml:space="preserve"> respectively,</w:t>
      </w:r>
      <w:r w:rsidR="00837B24">
        <w:t xml:space="preserve"> with between-study SD </w:t>
      </w:r>
      <m:oMath>
        <m:acc>
          <m:accPr>
            <m:ctrlPr>
              <w:rPr>
                <w:rFonts w:ascii="Cambria Math" w:hAnsi="Cambria Math"/>
                <w:i/>
              </w:rPr>
            </m:ctrlPr>
          </m:accPr>
          <m:e>
            <m:r>
              <w:rPr>
                <w:rFonts w:ascii="Cambria Math" w:hAnsi="Cambria Math"/>
              </w:rPr>
              <m:t>τ</m:t>
            </m:r>
          </m:e>
        </m:acc>
      </m:oMath>
      <w:r w:rsidR="00837B24">
        <w:t xml:space="preserve"> = 0.067</w:t>
      </w:r>
      <w:r w:rsidR="0006117C">
        <w:t xml:space="preserve"> 95% </w:t>
      </w:r>
      <w:r w:rsidR="0006117C">
        <w:rPr>
          <w:i/>
          <w:iCs/>
        </w:rPr>
        <w:t>CI</w:t>
      </w:r>
      <w:r w:rsidR="0006117C">
        <w:t>[0.000, 0.173]</w:t>
      </w:r>
      <w:r w:rsidR="00837B24">
        <w:t xml:space="preserve"> and within-study SD </w:t>
      </w:r>
      <m:oMath>
        <m:acc>
          <m:accPr>
            <m:ctrlPr>
              <w:rPr>
                <w:rFonts w:ascii="Cambria Math" w:hAnsi="Cambria Math"/>
                <w:i/>
              </w:rPr>
            </m:ctrlPr>
          </m:accPr>
          <m:e>
            <m:r>
              <w:rPr>
                <w:rFonts w:ascii="Cambria Math" w:hAnsi="Cambria Math"/>
              </w:rPr>
              <m:t>ω</m:t>
            </m:r>
          </m:e>
        </m:acc>
      </m:oMath>
      <w:r w:rsidR="00837B24">
        <w:t xml:space="preserve"> = 0.193</w:t>
      </w:r>
      <w:r w:rsidR="0006117C">
        <w:t xml:space="preserve"> 95% </w:t>
      </w:r>
      <w:r w:rsidR="0006117C">
        <w:rPr>
          <w:i/>
          <w:iCs/>
        </w:rPr>
        <w:t>CI</w:t>
      </w:r>
      <w:r w:rsidR="0006117C">
        <w:t>[0.167, 0.224]</w:t>
      </w:r>
      <w:r w:rsidR="00837B24">
        <w:t xml:space="preserve">. Based on these estimates, Figure 13 </w:t>
      </w:r>
      <w:r w:rsidR="00647B0F">
        <w:t>illustrates</w:t>
      </w:r>
      <w:r w:rsidR="00837B24">
        <w:t xml:space="preserve"> the predictive distribution of future </w:t>
      </w:r>
      <w:r w:rsidR="00647B0F">
        <w:t>effect size estimates</w:t>
      </w:r>
      <w:r w:rsidR="00BD6E51">
        <w:t xml:space="preserve"> and the 67% </w:t>
      </w:r>
      <w:r w:rsidR="00173411">
        <w:t>PI</w:t>
      </w:r>
      <w:r w:rsidR="00BD6E51">
        <w:t xml:space="preserve"> of [-0.01</w:t>
      </w:r>
      <w:r w:rsidR="00CE7FB5">
        <w:t>2</w:t>
      </w:r>
      <w:r w:rsidR="00BD6E51">
        <w:t>, 0.</w:t>
      </w:r>
      <w:r w:rsidR="00CE7FB5">
        <w:t>401</w:t>
      </w:r>
      <w:r w:rsidR="00BD6E51">
        <w:t>]</w:t>
      </w:r>
      <w:r w:rsidR="00837B24">
        <w:t xml:space="preserve">. </w:t>
      </w:r>
      <w:r w:rsidR="001E33D1" w:rsidRPr="001E33D1">
        <w:t xml:space="preserve">It can also be seen that 82% of future studies </w:t>
      </w:r>
      <w:r w:rsidR="00186185">
        <w:t xml:space="preserve">would be expected </w:t>
      </w:r>
      <w:r w:rsidR="001E33D1" w:rsidRPr="001E33D1">
        <w:t xml:space="preserve">to yield effect sizes above zero. Although the 67% PI slightly overlaps zero, we do not interpret this as evidence of an ineffective intervention, given the lower cost of group-based approaches. </w:t>
      </w:r>
      <w:r w:rsidR="001049E7">
        <w:t>By this, we mean that</w:t>
      </w:r>
      <w:r w:rsidR="001E33D1" w:rsidRPr="001E33D1">
        <w:t xml:space="preserve"> even if individual and group-based treatments are equally effective (e.g., with an effect size of 0.083), group-based interventions would allow the same number of individuals to be treated at a substantially lower cost, or enable treatment of many more people for the same cost as individual treatment as usual.</w:t>
      </w:r>
      <w:r w:rsidR="003F056D">
        <w:t xml:space="preserve"> Consequently, we interpret the predictive distribution to indicate that the majority of future studies will yield </w:t>
      </w:r>
      <w:r w:rsidR="00A15947">
        <w:t>meaningful</w:t>
      </w:r>
      <w:r w:rsidR="004A5559">
        <w:t xml:space="preserve"> and </w:t>
      </w:r>
      <w:r w:rsidR="004A5559" w:rsidRPr="004A5559">
        <w:t>efficacious</w:t>
      </w:r>
      <w:r w:rsidR="004A5559">
        <w:t xml:space="preserve"> </w:t>
      </w:r>
      <w:r w:rsidR="003F056D">
        <w:t>effect sizes</w:t>
      </w:r>
      <w:r w:rsidR="004A5559">
        <w:t xml:space="preserve">. </w:t>
      </w:r>
    </w:p>
    <w:p w14:paraId="38B4C0DC" w14:textId="77777777" w:rsidR="001E33D1" w:rsidRDefault="001E33D1" w:rsidP="001E7B8A">
      <w:pPr>
        <w:jc w:val="both"/>
      </w:pPr>
    </w:p>
    <w:p w14:paraId="5CA00927" w14:textId="3F050187" w:rsidR="003456CC" w:rsidRDefault="003456CC" w:rsidP="00EB46E6">
      <w:r w:rsidRPr="00466691">
        <w:rPr>
          <w:b/>
          <w:bCs/>
        </w:rPr>
        <w:t>FIGURE 1</w:t>
      </w:r>
      <w:r w:rsidR="00466691">
        <w:rPr>
          <w:b/>
          <w:bCs/>
        </w:rPr>
        <w:t>3</w:t>
      </w:r>
      <w:r w:rsidR="00466691" w:rsidRPr="00466691">
        <w:rPr>
          <w:b/>
          <w:bCs/>
        </w:rPr>
        <w:t xml:space="preserve"> </w:t>
      </w:r>
      <w:r w:rsidR="00466691">
        <w:t>Predictive distribution for reintegrational outcomes</w:t>
      </w:r>
    </w:p>
    <w:p w14:paraId="2F73CC4E" w14:textId="51F47103" w:rsidR="00466691" w:rsidRPr="00466691" w:rsidRDefault="001118DC" w:rsidP="00EB46E6">
      <w:r>
        <w:rPr>
          <w:noProof/>
        </w:rPr>
        <w:drawing>
          <wp:inline distT="0" distB="0" distL="0" distR="0" wp14:anchorId="29A07488" wp14:editId="0A004862">
            <wp:extent cx="5943600" cy="2971800"/>
            <wp:effectExtent l="0" t="0" r="0" b="0"/>
            <wp:docPr id="49" name="Picture 49"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normal distribution&#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B87D338" w14:textId="08D233A9" w:rsidR="00466691" w:rsidRPr="00600DBD" w:rsidRDefault="001118DC" w:rsidP="00EB46E6">
      <w:pPr>
        <w:rPr>
          <w:sz w:val="20"/>
          <w:szCs w:val="20"/>
        </w:rPr>
      </w:pPr>
      <w:r w:rsidRPr="00600DBD">
        <w:rPr>
          <w:i/>
          <w:iCs/>
          <w:sz w:val="20"/>
          <w:szCs w:val="20"/>
        </w:rPr>
        <w:t>Note</w:t>
      </w:r>
      <w:r w:rsidRPr="00600DBD">
        <w:rPr>
          <w:sz w:val="20"/>
          <w:szCs w:val="20"/>
        </w:rPr>
        <w:t xml:space="preserve">: Dash lines indicate the 67% prediction interval. </w:t>
      </w:r>
    </w:p>
    <w:p w14:paraId="49A15282" w14:textId="77777777" w:rsidR="001118DC" w:rsidRDefault="001118DC" w:rsidP="00EB46E6"/>
    <w:p w14:paraId="11109C70" w14:textId="2DF5631C" w:rsidR="00DB3F95" w:rsidRDefault="00DB3F95" w:rsidP="00DB3F95">
      <w:pPr>
        <w:pStyle w:val="Heading4"/>
      </w:pPr>
      <w:r>
        <w:t>Overall average effects on mental health</w:t>
      </w:r>
    </w:p>
    <w:p w14:paraId="13B4904D" w14:textId="382C4C28" w:rsidR="00DB3F95" w:rsidRDefault="00752AE9" w:rsidP="00126CC3">
      <w:pPr>
        <w:jc w:val="both"/>
      </w:pPr>
      <w:r>
        <w:t xml:space="preserve">The overall average effect size estimate for mental health outcomes summarizes a total of 144 effect sizes and 42 studies published from </w:t>
      </w:r>
      <w:r w:rsidR="00187718">
        <w:t>2000 to 2022. As shown in Figure 14, we found</w:t>
      </w:r>
      <w:r w:rsidR="00126CC3">
        <w:t xml:space="preserve"> a positive, statistically significant overall standardized mean difference for mental health outcomes of 0.215 SD, </w:t>
      </w:r>
      <w:r w:rsidR="00126CC3">
        <w:rPr>
          <w:i/>
          <w:iCs/>
        </w:rPr>
        <w:t>t</w:t>
      </w:r>
      <w:r w:rsidR="00126CC3">
        <w:t xml:space="preserve">(37.5) = 3.48, </w:t>
      </w:r>
      <w:r w:rsidR="00126CC3">
        <w:rPr>
          <w:i/>
          <w:iCs/>
        </w:rPr>
        <w:t>p</w:t>
      </w:r>
      <w:r w:rsidR="00126CC3">
        <w:t xml:space="preserve"> = .001, 95% </w:t>
      </w:r>
      <w:r w:rsidR="00AF35DF" w:rsidRPr="00AF35DF">
        <w:rPr>
          <w:i/>
          <w:iCs/>
        </w:rPr>
        <w:t>CI[</w:t>
      </w:r>
      <w:r w:rsidR="00126CC3">
        <w:t xml:space="preserve">0.090, 0.340]. This means that on average, participants in group-based interventions score higher on mental health outcomes relative to participants exposed to individual treatment or a wait-list. </w:t>
      </w:r>
    </w:p>
    <w:p w14:paraId="7049CB75" w14:textId="77777777" w:rsidR="00126CC3" w:rsidRDefault="00126CC3" w:rsidP="00126CC3">
      <w:pPr>
        <w:jc w:val="both"/>
      </w:pPr>
    </w:p>
    <w:p w14:paraId="72220EAA" w14:textId="77777777" w:rsidR="00A15947" w:rsidRPr="006B4BC7" w:rsidRDefault="00126CC3" w:rsidP="00A15947">
      <w:pPr>
        <w:jc w:val="both"/>
        <w:rPr>
          <w:lang w:val="en-US"/>
        </w:rPr>
      </w:pPr>
      <w:r>
        <w:t xml:space="preserve">This effect is similar to the overall average effect size of social reintegration. Again, seen in light of the significant </w:t>
      </w:r>
      <w:r w:rsidR="004A5559">
        <w:t>reduction in the incremental cost per treated individual</w:t>
      </w:r>
      <w:r>
        <w:t>, we also consider this effect size to be substantial.</w:t>
      </w:r>
      <w:r w:rsidR="0086361C">
        <w:t xml:space="preserve"> The overall average effect size of 0.215 amounts to 58.5 percent of the treatment participants having a better score than the average control participant, with the 95% confidence interval ranging from ~53.6 to ~63.29  percent of the treatment participants scoring better than the average control participant. </w:t>
      </w:r>
      <w:r w:rsidR="00414C18">
        <w:t>O</w:t>
      </w:r>
      <w:r w:rsidR="0086361C">
        <w:t xml:space="preserve">n the individual level, </w:t>
      </w:r>
      <w:r w:rsidR="00414C18">
        <w:t xml:space="preserve">when assuming constant </w:t>
      </w:r>
      <w:r w:rsidR="00414C18">
        <w:lastRenderedPageBreak/>
        <w:t xml:space="preserve">effects, </w:t>
      </w:r>
      <w:r w:rsidR="0086361C">
        <w:t xml:space="preserve">this translates to </w:t>
      </w:r>
      <w:r w:rsidR="0086361C" w:rsidRPr="006B4BC7">
        <w:rPr>
          <w:lang w:val="en-US"/>
        </w:rPr>
        <w:t xml:space="preserve">an expectation that a typical </w:t>
      </w:r>
      <w:r w:rsidR="0086361C">
        <w:rPr>
          <w:lang w:val="en-US"/>
        </w:rPr>
        <w:t>participant</w:t>
      </w:r>
      <w:r w:rsidR="0086361C" w:rsidRPr="006B4BC7">
        <w:rPr>
          <w:lang w:val="en-US"/>
        </w:rPr>
        <w:t xml:space="preserve"> from the control group would</w:t>
      </w:r>
      <w:r w:rsidR="0086361C">
        <w:rPr>
          <w:lang w:val="en-US"/>
        </w:rPr>
        <w:t xml:space="preserve"> </w:t>
      </w:r>
      <w:r w:rsidR="0086361C" w:rsidRPr="006B4BC7">
        <w:rPr>
          <w:lang w:val="en-US"/>
        </w:rPr>
        <w:t xml:space="preserve">have had a percentile gain of </w:t>
      </w:r>
      <w:r w:rsidR="0086361C">
        <w:rPr>
          <w:lang w:val="en-US"/>
        </w:rPr>
        <w:t>8</w:t>
      </w:r>
      <w:r w:rsidR="0086361C" w:rsidRPr="006B4BC7">
        <w:rPr>
          <w:lang w:val="en-US"/>
        </w:rPr>
        <w:t>.</w:t>
      </w:r>
      <w:r w:rsidR="0086361C">
        <w:rPr>
          <w:lang w:val="en-US"/>
        </w:rPr>
        <w:t>5</w:t>
      </w:r>
      <w:r w:rsidR="0086361C" w:rsidRPr="006B4BC7">
        <w:rPr>
          <w:lang w:val="en-US"/>
        </w:rPr>
        <w:t xml:space="preserve">% had they instead been exposed to a </w:t>
      </w:r>
      <w:r w:rsidR="0086361C">
        <w:rPr>
          <w:lang w:val="en-US"/>
        </w:rPr>
        <w:t xml:space="preserve">group-based intervention. </w:t>
      </w:r>
      <w:r w:rsidR="00A15947">
        <w:rPr>
          <w:lang w:val="en-US"/>
        </w:rPr>
        <w:t xml:space="preserve">For alternative interpretation metrics, see our main analysis codes accompanying the review. </w:t>
      </w:r>
    </w:p>
    <w:p w14:paraId="137BC7C1" w14:textId="3357E211" w:rsidR="00126CC3" w:rsidRPr="0086361C" w:rsidRDefault="00126CC3" w:rsidP="00126CC3">
      <w:pPr>
        <w:jc w:val="both"/>
        <w:rPr>
          <w:lang w:val="en-US"/>
        </w:rPr>
      </w:pPr>
    </w:p>
    <w:p w14:paraId="0FAD0FF4" w14:textId="3D8E6D37" w:rsidR="00126CC3" w:rsidRPr="00126CC3" w:rsidRDefault="00414C18" w:rsidP="00126CC3">
      <w:pPr>
        <w:jc w:val="both"/>
      </w:pPr>
      <w:r>
        <w:t xml:space="preserve">When comparing the average growth in mental health in the control group, when receiving TAU, the treatment effect can be said to be 1.4 times larger than the typical improvement in TAU, which we found to be 0.157 SD, </w:t>
      </w:r>
      <w:r>
        <w:rPr>
          <w:i/>
          <w:iCs/>
        </w:rPr>
        <w:t>t</w:t>
      </w:r>
      <w:r>
        <w:t xml:space="preserve">(31.25) = 2.65, </w:t>
      </w:r>
      <w:r>
        <w:rPr>
          <w:i/>
          <w:iCs/>
        </w:rPr>
        <w:t>p</w:t>
      </w:r>
      <w:r>
        <w:t xml:space="preserve"> = 0.012, 95% </w:t>
      </w:r>
      <w:r w:rsidR="00AF35DF" w:rsidRPr="00AF35DF">
        <w:rPr>
          <w:i/>
          <w:iCs/>
        </w:rPr>
        <w:t>CI[</w:t>
      </w:r>
      <w:r>
        <w:t xml:space="preserve">0.036, 0.277]. </w:t>
      </w:r>
    </w:p>
    <w:p w14:paraId="310C4642" w14:textId="77777777" w:rsidR="00EB46E6" w:rsidRDefault="00EB46E6" w:rsidP="00EB46E6">
      <w:pPr>
        <w:rPr>
          <w:rFonts w:eastAsia="Times New Roman"/>
        </w:rPr>
      </w:pPr>
    </w:p>
    <w:p w14:paraId="29D7E33A" w14:textId="4885976A" w:rsidR="00EB46E6" w:rsidRPr="00EB46E6" w:rsidRDefault="00EB46E6" w:rsidP="00EB46E6">
      <w:pPr>
        <w:rPr>
          <w:rFonts w:eastAsia="Times New Roman"/>
        </w:rPr>
      </w:pPr>
      <w:r w:rsidRPr="00C42B55">
        <w:rPr>
          <w:rFonts w:eastAsia="Times New Roman"/>
          <w:b/>
          <w:bCs/>
        </w:rPr>
        <w:t>FIGURE</w:t>
      </w:r>
      <w:r>
        <w:rPr>
          <w:rFonts w:eastAsia="Times New Roman"/>
          <w:b/>
          <w:bCs/>
        </w:rPr>
        <w:t xml:space="preserve"> 1</w:t>
      </w:r>
      <w:r w:rsidR="00466691">
        <w:rPr>
          <w:rFonts w:eastAsia="Times New Roman"/>
          <w:b/>
          <w:bCs/>
        </w:rPr>
        <w:t>4</w:t>
      </w:r>
      <w:r>
        <w:rPr>
          <w:rFonts w:eastAsia="Times New Roman"/>
          <w:b/>
          <w:bCs/>
        </w:rPr>
        <w:t xml:space="preserve"> </w:t>
      </w:r>
      <w:r>
        <w:rPr>
          <w:rFonts w:eastAsia="Times New Roman"/>
        </w:rPr>
        <w:t>Effect size forest plot with dependent effect sizes</w:t>
      </w:r>
      <w:r w:rsidR="008826B0">
        <w:rPr>
          <w:rFonts w:eastAsia="Times New Roman"/>
        </w:rPr>
        <w:t xml:space="preserve"> for mental health outcomes</w:t>
      </w:r>
      <w:r>
        <w:rPr>
          <w:rFonts w:eastAsia="Times New Roman"/>
        </w:rPr>
        <w:t xml:space="preserve">. </w:t>
      </w:r>
    </w:p>
    <w:p w14:paraId="72B3D4CB" w14:textId="05D7D500" w:rsidR="00EB46E6" w:rsidRPr="00EB46E6" w:rsidRDefault="00183C9E" w:rsidP="00EB46E6">
      <w:pPr>
        <w:rPr>
          <w:rFonts w:eastAsia="Times New Roman"/>
          <w:b/>
          <w:bCs/>
        </w:rPr>
      </w:pPr>
      <w:r>
        <w:rPr>
          <w:rFonts w:eastAsia="Times New Roman"/>
          <w:b/>
          <w:bCs/>
          <w:noProof/>
        </w:rPr>
        <w:drawing>
          <wp:inline distT="0" distB="0" distL="0" distR="0" wp14:anchorId="44131826" wp14:editId="2EAFADA0">
            <wp:extent cx="5426800" cy="5969479"/>
            <wp:effectExtent l="0" t="0" r="2540" b="0"/>
            <wp:docPr id="54" name="Picture 54" descr="A white sheet with many colorful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sheet with many colorful dots and numbe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5613" cy="5979174"/>
                    </a:xfrm>
                    <a:prstGeom prst="rect">
                      <a:avLst/>
                    </a:prstGeom>
                  </pic:spPr>
                </pic:pic>
              </a:graphicData>
            </a:graphic>
          </wp:inline>
        </w:drawing>
      </w:r>
    </w:p>
    <w:p w14:paraId="40ABC724" w14:textId="2F61CCD0" w:rsidR="00C42B55" w:rsidRPr="003456CC" w:rsidRDefault="00EB46E6" w:rsidP="00EB46E6">
      <w:pPr>
        <w:jc w:val="both"/>
        <w:rPr>
          <w:rFonts w:eastAsia="Times New Roman"/>
          <w:sz w:val="20"/>
          <w:szCs w:val="20"/>
          <w:lang w:val="en-US"/>
        </w:rPr>
      </w:pPr>
      <w:bookmarkStart w:id="106" w:name="DISCUSSION"/>
      <w:bookmarkEnd w:id="106"/>
      <w:r w:rsidRPr="003456CC">
        <w:rPr>
          <w:rFonts w:eastAsia="Times New Roman"/>
          <w:i/>
          <w:iCs/>
          <w:sz w:val="20"/>
          <w:szCs w:val="20"/>
        </w:rPr>
        <w:t>Note:</w:t>
      </w:r>
      <w:r w:rsidRPr="003456CC">
        <w:rPr>
          <w:rFonts w:eastAsia="Times New Roman"/>
          <w:sz w:val="20"/>
          <w:szCs w:val="20"/>
        </w:rPr>
        <w:t xml:space="preserve"> The number of effect size estimates is in parentheses. The percentages indicate the weight given to each effect size within the given study. </w:t>
      </w:r>
      <w:r w:rsidRPr="003456CC">
        <w:rPr>
          <w:rFonts w:eastAsia="Times New Roman"/>
          <w:sz w:val="20"/>
          <w:szCs w:val="20"/>
          <w:lang w:val="en-US"/>
        </w:rPr>
        <w:t xml:space="preserve">Studies are ordered by the study mean effect size obtained from fitting the within-study effect sizes to a univariate meta-analysis model, as suggested by </w:t>
      </w:r>
      <w:r w:rsidR="00F151B1" w:rsidRPr="003456CC">
        <w:rPr>
          <w:sz w:val="20"/>
          <w:szCs w:val="20"/>
          <w:lang w:val="en-US"/>
        </w:rPr>
        <w:t>Fernández-Castilla, Declercq, et al.</w:t>
      </w:r>
      <w:r w:rsidRPr="003456CC">
        <w:rPr>
          <w:rFonts w:eastAsia="Times New Roman"/>
          <w:sz w:val="20"/>
          <w:szCs w:val="20"/>
          <w:lang w:val="en-US"/>
        </w:rPr>
        <w:t xml:space="preserve"> (2020). The </w:t>
      </w:r>
      <w:r w:rsidR="00842852" w:rsidRPr="003456CC">
        <w:rPr>
          <w:rFonts w:eastAsia="Times New Roman"/>
          <w:sz w:val="20"/>
          <w:szCs w:val="20"/>
          <w:lang w:val="en-US"/>
        </w:rPr>
        <w:lastRenderedPageBreak/>
        <w:t>dashed</w:t>
      </w:r>
      <w:r w:rsidRPr="003456CC">
        <w:rPr>
          <w:rFonts w:eastAsia="Times New Roman"/>
          <w:sz w:val="20"/>
          <w:szCs w:val="20"/>
          <w:lang w:val="en-US"/>
        </w:rPr>
        <w:t xml:space="preserve"> line indicates the overall average effect size (g = .195), and the </w:t>
      </w:r>
      <w:r w:rsidR="00842852" w:rsidRPr="003456CC">
        <w:rPr>
          <w:rFonts w:eastAsia="Times New Roman"/>
          <w:sz w:val="20"/>
          <w:szCs w:val="20"/>
          <w:lang w:val="en-US"/>
        </w:rPr>
        <w:t xml:space="preserve">and the diamond </w:t>
      </w:r>
      <w:r w:rsidRPr="003456CC">
        <w:rPr>
          <w:rFonts w:eastAsia="Times New Roman"/>
          <w:sz w:val="20"/>
          <w:szCs w:val="20"/>
          <w:lang w:val="en-US"/>
        </w:rPr>
        <w:t>indicate</w:t>
      </w:r>
      <w:r w:rsidR="001049E7">
        <w:rPr>
          <w:rFonts w:eastAsia="Times New Roman"/>
          <w:sz w:val="20"/>
          <w:szCs w:val="20"/>
          <w:lang w:val="en-US"/>
        </w:rPr>
        <w:t>s</w:t>
      </w:r>
      <w:r w:rsidRPr="003456CC">
        <w:rPr>
          <w:rFonts w:eastAsia="Times New Roman"/>
          <w:sz w:val="20"/>
          <w:szCs w:val="20"/>
          <w:lang w:val="en-US"/>
        </w:rPr>
        <w:t xml:space="preserve"> the 95% confidence interval from the fitted PECHE-RVE</w:t>
      </w:r>
      <w:r w:rsidR="008826B0" w:rsidRPr="003456CC">
        <w:rPr>
          <w:rFonts w:eastAsia="Times New Roman"/>
          <w:sz w:val="20"/>
          <w:szCs w:val="20"/>
          <w:lang w:val="en-US"/>
        </w:rPr>
        <w:t>.</w:t>
      </w:r>
    </w:p>
    <w:p w14:paraId="06A4BE2E" w14:textId="77777777" w:rsidR="00EB46E6" w:rsidRDefault="00EB46E6" w:rsidP="00A71863">
      <w:pPr>
        <w:jc w:val="both"/>
        <w:rPr>
          <w:rFonts w:eastAsia="Times New Roman"/>
        </w:rPr>
      </w:pPr>
    </w:p>
    <w:p w14:paraId="37557FF1" w14:textId="766E77F4" w:rsidR="00183C9E" w:rsidRDefault="001049E7" w:rsidP="00A71863">
      <w:pPr>
        <w:jc w:val="both"/>
      </w:pPr>
      <w:r>
        <w:rPr>
          <w:rFonts w:eastAsia="Times New Roman"/>
        </w:rPr>
        <w:t xml:space="preserve">Also, for mental health outcomes, we found a substantial amount of heterogeneity </w:t>
      </w:r>
      <w:r w:rsidR="004A56DA">
        <w:rPr>
          <w:rFonts w:eastAsia="Times New Roman"/>
        </w:rPr>
        <w:t xml:space="preserve">among the effect sizes, with </w:t>
      </w:r>
      <w:r w:rsidR="004A56DA">
        <w:rPr>
          <w:rFonts w:eastAsia="Times New Roman"/>
          <w:i/>
          <w:iCs/>
        </w:rPr>
        <w:t>Q</w:t>
      </w:r>
      <w:r w:rsidR="00A71863">
        <w:rPr>
          <w:rFonts w:eastAsia="Times New Roman"/>
        </w:rPr>
        <w:t xml:space="preserve">(143) = 174072.2, </w:t>
      </w:r>
      <w:r w:rsidR="00A71863">
        <w:rPr>
          <w:rFonts w:eastAsia="Times New Roman"/>
          <w:i/>
          <w:iCs/>
        </w:rPr>
        <w:t>p</w:t>
      </w:r>
      <w:r w:rsidR="00A71863">
        <w:rPr>
          <w:rFonts w:eastAsia="Times New Roman"/>
        </w:rPr>
        <w:t xml:space="preserve"> &lt; .001, </w:t>
      </w:r>
      <w:r w:rsidR="00A71863">
        <w:rPr>
          <w:rFonts w:eastAsia="Times New Roman"/>
          <w:i/>
          <w:iCs/>
        </w:rPr>
        <w:t>I</w:t>
      </w:r>
      <w:r w:rsidR="00A71863">
        <w:rPr>
          <w:rFonts w:eastAsia="Times New Roman"/>
          <w:vertAlign w:val="superscript"/>
        </w:rPr>
        <w:t>2</w:t>
      </w:r>
      <w:r w:rsidR="00A71863">
        <w:rPr>
          <w:rFonts w:eastAsia="Times New Roman"/>
        </w:rPr>
        <w:t xml:space="preserve"> = 99.94, and a total heterogeneity </w:t>
      </w:r>
      <m:oMath>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T</m:t>
            </m:r>
          </m:sub>
        </m:sSub>
      </m:oMath>
      <w:r w:rsidR="00A71863">
        <w:rPr>
          <w:rFonts w:eastAsia="Times New Roman"/>
        </w:rPr>
        <w:t xml:space="preserve"> = 0.333. </w:t>
      </w:r>
      <w:r w:rsidR="00186185">
        <w:rPr>
          <w:rFonts w:eastAsia="Times New Roman"/>
        </w:rPr>
        <w:t xml:space="preserve">As with social reintegrational outcomes, the total heterogeneity </w:t>
      </w:r>
      <w:r w:rsidR="00A71863">
        <w:rPr>
          <w:rFonts w:eastAsia="Times New Roman"/>
        </w:rPr>
        <w:t xml:space="preserve">estimate comprises heterogeneity from the between-study and within-study levels, respectively, with between-study SD </w:t>
      </w:r>
      <m:oMath>
        <m:acc>
          <m:accPr>
            <m:ctrlPr>
              <w:rPr>
                <w:rFonts w:ascii="Cambria Math" w:eastAsia="Times New Roman" w:hAnsi="Cambria Math"/>
                <w:i/>
              </w:rPr>
            </m:ctrlPr>
          </m:accPr>
          <m:e>
            <m:r>
              <w:rPr>
                <w:rFonts w:ascii="Cambria Math" w:eastAsia="Times New Roman" w:hAnsi="Cambria Math"/>
              </w:rPr>
              <m:t>τ</m:t>
            </m:r>
          </m:e>
        </m:acc>
      </m:oMath>
      <w:r w:rsidR="00A71863">
        <w:rPr>
          <w:rFonts w:eastAsia="Times New Roman"/>
        </w:rPr>
        <w:t xml:space="preserve"> = 0.298</w:t>
      </w:r>
      <w:r w:rsidR="002C621D">
        <w:rPr>
          <w:rFonts w:eastAsia="Times New Roman"/>
        </w:rPr>
        <w:t xml:space="preserve"> 95% </w:t>
      </w:r>
      <w:r w:rsidR="002C621D">
        <w:rPr>
          <w:rFonts w:eastAsia="Times New Roman"/>
          <w:i/>
          <w:iCs/>
        </w:rPr>
        <w:t>CI</w:t>
      </w:r>
      <w:r w:rsidR="002C621D">
        <w:rPr>
          <w:rFonts w:eastAsia="Times New Roman"/>
        </w:rPr>
        <w:t>[0.201, 0.425]</w:t>
      </w:r>
      <w:r w:rsidR="00A71863">
        <w:rPr>
          <w:rFonts w:eastAsia="Times New Roman"/>
        </w:rPr>
        <w:t xml:space="preserve"> and within-study SD </w:t>
      </w:r>
      <m:oMath>
        <m:acc>
          <m:accPr>
            <m:ctrlPr>
              <w:rPr>
                <w:rFonts w:ascii="Cambria Math" w:hAnsi="Cambria Math"/>
                <w:i/>
              </w:rPr>
            </m:ctrlPr>
          </m:accPr>
          <m:e>
            <m:r>
              <w:rPr>
                <w:rFonts w:ascii="Cambria Math" w:hAnsi="Cambria Math"/>
              </w:rPr>
              <m:t>ω</m:t>
            </m:r>
          </m:e>
        </m:acc>
      </m:oMath>
      <w:r w:rsidR="00A71863">
        <w:t xml:space="preserve"> = 0.149</w:t>
      </w:r>
      <w:r w:rsidR="002C621D">
        <w:t xml:space="preserve"> 95% </w:t>
      </w:r>
      <w:r w:rsidR="002C621D">
        <w:rPr>
          <w:i/>
          <w:iCs/>
        </w:rPr>
        <w:t>CI</w:t>
      </w:r>
      <w:r w:rsidR="002C621D">
        <w:t>[0.121, 0.186]</w:t>
      </w:r>
      <w:r w:rsidR="00A71863">
        <w:t xml:space="preserve">. </w:t>
      </w:r>
      <w:r w:rsidR="00FD41D1">
        <w:t xml:space="preserve">Figure 15 </w:t>
      </w:r>
      <w:r w:rsidR="00CE7FB5">
        <w:t xml:space="preserve">depicts the predictive distribution of future effect size estimates and the 67% PI of [-0.120, 0.549]. </w:t>
      </w:r>
      <w:r w:rsidR="00186185">
        <w:t>In addition, i</w:t>
      </w:r>
      <w:r w:rsidR="00CE7FB5" w:rsidRPr="001E33D1">
        <w:t xml:space="preserve">t can be seen that </w:t>
      </w:r>
      <w:r w:rsidR="00186185">
        <w:t xml:space="preserve">74 </w:t>
      </w:r>
      <w:r w:rsidR="00CE7FB5" w:rsidRPr="001E33D1">
        <w:t xml:space="preserve">% of future studies </w:t>
      </w:r>
      <w:r w:rsidR="00186185">
        <w:t xml:space="preserve">would be </w:t>
      </w:r>
      <w:r w:rsidR="00CE7FB5" w:rsidRPr="001E33D1">
        <w:t>expected to yield effect sizes above zero.</w:t>
      </w:r>
      <w:r w:rsidR="003E470B">
        <w:t xml:space="preserve"> </w:t>
      </w:r>
      <w:r w:rsidR="009D02D4">
        <w:t>Put another way</w:t>
      </w:r>
      <w:r w:rsidR="003E470B">
        <w:t xml:space="preserve">, we would expect new studies to yield effects indicating slight reductions in mental health to large improvements. Based on the predictive distribution, we consider the effect of group-based intervention on participants’ mental health to be more fragile relative to the effect on social reintegrational outcomes. </w:t>
      </w:r>
      <w:r w:rsidR="00657658">
        <w:t>In sum</w:t>
      </w:r>
      <w:r w:rsidR="00F961CB">
        <w:t>,</w:t>
      </w:r>
      <w:r w:rsidR="00A66398">
        <w:t xml:space="preserve"> a majority of individuals will likely experience a positive</w:t>
      </w:r>
      <w:r w:rsidR="003E470B">
        <w:t xml:space="preserve"> </w:t>
      </w:r>
      <w:r w:rsidR="00A66398">
        <w:t>effect of group intervention on their mental health</w:t>
      </w:r>
      <w:r w:rsidR="00F961CB">
        <w:t xml:space="preserve">, </w:t>
      </w:r>
      <w:r w:rsidR="00657658">
        <w:t>while</w:t>
      </w:r>
      <w:r w:rsidR="00F961CB">
        <w:t xml:space="preserve"> we can not exclude that a minor group of participants will </w:t>
      </w:r>
      <w:r w:rsidR="00657658">
        <w:t>possibly</w:t>
      </w:r>
      <w:r w:rsidR="004A5559">
        <w:t xml:space="preserve"> </w:t>
      </w:r>
      <w:r w:rsidR="00F961CB">
        <w:t xml:space="preserve">experience a </w:t>
      </w:r>
      <w:r w:rsidR="004A5559">
        <w:t xml:space="preserve">small </w:t>
      </w:r>
      <w:r w:rsidR="00F961CB">
        <w:t xml:space="preserve">reduction in their mental health when exposed to group-based interventions. </w:t>
      </w:r>
    </w:p>
    <w:p w14:paraId="37D23C18" w14:textId="77777777" w:rsidR="00657658" w:rsidRDefault="00657658" w:rsidP="00A71863">
      <w:pPr>
        <w:jc w:val="both"/>
      </w:pPr>
    </w:p>
    <w:p w14:paraId="5A38E0AF" w14:textId="77777777" w:rsidR="001049E7" w:rsidRDefault="001049E7" w:rsidP="00C42B55">
      <w:pPr>
        <w:rPr>
          <w:rFonts w:eastAsia="Times New Roman"/>
        </w:rPr>
      </w:pPr>
    </w:p>
    <w:p w14:paraId="54F18494" w14:textId="13434C51" w:rsidR="00466691" w:rsidRDefault="00466691" w:rsidP="00466691">
      <w:r w:rsidRPr="00466691">
        <w:rPr>
          <w:b/>
          <w:bCs/>
        </w:rPr>
        <w:t>FIGURE 1</w:t>
      </w:r>
      <w:r>
        <w:rPr>
          <w:b/>
          <w:bCs/>
        </w:rPr>
        <w:t>5</w:t>
      </w:r>
      <w:r w:rsidRPr="00466691">
        <w:rPr>
          <w:b/>
          <w:bCs/>
        </w:rPr>
        <w:t xml:space="preserve"> </w:t>
      </w:r>
      <w:r>
        <w:t>Predictive distribution for mental health outcomes</w:t>
      </w:r>
    </w:p>
    <w:p w14:paraId="3191E861" w14:textId="4EB633FB" w:rsidR="00466691" w:rsidRDefault="005F4DEC" w:rsidP="00C42B55">
      <w:pPr>
        <w:rPr>
          <w:rFonts w:eastAsia="Times New Roman"/>
        </w:rPr>
      </w:pPr>
      <w:r>
        <w:rPr>
          <w:rFonts w:eastAsia="Times New Roman"/>
          <w:noProof/>
        </w:rPr>
        <w:drawing>
          <wp:inline distT="0" distB="0" distL="0" distR="0" wp14:anchorId="3EF4F5A2" wp14:editId="482EA588">
            <wp:extent cx="5943600" cy="2971800"/>
            <wp:effectExtent l="0" t="0" r="0" b="0"/>
            <wp:docPr id="52" name="Picture 52"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aph of a normal distribution&#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E29065C" w14:textId="77777777" w:rsidR="005F4DEC" w:rsidRPr="00600DBD" w:rsidRDefault="005F4DEC" w:rsidP="005F4DEC">
      <w:pPr>
        <w:rPr>
          <w:sz w:val="20"/>
          <w:szCs w:val="20"/>
        </w:rPr>
      </w:pPr>
      <w:r w:rsidRPr="00600DBD">
        <w:rPr>
          <w:i/>
          <w:iCs/>
          <w:sz w:val="20"/>
          <w:szCs w:val="20"/>
        </w:rPr>
        <w:t>Note</w:t>
      </w:r>
      <w:r w:rsidRPr="00600DBD">
        <w:rPr>
          <w:sz w:val="20"/>
          <w:szCs w:val="20"/>
        </w:rPr>
        <w:t xml:space="preserve">: Dash lines indicate the 67% prediction interval. </w:t>
      </w:r>
    </w:p>
    <w:p w14:paraId="3FC8CD0E" w14:textId="77777777" w:rsidR="003456CC" w:rsidRDefault="003456CC" w:rsidP="00C42B55">
      <w:pPr>
        <w:rPr>
          <w:rFonts w:eastAsia="Times New Roman"/>
        </w:rPr>
      </w:pPr>
    </w:p>
    <w:p w14:paraId="75FADA71" w14:textId="732A8A4F" w:rsidR="00871346" w:rsidRDefault="00871346" w:rsidP="00871346">
      <w:pPr>
        <w:jc w:val="both"/>
      </w:pPr>
      <w:r w:rsidRPr="00871346">
        <w:t xml:space="preserve">That said, </w:t>
      </w:r>
      <w:r w:rsidR="00C8515B">
        <w:t xml:space="preserve">when </w:t>
      </w:r>
      <w:r w:rsidRPr="00871346">
        <w:t>using the PECMVE model</w:t>
      </w:r>
      <w:r w:rsidR="00C8515B">
        <w:t xml:space="preserve"> to analyze all studies both reporting on reintegration and mental health</w:t>
      </w:r>
      <w:r w:rsidRPr="00871346">
        <w:t xml:space="preserve">, we found a substantial covariance between reintegrational and mental health outcomes, indicating that group-based interventions producing larger effects on reintegrational outcomes also tend to yield larger </w:t>
      </w:r>
      <w:r w:rsidR="00C8515B">
        <w:t>impacts</w:t>
      </w:r>
      <w:r w:rsidRPr="00871346">
        <w:t xml:space="preserve"> on mental health outcomes. This suggests that when group-based interventions are effective, they have meaningful impacts on both the social reintegration of participants and their mental health. Figure 16 illustrates this pattern at </w:t>
      </w:r>
      <w:r w:rsidR="00C8515B">
        <w:t>the study-level</w:t>
      </w:r>
      <w:r w:rsidRPr="00871346">
        <w:t>. See PRIMED Figure 97 for an overview of how reintegrational and mental health outcomes are distributed within and between studies.</w:t>
      </w:r>
    </w:p>
    <w:p w14:paraId="02E31489" w14:textId="3218A190" w:rsidR="00097483" w:rsidRPr="00EC4515" w:rsidRDefault="00655FDA" w:rsidP="00C42B55">
      <w:pPr>
        <w:rPr>
          <w:rFonts w:eastAsia="Times New Roman"/>
        </w:rPr>
      </w:pPr>
      <w:r w:rsidRPr="00655FDA">
        <w:rPr>
          <w:rFonts w:eastAsia="Times New Roman"/>
          <w:b/>
          <w:bCs/>
        </w:rPr>
        <w:lastRenderedPageBreak/>
        <w:t>FIGURE 16</w:t>
      </w:r>
      <w:r w:rsidR="00EC4515">
        <w:rPr>
          <w:rFonts w:eastAsia="Times New Roman"/>
          <w:b/>
          <w:bCs/>
        </w:rPr>
        <w:t xml:space="preserve"> </w:t>
      </w:r>
      <w:r w:rsidR="00EC4515">
        <w:rPr>
          <w:rFonts w:eastAsia="Times New Roman"/>
        </w:rPr>
        <w:t xml:space="preserve">Scatter plot illustrating </w:t>
      </w:r>
      <w:r w:rsidR="00C43172">
        <w:rPr>
          <w:rFonts w:eastAsia="Times New Roman"/>
        </w:rPr>
        <w:t xml:space="preserve">the aggregated </w:t>
      </w:r>
      <w:r w:rsidR="00EC4515">
        <w:rPr>
          <w:rFonts w:eastAsia="Times New Roman"/>
        </w:rPr>
        <w:t>covariation between reintegrational and mental health outcomes</w:t>
      </w:r>
    </w:p>
    <w:p w14:paraId="2335F579" w14:textId="17CBC1C7" w:rsidR="00655FDA" w:rsidRDefault="00C43172" w:rsidP="00C42B55">
      <w:pPr>
        <w:rPr>
          <w:rFonts w:eastAsia="Times New Roman"/>
        </w:rPr>
      </w:pPr>
      <w:r>
        <w:rPr>
          <w:rFonts w:eastAsia="Times New Roman"/>
          <w:noProof/>
        </w:rPr>
        <w:drawing>
          <wp:inline distT="0" distB="0" distL="0" distR="0" wp14:anchorId="7ED59F3E" wp14:editId="14AE482A">
            <wp:extent cx="5943600" cy="5547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14:paraId="3C5AF5A8" w14:textId="3089B85B" w:rsidR="00097483" w:rsidRDefault="00655FDA" w:rsidP="00C43172">
      <w:pPr>
        <w:jc w:val="both"/>
        <w:rPr>
          <w:rFonts w:eastAsia="Times New Roman"/>
          <w:sz w:val="20"/>
          <w:szCs w:val="20"/>
        </w:rPr>
      </w:pPr>
      <w:r w:rsidRPr="00C43172">
        <w:rPr>
          <w:rFonts w:eastAsia="Times New Roman"/>
          <w:i/>
          <w:iCs/>
          <w:sz w:val="20"/>
          <w:szCs w:val="20"/>
        </w:rPr>
        <w:t>Note</w:t>
      </w:r>
      <w:r w:rsidRPr="00C43172">
        <w:rPr>
          <w:rFonts w:eastAsia="Times New Roman"/>
          <w:sz w:val="20"/>
          <w:szCs w:val="20"/>
        </w:rPr>
        <w:t xml:space="preserve">: </w:t>
      </w:r>
      <w:r w:rsidR="00EC4515" w:rsidRPr="00C43172">
        <w:rPr>
          <w:rFonts w:eastAsia="Times New Roman"/>
          <w:sz w:val="20"/>
          <w:szCs w:val="20"/>
        </w:rPr>
        <w:t xml:space="preserve">This plot is based on 39 studies and </w:t>
      </w:r>
      <w:r w:rsidR="00671B4A" w:rsidRPr="00C43172">
        <w:rPr>
          <w:rFonts w:eastAsia="Times New Roman"/>
          <w:sz w:val="20"/>
          <w:szCs w:val="20"/>
        </w:rPr>
        <w:t>315</w:t>
      </w:r>
      <w:r w:rsidR="00EC4515" w:rsidRPr="00C43172">
        <w:rPr>
          <w:rFonts w:eastAsia="Times New Roman"/>
          <w:sz w:val="20"/>
          <w:szCs w:val="20"/>
        </w:rPr>
        <w:t xml:space="preserve"> effect size</w:t>
      </w:r>
      <w:r w:rsidR="00C43172" w:rsidRPr="00C43172">
        <w:rPr>
          <w:rFonts w:eastAsia="Times New Roman"/>
          <w:sz w:val="20"/>
          <w:szCs w:val="20"/>
        </w:rPr>
        <w:t>s</w:t>
      </w:r>
      <w:r w:rsidR="00671B4A" w:rsidRPr="00C43172">
        <w:rPr>
          <w:rFonts w:eastAsia="Times New Roman"/>
          <w:sz w:val="20"/>
          <w:szCs w:val="20"/>
        </w:rPr>
        <w:t>.</w:t>
      </w:r>
      <w:r w:rsidR="00C43172" w:rsidRPr="00C43172">
        <w:rPr>
          <w:rFonts w:eastAsia="Times New Roman"/>
          <w:sz w:val="20"/>
          <w:szCs w:val="20"/>
        </w:rPr>
        <w:t xml:space="preserve"> Each dot represents an aggregated study-level effect, where positives represent improvements in reintegration and increased mental health</w:t>
      </w:r>
    </w:p>
    <w:p w14:paraId="70EE0738" w14:textId="77777777" w:rsidR="00C43172" w:rsidRPr="00C43172" w:rsidRDefault="00C43172" w:rsidP="00C43172">
      <w:pPr>
        <w:jc w:val="both"/>
        <w:rPr>
          <w:rFonts w:eastAsia="Times New Roman"/>
          <w:sz w:val="20"/>
          <w:szCs w:val="20"/>
        </w:rPr>
      </w:pPr>
    </w:p>
    <w:p w14:paraId="0818F252" w14:textId="49A01209" w:rsidR="00864B71" w:rsidRPr="00864B71" w:rsidRDefault="00774282" w:rsidP="00EC72ED">
      <w:pPr>
        <w:pStyle w:val="Heading3"/>
        <w:rPr>
          <w:rFonts w:eastAsia="Times New Roman"/>
        </w:rPr>
      </w:pPr>
      <w:r>
        <w:rPr>
          <w:rFonts w:eastAsia="Times New Roman"/>
        </w:rPr>
        <w:t>Sensitivity analysis</w:t>
      </w:r>
      <w:r w:rsidR="00E12B9B">
        <w:rPr>
          <w:rFonts w:eastAsia="Times New Roman"/>
        </w:rPr>
        <w:t xml:space="preserve"> of main effects</w:t>
      </w:r>
    </w:p>
    <w:p w14:paraId="026A328A" w14:textId="4EDCD582" w:rsidR="00087519" w:rsidRDefault="005A155D" w:rsidP="005A155D">
      <w:pPr>
        <w:jc w:val="both"/>
        <w:rPr>
          <w:rFonts w:eastAsia="Times New Roman"/>
          <w:lang w:val="en-US"/>
        </w:rPr>
      </w:pPr>
      <w:r>
        <w:rPr>
          <w:rFonts w:eastAsia="Times New Roman"/>
          <w:lang w:val="en-US"/>
        </w:rPr>
        <w:t xml:space="preserve">We found </w:t>
      </w:r>
      <w:r w:rsidR="00F36BA5">
        <w:rPr>
          <w:rFonts w:eastAsia="Times New Roman"/>
          <w:lang w:val="en-US"/>
        </w:rPr>
        <w:t xml:space="preserve">that </w:t>
      </w:r>
      <w:r>
        <w:rPr>
          <w:rFonts w:eastAsia="Times New Roman"/>
          <w:lang w:val="en-US"/>
        </w:rPr>
        <w:t xml:space="preserve">the overall average effect size </w:t>
      </w:r>
      <w:r w:rsidR="00606196">
        <w:rPr>
          <w:rFonts w:eastAsia="Times New Roman"/>
          <w:lang w:val="en-US"/>
        </w:rPr>
        <w:t>(</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606196">
        <w:rPr>
          <w:rFonts w:eastAsia="Times New Roman"/>
          <w:lang w:val="en-US"/>
        </w:rPr>
        <w:t>)</w:t>
      </w:r>
      <w:r>
        <w:rPr>
          <w:rFonts w:eastAsia="Times New Roman"/>
          <w:lang w:val="en-US"/>
        </w:rPr>
        <w:t xml:space="preserve"> </w:t>
      </w:r>
      <w:r w:rsidR="00606196" w:rsidRPr="00606196">
        <w:rPr>
          <w:rFonts w:eastAsia="Times New Roman"/>
        </w:rPr>
        <w:t>was largely agnostic to changes in the assumed correlation</w:t>
      </w:r>
      <w:r w:rsidR="00606196">
        <w:rPr>
          <w:rFonts w:eastAsia="Times New Roman"/>
          <w:lang w:val="en-US"/>
        </w:rPr>
        <w:t xml:space="preserve"> (</w:t>
      </w:r>
      <m:oMath>
        <m:r>
          <w:rPr>
            <w:rFonts w:ascii="Cambria Math" w:eastAsia="Times New Roman" w:hAnsi="Cambria Math"/>
            <w:lang w:val="en-US"/>
          </w:rPr>
          <m:t>ρ</m:t>
        </m:r>
      </m:oMath>
      <w:r w:rsidR="00606196">
        <w:rPr>
          <w:rFonts w:eastAsia="Times New Roman"/>
          <w:lang w:val="en-US"/>
        </w:rPr>
        <w:t>)</w:t>
      </w:r>
      <w:r>
        <w:rPr>
          <w:rFonts w:eastAsia="Times New Roman"/>
          <w:lang w:val="en-US"/>
        </w:rPr>
        <w:t xml:space="preserve"> among effect sizes within studies for reintegrational outcomes</w:t>
      </w:r>
      <w:r w:rsidR="003E5E92">
        <w:rPr>
          <w:rFonts w:eastAsia="Times New Roman"/>
          <w:lang w:val="en-US"/>
        </w:rPr>
        <w:t xml:space="preserve">. The total SD </w:t>
      </w:r>
      <w:r w:rsidR="00606196" w:rsidRPr="00606196">
        <w:rPr>
          <w:rFonts w:eastAsia="Times New Roman"/>
        </w:rPr>
        <w:t>remained generally constant across values o</w:t>
      </w:r>
      <w:r w:rsidR="00606196">
        <w:rPr>
          <w:rFonts w:eastAsia="Times New Roman"/>
        </w:rPr>
        <w:t xml:space="preserve">f </w:t>
      </w:r>
      <m:oMath>
        <m:r>
          <w:rPr>
            <w:rFonts w:ascii="Cambria Math" w:eastAsia="Times New Roman" w:hAnsi="Cambria Math"/>
            <w:lang w:val="en-US"/>
          </w:rPr>
          <m:t>ρ</m:t>
        </m:r>
      </m:oMath>
      <w:r w:rsidR="003E5E92">
        <w:rPr>
          <w:rFonts w:eastAsia="Times New Roman"/>
          <w:lang w:val="en-US"/>
        </w:rPr>
        <w:t xml:space="preserve">, </w:t>
      </w:r>
      <w:r w:rsidR="00606196">
        <w:rPr>
          <w:rFonts w:eastAsia="Times New Roman"/>
          <w:lang w:val="en-US"/>
        </w:rPr>
        <w:t>whereas</w:t>
      </w:r>
      <w:r w:rsidR="003E5E92">
        <w:rPr>
          <w:rFonts w:eastAsia="Times New Roman"/>
          <w:lang w:val="en-US"/>
        </w:rPr>
        <w:t xml:space="preserve"> the between-study SD</w:t>
      </w:r>
      <w:r w:rsidR="00745ECE">
        <w:rPr>
          <w:rFonts w:eastAsia="Times New Roman"/>
          <w:lang w:val="en-US"/>
        </w:rPr>
        <w:t xml:space="preserve"> </w:t>
      </w:r>
      <w:r w:rsidR="00606196">
        <w:rPr>
          <w:rFonts w:eastAsia="Times New Roman"/>
          <w:lang w:val="en-US"/>
        </w:rPr>
        <w:t>(</w:t>
      </w:r>
      <m:oMath>
        <m:r>
          <w:rPr>
            <w:rFonts w:ascii="Cambria Math" w:eastAsia="Times New Roman" w:hAnsi="Cambria Math"/>
            <w:lang w:val="en-US"/>
          </w:rPr>
          <m:t>τ</m:t>
        </m:r>
      </m:oMath>
      <w:r w:rsidR="00606196">
        <w:rPr>
          <w:rFonts w:eastAsia="Times New Roman"/>
          <w:lang w:val="en-US"/>
        </w:rPr>
        <w:t>)</w:t>
      </w:r>
      <w:r w:rsidR="003E5E92">
        <w:rPr>
          <w:rFonts w:eastAsia="Times New Roman"/>
          <w:lang w:val="en-US"/>
        </w:rPr>
        <w:t xml:space="preserve"> and within-study SD</w:t>
      </w:r>
      <w:r w:rsidR="00745ECE">
        <w:rPr>
          <w:rFonts w:eastAsia="Times New Roman"/>
          <w:lang w:val="en-US"/>
        </w:rPr>
        <w:t xml:space="preserve"> </w:t>
      </w:r>
      <m:oMath>
        <m:r>
          <w:rPr>
            <w:rFonts w:ascii="Cambria Math" w:eastAsia="Times New Roman" w:hAnsi="Cambria Math"/>
            <w:lang w:val="en-US"/>
          </w:rPr>
          <m:t>(ω</m:t>
        </m:r>
      </m:oMath>
      <w:r w:rsidR="00606196">
        <w:rPr>
          <w:rFonts w:eastAsia="Times New Roman"/>
          <w:lang w:val="en-US"/>
        </w:rPr>
        <w:t>)</w:t>
      </w:r>
      <w:r w:rsidR="003E5E92">
        <w:rPr>
          <w:rFonts w:eastAsia="Times New Roman"/>
          <w:lang w:val="en-US"/>
        </w:rPr>
        <w:t xml:space="preserve"> decreased and increased, respectively, as a function of </w:t>
      </w:r>
      <m:oMath>
        <m:r>
          <w:rPr>
            <w:rFonts w:ascii="Cambria Math" w:eastAsia="Times New Roman" w:hAnsi="Cambria Math"/>
            <w:lang w:val="en-US"/>
          </w:rPr>
          <m:t>ρ</m:t>
        </m:r>
      </m:oMath>
      <w:r w:rsidR="00606196">
        <w:rPr>
          <w:rFonts w:eastAsia="Times New Roman"/>
          <w:lang w:val="en-US"/>
        </w:rPr>
        <w:t xml:space="preserve"> </w:t>
      </w:r>
      <w:r>
        <w:rPr>
          <w:rFonts w:eastAsia="Times New Roman"/>
          <w:lang w:val="en-US"/>
        </w:rPr>
        <w:t xml:space="preserve">(see Sensitivity Analysis Figure 1). </w:t>
      </w:r>
      <w:r w:rsidR="00606196" w:rsidRPr="00606196">
        <w:rPr>
          <w:rFonts w:eastAsia="Times New Roman"/>
        </w:rPr>
        <w:t>In contrast to reintegrational outcomes</w:t>
      </w:r>
      <w:r>
        <w:rPr>
          <w:rFonts w:eastAsia="Times New Roman"/>
          <w:lang w:val="en-US"/>
        </w:rPr>
        <w:t>,</w:t>
      </w:r>
      <w:r w:rsidR="00606196">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3E5E92">
        <w:rPr>
          <w:rFonts w:eastAsia="Times New Roman"/>
          <w:lang w:val="en-US"/>
        </w:rPr>
        <w:t xml:space="preserve">slightly </w:t>
      </w:r>
      <w:r>
        <w:rPr>
          <w:rFonts w:eastAsia="Times New Roman"/>
          <w:lang w:val="en-US"/>
        </w:rPr>
        <w:t xml:space="preserve">decreased as a function of </w:t>
      </w:r>
      <m:oMath>
        <m:r>
          <w:rPr>
            <w:rFonts w:ascii="Cambria Math" w:eastAsia="Times New Roman" w:hAnsi="Cambria Math"/>
            <w:lang w:val="en-US"/>
          </w:rPr>
          <m:t>ρ</m:t>
        </m:r>
      </m:oMath>
      <w:r>
        <w:rPr>
          <w:rFonts w:eastAsia="Times New Roman"/>
          <w:lang w:val="en-US"/>
        </w:rPr>
        <w:t xml:space="preserve"> for mental health outcomes, ranging from </w:t>
      </w:r>
      <w:r w:rsidR="000A4FE5" w:rsidRPr="000A4FE5">
        <w:rPr>
          <w:rFonts w:eastAsia="Times New Roman"/>
          <w:lang w:val="en-US"/>
        </w:rPr>
        <w:t>0.2</w:t>
      </w:r>
      <w:r w:rsidR="000A4FE5">
        <w:rPr>
          <w:rFonts w:eastAsia="Times New Roman"/>
          <w:lang w:val="en-US"/>
        </w:rPr>
        <w:t xml:space="preserve">59 </w:t>
      </w:r>
      <w:r>
        <w:rPr>
          <w:rFonts w:eastAsia="Times New Roman"/>
          <w:lang w:val="en-US"/>
        </w:rPr>
        <w:t xml:space="preserve">SD 95% </w:t>
      </w:r>
      <w:r w:rsidR="00AF35DF" w:rsidRPr="00AF35DF">
        <w:rPr>
          <w:rFonts w:eastAsia="Times New Roman"/>
          <w:i/>
          <w:iCs/>
          <w:lang w:val="en-US"/>
        </w:rPr>
        <w:t>CI[</w:t>
      </w:r>
      <w:r w:rsidR="000A4FE5">
        <w:rPr>
          <w:rFonts w:eastAsia="Times New Roman"/>
          <w:lang w:val="en-US"/>
        </w:rPr>
        <w:t>0.130, 0.388</w:t>
      </w:r>
      <w:r>
        <w:rPr>
          <w:rFonts w:eastAsia="Times New Roman"/>
          <w:lang w:val="en-US"/>
        </w:rPr>
        <w:t xml:space="preserve">] when </w:t>
      </w:r>
      <m:oMath>
        <m:r>
          <w:rPr>
            <w:rFonts w:ascii="Cambria Math" w:eastAsia="Times New Roman" w:hAnsi="Cambria Math"/>
            <w:lang w:val="en-US"/>
          </w:rPr>
          <m:t>ρ</m:t>
        </m:r>
      </m:oMath>
      <w:r>
        <w:rPr>
          <w:rFonts w:eastAsia="Times New Roman"/>
          <w:lang w:val="en-US"/>
        </w:rPr>
        <w:t xml:space="preserve"> = </w:t>
      </w:r>
      <w:r w:rsidR="00745ECE">
        <w:rPr>
          <w:rFonts w:eastAsia="Times New Roman"/>
          <w:lang w:val="en-US"/>
        </w:rPr>
        <w:t>.</w:t>
      </w:r>
      <w:r>
        <w:rPr>
          <w:rFonts w:eastAsia="Times New Roman"/>
          <w:lang w:val="en-US"/>
        </w:rPr>
        <w:t xml:space="preserve">0 to </w:t>
      </w:r>
      <w:r w:rsidR="000A4FE5" w:rsidRPr="000A4FE5">
        <w:rPr>
          <w:rFonts w:eastAsia="Times New Roman"/>
          <w:lang w:val="en-US"/>
        </w:rPr>
        <w:t>0.2</w:t>
      </w:r>
      <w:r w:rsidR="000A4FE5">
        <w:rPr>
          <w:rFonts w:eastAsia="Times New Roman"/>
          <w:lang w:val="en-US"/>
        </w:rPr>
        <w:t xml:space="preserve">09 SD 95% </w:t>
      </w:r>
      <w:r w:rsidR="00AF35DF" w:rsidRPr="00AF35DF">
        <w:rPr>
          <w:rFonts w:eastAsia="Times New Roman"/>
          <w:i/>
          <w:iCs/>
          <w:lang w:val="en-US"/>
        </w:rPr>
        <w:t>CI[</w:t>
      </w:r>
      <w:r w:rsidR="000A4FE5">
        <w:rPr>
          <w:rFonts w:eastAsia="Times New Roman"/>
          <w:lang w:val="en-US"/>
        </w:rPr>
        <w:t>0.084, 0.334]</w:t>
      </w:r>
      <w:r w:rsidR="00745ECE">
        <w:rPr>
          <w:rFonts w:eastAsia="Times New Roman"/>
          <w:lang w:val="en-US"/>
        </w:rPr>
        <w:t xml:space="preserve"> when </w:t>
      </w:r>
      <m:oMath>
        <m:r>
          <w:rPr>
            <w:rFonts w:ascii="Cambria Math" w:eastAsia="Times New Roman" w:hAnsi="Cambria Math"/>
            <w:lang w:val="en-US"/>
          </w:rPr>
          <m:t>ρ</m:t>
        </m:r>
      </m:oMath>
      <w:r w:rsidR="00745ECE">
        <w:rPr>
          <w:rFonts w:eastAsia="Times New Roman"/>
          <w:lang w:val="en-US"/>
        </w:rPr>
        <w:t xml:space="preserve"> = .9</w:t>
      </w:r>
      <w:r w:rsidR="001E495E">
        <w:rPr>
          <w:rFonts w:eastAsia="Times New Roman"/>
          <w:lang w:val="en-US"/>
        </w:rPr>
        <w:t>.</w:t>
      </w:r>
      <w:r w:rsidR="000A4FE5">
        <w:rPr>
          <w:rFonts w:eastAsia="Times New Roman"/>
          <w:lang w:val="en-US"/>
        </w:rPr>
        <w:t xml:space="preserve"> </w:t>
      </w:r>
      <w:r w:rsidR="001E495E">
        <w:rPr>
          <w:rFonts w:eastAsia="Times New Roman"/>
          <w:lang w:val="en-US"/>
        </w:rPr>
        <w:t xml:space="preserve">In addition, both the total SD and </w:t>
      </w:r>
      <m:oMath>
        <m:r>
          <w:rPr>
            <w:rFonts w:ascii="Cambria Math" w:eastAsia="Times New Roman" w:hAnsi="Cambria Math"/>
            <w:lang w:val="en-US"/>
          </w:rPr>
          <m:t>ω</m:t>
        </m:r>
      </m:oMath>
      <w:r w:rsidR="003E0E96">
        <w:rPr>
          <w:rFonts w:eastAsia="Times New Roman"/>
          <w:lang w:val="en-US"/>
        </w:rPr>
        <w:t xml:space="preserve"> </w:t>
      </w:r>
      <w:r w:rsidR="001E495E">
        <w:rPr>
          <w:rFonts w:eastAsia="Times New Roman"/>
          <w:lang w:val="en-US"/>
        </w:rPr>
        <w:t xml:space="preserve">decreased when </w:t>
      </w:r>
      <m:oMath>
        <m:r>
          <w:rPr>
            <w:rFonts w:ascii="Cambria Math" w:eastAsia="Times New Roman" w:hAnsi="Cambria Math"/>
            <w:lang w:val="en-US"/>
          </w:rPr>
          <m:t>ρ</m:t>
        </m:r>
      </m:oMath>
      <w:r w:rsidR="001E495E">
        <w:rPr>
          <w:rFonts w:eastAsia="Times New Roman"/>
          <w:lang w:val="en-US"/>
        </w:rPr>
        <w:t xml:space="preserve"> </w:t>
      </w:r>
      <w:r w:rsidR="001E495E">
        <w:rPr>
          <w:rFonts w:eastAsia="Times New Roman"/>
          <w:lang w:val="en-US"/>
        </w:rPr>
        <w:lastRenderedPageBreak/>
        <w:t xml:space="preserve">increased, while the </w:t>
      </w:r>
      <m:oMath>
        <m:r>
          <w:rPr>
            <w:rFonts w:ascii="Cambria Math" w:eastAsia="Times New Roman" w:hAnsi="Cambria Math"/>
            <w:lang w:val="en-US"/>
          </w:rPr>
          <m:t>τ</m:t>
        </m:r>
      </m:oMath>
      <w:r w:rsidR="003E0E96">
        <w:rPr>
          <w:rFonts w:eastAsia="Times New Roman"/>
          <w:lang w:val="en-US"/>
        </w:rPr>
        <w:t xml:space="preserve"> </w:t>
      </w:r>
      <w:r w:rsidR="001E495E">
        <w:rPr>
          <w:rFonts w:eastAsia="Times New Roman"/>
          <w:lang w:val="en-US"/>
        </w:rPr>
        <w:t>w</w:t>
      </w:r>
      <w:r w:rsidR="003E0E96">
        <w:rPr>
          <w:rFonts w:eastAsia="Times New Roman"/>
          <w:lang w:val="en-US"/>
        </w:rPr>
        <w:t>as</w:t>
      </w:r>
      <w:r w:rsidR="001E495E">
        <w:rPr>
          <w:rFonts w:eastAsia="Times New Roman"/>
          <w:lang w:val="en-US"/>
        </w:rPr>
        <w:t xml:space="preserve"> relatively constant </w:t>
      </w:r>
      <w:r w:rsidR="00606196" w:rsidRPr="00606196">
        <w:rPr>
          <w:rFonts w:eastAsia="Times New Roman"/>
        </w:rPr>
        <w:t>across all assumed values of</w:t>
      </w:r>
      <w:r w:rsidR="00606196">
        <w:rPr>
          <w:rFonts w:eastAsia="Times New Roman"/>
        </w:rPr>
        <w:t xml:space="preserve"> </w:t>
      </w:r>
      <m:oMath>
        <m:r>
          <w:rPr>
            <w:rFonts w:ascii="Cambria Math" w:eastAsia="Times New Roman" w:hAnsi="Cambria Math"/>
            <w:lang w:val="en-US"/>
          </w:rPr>
          <m:t>ρ</m:t>
        </m:r>
      </m:oMath>
      <w:r w:rsidR="001E495E">
        <w:rPr>
          <w:rFonts w:eastAsia="Times New Roman"/>
          <w:lang w:val="en-US"/>
        </w:rPr>
        <w:t xml:space="preserve"> (see Sensitivity Analysis Figure 5). </w:t>
      </w:r>
    </w:p>
    <w:p w14:paraId="476E15D3" w14:textId="77777777" w:rsidR="001E495E" w:rsidRDefault="001E495E" w:rsidP="005A155D">
      <w:pPr>
        <w:jc w:val="both"/>
        <w:rPr>
          <w:rFonts w:eastAsia="Times New Roman"/>
          <w:lang w:val="en-US"/>
        </w:rPr>
      </w:pPr>
    </w:p>
    <w:p w14:paraId="2BA610AF" w14:textId="0F44EDA6" w:rsidR="00312779" w:rsidRDefault="001E495E" w:rsidP="005A155D">
      <w:pPr>
        <w:jc w:val="both"/>
        <w:rPr>
          <w:rFonts w:eastAsia="Times New Roman"/>
          <w:lang w:val="en-US"/>
        </w:rPr>
      </w:pPr>
      <w:r>
        <w:rPr>
          <w:rFonts w:eastAsia="Times New Roman"/>
          <w:lang w:val="en-US"/>
        </w:rPr>
        <w:t xml:space="preserve">Overall, we found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to be insensitive to leaving any single study out of the analysis</w:t>
      </w:r>
      <w:r w:rsidR="00602556">
        <w:rPr>
          <w:rFonts w:eastAsia="Times New Roman"/>
          <w:lang w:val="en-US"/>
        </w:rPr>
        <w:t xml:space="preserve"> (see Sensitivity Analysis Figures 2 and 6)</w:t>
      </w:r>
      <w:r w:rsidR="00745ECE">
        <w:rPr>
          <w:rFonts w:eastAsia="Times New Roman"/>
          <w:lang w:val="en-US"/>
        </w:rPr>
        <w:t xml:space="preserve">. For reintegrational outcomes,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00745ECE">
        <w:rPr>
          <w:rFonts w:eastAsia="Times New Roman"/>
          <w:lang w:val="en-US"/>
        </w:rPr>
        <w:t xml:space="preserve">ranged from </w:t>
      </w:r>
      <w:r w:rsidR="00745ECE" w:rsidRPr="000A4FE5">
        <w:rPr>
          <w:rFonts w:eastAsia="Times New Roman"/>
          <w:lang w:val="en-US"/>
        </w:rPr>
        <w:t>0.</w:t>
      </w:r>
      <w:r w:rsidR="00745ECE">
        <w:rPr>
          <w:rFonts w:eastAsia="Times New Roman"/>
          <w:lang w:val="en-US"/>
        </w:rPr>
        <w:t xml:space="preserve">173 SD 95% </w:t>
      </w:r>
      <w:r w:rsidR="00AF35DF" w:rsidRPr="00AF35DF">
        <w:rPr>
          <w:rFonts w:eastAsia="Times New Roman"/>
          <w:i/>
          <w:iCs/>
          <w:lang w:val="en-US"/>
        </w:rPr>
        <w:t>CI[</w:t>
      </w:r>
      <w:r w:rsidR="00745ECE">
        <w:rPr>
          <w:rFonts w:eastAsia="Times New Roman"/>
          <w:lang w:val="en-US"/>
        </w:rPr>
        <w:t xml:space="preserve">0.102, 0.244] when leaving out Cano-Vindel et al. (2021) to </w:t>
      </w:r>
      <w:r w:rsidR="00745ECE" w:rsidRPr="000A4FE5">
        <w:rPr>
          <w:rFonts w:eastAsia="Times New Roman"/>
          <w:lang w:val="en-US"/>
        </w:rPr>
        <w:t>0.2</w:t>
      </w:r>
      <w:r w:rsidR="00745ECE">
        <w:rPr>
          <w:rFonts w:eastAsia="Times New Roman"/>
          <w:lang w:val="en-US"/>
        </w:rPr>
        <w:t xml:space="preserve">09 SD 95% </w:t>
      </w:r>
      <w:r w:rsidR="00AF35DF" w:rsidRPr="00AF35DF">
        <w:rPr>
          <w:rFonts w:eastAsia="Times New Roman"/>
          <w:i/>
          <w:iCs/>
          <w:lang w:val="en-US"/>
        </w:rPr>
        <w:t>CI[</w:t>
      </w:r>
      <w:r w:rsidR="00745ECE">
        <w:rPr>
          <w:rFonts w:eastAsia="Times New Roman"/>
          <w:lang w:val="en-US"/>
        </w:rPr>
        <w:t xml:space="preserve">0.136, 0.282] when leaving out Crawford et al. (2012). For mental health outcome,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00745ECE">
        <w:rPr>
          <w:rFonts w:eastAsia="Times New Roman"/>
          <w:lang w:val="en-US"/>
        </w:rPr>
        <w:t xml:space="preserve"> ranged from </w:t>
      </w:r>
      <w:r w:rsidR="00745ECE" w:rsidRPr="000A4FE5">
        <w:rPr>
          <w:rFonts w:eastAsia="Times New Roman"/>
          <w:lang w:val="en-US"/>
        </w:rPr>
        <w:t>0.</w:t>
      </w:r>
      <w:r w:rsidR="00745ECE">
        <w:rPr>
          <w:rFonts w:eastAsia="Times New Roman"/>
          <w:lang w:val="en-US"/>
        </w:rPr>
        <w:t xml:space="preserve">182 SD 95% </w:t>
      </w:r>
      <w:r w:rsidR="00AF35DF" w:rsidRPr="00AF35DF">
        <w:rPr>
          <w:rFonts w:eastAsia="Times New Roman"/>
          <w:i/>
          <w:iCs/>
          <w:lang w:val="en-US"/>
        </w:rPr>
        <w:t>CI[</w:t>
      </w:r>
      <w:r w:rsidR="00745ECE">
        <w:rPr>
          <w:rFonts w:eastAsia="Times New Roman"/>
          <w:lang w:val="en-US"/>
        </w:rPr>
        <w:t xml:space="preserve">0.066, 0.298] when leaving out Smith et al. (2021) to </w:t>
      </w:r>
      <w:r w:rsidR="00745ECE" w:rsidRPr="000A4FE5">
        <w:rPr>
          <w:rFonts w:eastAsia="Times New Roman"/>
          <w:lang w:val="en-US"/>
        </w:rPr>
        <w:t>0.</w:t>
      </w:r>
      <w:r w:rsidR="00745ECE">
        <w:rPr>
          <w:rFonts w:eastAsia="Times New Roman"/>
          <w:lang w:val="en-US"/>
        </w:rPr>
        <w:t xml:space="preserve">234 SD 95% </w:t>
      </w:r>
      <w:r w:rsidR="00AF35DF" w:rsidRPr="00AF35DF">
        <w:rPr>
          <w:rFonts w:eastAsia="Times New Roman"/>
          <w:i/>
          <w:iCs/>
          <w:lang w:val="en-US"/>
        </w:rPr>
        <w:t>CI[</w:t>
      </w:r>
      <w:r w:rsidR="00745ECE">
        <w:rPr>
          <w:rFonts w:eastAsia="Times New Roman"/>
          <w:lang w:val="en-US"/>
        </w:rPr>
        <w:t xml:space="preserve">0.114, 0.354] when </w:t>
      </w:r>
      <w:r w:rsidR="00312779">
        <w:rPr>
          <w:rFonts w:eastAsia="Times New Roman"/>
          <w:lang w:val="en-US"/>
        </w:rPr>
        <w:t>excluding</w:t>
      </w:r>
      <w:r w:rsidR="00745ECE">
        <w:rPr>
          <w:rFonts w:eastAsia="Times New Roman"/>
          <w:lang w:val="en-US"/>
        </w:rPr>
        <w:t xml:space="preserve"> Craigie &amp; Nathan (2009). </w:t>
      </w:r>
    </w:p>
    <w:p w14:paraId="1333B81E" w14:textId="77777777" w:rsidR="00312779" w:rsidRDefault="00312779" w:rsidP="005A155D">
      <w:pPr>
        <w:jc w:val="both"/>
        <w:rPr>
          <w:rFonts w:eastAsia="Times New Roman"/>
          <w:lang w:val="en-US"/>
        </w:rPr>
      </w:pPr>
    </w:p>
    <w:p w14:paraId="041C3877" w14:textId="5959D8D2" w:rsidR="001E495E" w:rsidRDefault="00312779" w:rsidP="005A155D">
      <w:pPr>
        <w:jc w:val="both"/>
        <w:rPr>
          <w:rFonts w:eastAsia="Times New Roman"/>
        </w:rPr>
      </w:pPr>
      <w:r w:rsidRPr="00312779">
        <w:rPr>
          <w:rFonts w:eastAsia="Times New Roman"/>
        </w:rPr>
        <w:t>With one exception,</w:t>
      </w:r>
      <w:r w:rsidR="00745ECE">
        <w:rPr>
          <w:rFonts w:eastAsia="Times New Roman"/>
          <w:lang w:val="en-US"/>
        </w:rPr>
        <w:t xml:space="preserve"> all heterogeneity estimates were also agnostic to leaving any single study out. </w:t>
      </w:r>
      <w:r w:rsidRPr="00312779">
        <w:rPr>
          <w:rFonts w:eastAsia="Times New Roman"/>
        </w:rPr>
        <w:t>Specifically</w:t>
      </w:r>
      <w:r w:rsidR="00745ECE">
        <w:rPr>
          <w:rFonts w:eastAsia="Times New Roman"/>
          <w:lang w:val="en-US"/>
        </w:rPr>
        <w:t xml:space="preserve">, </w:t>
      </w:r>
      <m:oMath>
        <m:r>
          <w:rPr>
            <w:rFonts w:ascii="Cambria Math" w:eastAsia="Times New Roman" w:hAnsi="Cambria Math"/>
            <w:lang w:val="en-US"/>
          </w:rPr>
          <m:t>τ</m:t>
        </m:r>
      </m:oMath>
      <w:r w:rsidR="00745ECE">
        <w:rPr>
          <w:rFonts w:eastAsia="Times New Roman"/>
          <w:lang w:val="en-US"/>
        </w:rPr>
        <w:t xml:space="preserve"> drop</w:t>
      </w:r>
      <w:r>
        <w:rPr>
          <w:rFonts w:eastAsia="Times New Roman"/>
          <w:lang w:val="en-US"/>
        </w:rPr>
        <w:t>ped</w:t>
      </w:r>
      <w:r w:rsidR="00745ECE">
        <w:rPr>
          <w:rFonts w:eastAsia="Times New Roman"/>
          <w:lang w:val="en-US"/>
        </w:rPr>
        <w:t xml:space="preserve"> to null for reintegrational outcomes, when Cano-Vindel et al. (2021)</w:t>
      </w:r>
      <w:r>
        <w:rPr>
          <w:rFonts w:eastAsia="Times New Roman"/>
          <w:lang w:val="en-US"/>
        </w:rPr>
        <w:t xml:space="preserve"> was omitted</w:t>
      </w:r>
      <w:r w:rsidR="00745ECE">
        <w:rPr>
          <w:rFonts w:eastAsia="Times New Roman"/>
          <w:lang w:val="en-US"/>
        </w:rPr>
        <w:t xml:space="preserve">. </w:t>
      </w:r>
      <w:r w:rsidRPr="00312779">
        <w:rPr>
          <w:rFonts w:eastAsia="Times New Roman"/>
        </w:rPr>
        <w:t xml:space="preserve">This finding suggests that the estimation of </w:t>
      </w:r>
      <m:oMath>
        <m:r>
          <w:rPr>
            <w:rFonts w:ascii="Cambria Math" w:eastAsia="Times New Roman" w:hAnsi="Cambria Math"/>
          </w:rPr>
          <m:t>τ</m:t>
        </m:r>
      </m:oMath>
      <w:r>
        <w:rPr>
          <w:rFonts w:eastAsia="Times New Roman"/>
        </w:rPr>
        <w:t xml:space="preserve"> </w:t>
      </w:r>
      <w:r w:rsidRPr="00312779">
        <w:rPr>
          <w:rFonts w:eastAsia="Times New Roman"/>
        </w:rPr>
        <w:t>may be fragile, and that the primary moderators explaining variability in true effect sizes likely operate at levels that vary within, rather than between, studies.</w:t>
      </w:r>
    </w:p>
    <w:p w14:paraId="3D276ECE" w14:textId="77777777" w:rsidR="003E0E96" w:rsidRDefault="003E0E96" w:rsidP="005A155D">
      <w:pPr>
        <w:jc w:val="both"/>
        <w:rPr>
          <w:rFonts w:eastAsia="Times New Roman"/>
        </w:rPr>
      </w:pPr>
    </w:p>
    <w:p w14:paraId="3329DC7E" w14:textId="3EB01C19" w:rsidR="00602556" w:rsidRDefault="00602556" w:rsidP="00602556">
      <w:pPr>
        <w:jc w:val="both"/>
        <w:rPr>
          <w:rFonts w:eastAsia="Times New Roman"/>
          <w:lang w:val="en-US"/>
        </w:rPr>
      </w:pPr>
      <w:r w:rsidRPr="00602556">
        <w:rPr>
          <w:rFonts w:eastAsia="Times New Roman"/>
          <w:lang w:val="en-US"/>
        </w:rPr>
        <w:t>Figures 1</w:t>
      </w:r>
      <w:r w:rsidR="00DF16F7">
        <w:rPr>
          <w:rFonts w:eastAsia="Times New Roman"/>
          <w:lang w:val="en-US"/>
        </w:rPr>
        <w:t>7</w:t>
      </w:r>
      <w:r w:rsidRPr="00602556">
        <w:rPr>
          <w:rFonts w:eastAsia="Times New Roman"/>
          <w:lang w:val="en-US"/>
        </w:rPr>
        <w:t xml:space="preserve"> and 1</w:t>
      </w:r>
      <w:r w:rsidR="00DF16F7">
        <w:rPr>
          <w:rFonts w:eastAsia="Times New Roman"/>
          <w:lang w:val="en-US"/>
        </w:rPr>
        <w:t>8</w:t>
      </w:r>
      <w:r w:rsidRPr="00602556">
        <w:rPr>
          <w:rFonts w:eastAsia="Times New Roman"/>
          <w:lang w:val="en-US"/>
        </w:rPr>
        <w:t xml:space="preserve"> illustrate the sensitivity analyses conducted by varying the effect size calculation assumptions and inclusion criteria for reintegrational and mental health outcomes, respectively. As shown in both figures, changes in these computational assumptions and inclusion criteria led to only minor variations in the overall average effect size compared to the main analyses. This pattern held for both reintegrational and mental health outcomes.</w:t>
      </w:r>
    </w:p>
    <w:p w14:paraId="0BD6DB20" w14:textId="77777777" w:rsidR="00602556" w:rsidRPr="00602556" w:rsidRDefault="00602556" w:rsidP="00602556">
      <w:pPr>
        <w:jc w:val="both"/>
        <w:rPr>
          <w:rFonts w:eastAsia="Times New Roman"/>
          <w:lang w:val="en-US"/>
        </w:rPr>
      </w:pPr>
    </w:p>
    <w:p w14:paraId="67FCA9EF" w14:textId="5B5F9ED6" w:rsidR="00602556" w:rsidRPr="00602556" w:rsidRDefault="00602556" w:rsidP="00602556">
      <w:pPr>
        <w:jc w:val="both"/>
        <w:rPr>
          <w:rFonts w:eastAsia="Times New Roman"/>
          <w:lang w:val="en-US"/>
        </w:rPr>
      </w:pPr>
      <w:r>
        <w:rPr>
          <w:rFonts w:eastAsia="Times New Roman"/>
          <w:lang w:val="en-US"/>
        </w:rPr>
        <w:t>For</w:t>
      </w:r>
      <w:r w:rsidRPr="00602556">
        <w:rPr>
          <w:rFonts w:eastAsia="Times New Roman"/>
          <w:lang w:val="en-US"/>
        </w:rPr>
        <w:t xml:space="preserve"> both outcome types,</w:t>
      </w:r>
      <w:r>
        <w:rPr>
          <w:rFonts w:eastAsia="Times New Roman"/>
          <w:lang w:val="en-US"/>
        </w:rPr>
        <w:t xml:space="preserve">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sidRPr="00602556">
        <w:rPr>
          <w:rFonts w:eastAsia="Times New Roman"/>
          <w:lang w:val="en-US"/>
        </w:rPr>
        <w:t xml:space="preserve"> was no longer statistically different from zero when analyses were restricted to effect sizes rated as having a low risk of bias. However, this likely reflects reduced statistical power, as the magnitude of </w:t>
      </w:r>
      <m:oMath>
        <m:sSub>
          <m:sSubPr>
            <m:ctrlPr>
              <w:rPr>
                <w:rFonts w:ascii="Cambria Math" w:eastAsia="Times New Roman" w:hAnsi="Cambria Math"/>
                <w:i/>
                <w:lang w:val="en-US"/>
              </w:rPr>
            </m:ctrlPr>
          </m:sSubPr>
          <m:e>
            <m:acc>
              <m:accPr>
                <m:chr m:val="̅"/>
                <m:ctrlPr>
                  <w:rPr>
                    <w:rFonts w:ascii="Cambria Math" w:eastAsia="Times New Roman" w:hAnsi="Cambria Math"/>
                    <w:i/>
                    <w:lang w:val="en-US"/>
                  </w:rPr>
                </m:ctrlPr>
              </m:accPr>
              <m:e>
                <m:r>
                  <w:rPr>
                    <w:rFonts w:ascii="Cambria Math" w:eastAsia="Times New Roman" w:hAnsi="Cambria Math"/>
                    <w:lang w:val="en-US"/>
                  </w:rPr>
                  <m:t>g</m:t>
                </m:r>
              </m:e>
            </m:acc>
          </m:e>
          <m:sub>
            <m:r>
              <w:rPr>
                <w:rFonts w:ascii="Cambria Math" w:eastAsia="Times New Roman" w:hAnsi="Cambria Math"/>
                <w:lang w:val="en-US"/>
              </w:rPr>
              <m:t>t</m:t>
            </m:r>
          </m:sub>
        </m:sSub>
      </m:oMath>
      <w:r>
        <w:rPr>
          <w:rFonts w:eastAsia="Times New Roman"/>
          <w:lang w:val="en-US"/>
        </w:rPr>
        <w:t xml:space="preserve"> </w:t>
      </w:r>
      <w:r w:rsidRPr="00602556">
        <w:rPr>
          <w:rFonts w:eastAsia="Times New Roman"/>
          <w:lang w:val="en-US"/>
        </w:rPr>
        <w:t>remained close to the estimates from the main analyses. Notably, the 67% prediction interval remained highly similar to the original estimates across all sensitivity analyses, and heterogeneity estimates also differed only slightly.</w:t>
      </w:r>
    </w:p>
    <w:p w14:paraId="7FAF6671" w14:textId="77777777" w:rsidR="00C904F3" w:rsidRDefault="00C904F3" w:rsidP="00E12B9B">
      <w:pPr>
        <w:rPr>
          <w:rFonts w:eastAsia="Times New Roman"/>
          <w:b/>
          <w:bCs/>
          <w:lang w:val="en-US"/>
        </w:rPr>
      </w:pPr>
    </w:p>
    <w:p w14:paraId="762542F4" w14:textId="77777777" w:rsidR="005A155D" w:rsidRPr="00C904F3" w:rsidRDefault="005A155D" w:rsidP="00E12B9B">
      <w:pPr>
        <w:rPr>
          <w:rFonts w:eastAsia="Times New Roman"/>
          <w:b/>
          <w:bCs/>
          <w:lang w:val="en-US"/>
        </w:rPr>
      </w:pPr>
    </w:p>
    <w:p w14:paraId="7F51B258" w14:textId="06D64DA0" w:rsidR="00864B71" w:rsidRDefault="00C208EB" w:rsidP="00E12B9B">
      <w:pPr>
        <w:rPr>
          <w:rFonts w:eastAsia="Times New Roman"/>
          <w:lang w:val="en-US"/>
        </w:rPr>
      </w:pPr>
      <w:r w:rsidRPr="00C208EB">
        <w:rPr>
          <w:rFonts w:eastAsia="Times New Roman"/>
          <w:b/>
          <w:bCs/>
          <w:lang w:val="en-US"/>
        </w:rPr>
        <w:t>FIGURE 1</w:t>
      </w:r>
      <w:r w:rsidR="00DF16F7">
        <w:rPr>
          <w:rFonts w:eastAsia="Times New Roman"/>
          <w:b/>
          <w:bCs/>
          <w:lang w:val="en-US"/>
        </w:rPr>
        <w:t>7</w:t>
      </w:r>
      <w:r>
        <w:rPr>
          <w:rFonts w:eastAsia="Times New Roman"/>
          <w:lang w:val="en-US"/>
        </w:rPr>
        <w:t xml:space="preserve"> 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Pr="00E550DF">
        <w:rPr>
          <w:rFonts w:eastAsia="Times New Roman"/>
          <w:lang w:val="en-US"/>
        </w:rPr>
        <w:t>for</w:t>
      </w:r>
      <w:r>
        <w:rPr>
          <w:rFonts w:eastAsia="Times New Roman"/>
          <w:lang w:val="en-US"/>
        </w:rPr>
        <w:t xml:space="preserve"> reintegrational outcomes</w:t>
      </w:r>
    </w:p>
    <w:p w14:paraId="4912EE6D" w14:textId="1A24E9D0" w:rsidR="00C208EB" w:rsidRPr="00E550DF" w:rsidRDefault="00E176BB" w:rsidP="00E12B9B">
      <w:pPr>
        <w:rPr>
          <w:rFonts w:eastAsia="Times New Roman"/>
          <w:sz w:val="20"/>
          <w:szCs w:val="20"/>
          <w:lang w:val="en-US"/>
        </w:rPr>
      </w:pPr>
      <w:r>
        <w:rPr>
          <w:rFonts w:eastAsia="Times New Roman"/>
          <w:noProof/>
          <w:sz w:val="20"/>
          <w:szCs w:val="20"/>
          <w:lang w:val="en-US"/>
        </w:rPr>
        <w:lastRenderedPageBreak/>
        <w:drawing>
          <wp:inline distT="0" distB="0" distL="0" distR="0" wp14:anchorId="152A987F" wp14:editId="47C92727">
            <wp:extent cx="59436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A027AA" w14:textId="5A38B212" w:rsidR="00E550DF" w:rsidRPr="00DA54E7" w:rsidRDefault="00E550DF" w:rsidP="00DA54E7">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00DA54E7" w:rsidRPr="00DA54E7">
        <w:rPr>
          <w:rFonts w:eastAsia="Times New Roman"/>
          <w:sz w:val="20"/>
          <w:szCs w:val="20"/>
          <w:lang w:val="en-US"/>
        </w:rPr>
        <w:t xml:space="preserve"> from the main analysis. The gray shad</w:t>
      </w:r>
      <w:r w:rsidR="00F8082D">
        <w:rPr>
          <w:rFonts w:eastAsia="Times New Roman"/>
          <w:sz w:val="20"/>
          <w:szCs w:val="20"/>
          <w:lang w:val="en-US"/>
        </w:rPr>
        <w:t>ing</w:t>
      </w:r>
      <w:r w:rsidR="00DA54E7" w:rsidRPr="00DA54E7">
        <w:rPr>
          <w:rFonts w:eastAsia="Times New Roman"/>
          <w:sz w:val="20"/>
          <w:szCs w:val="20"/>
          <w:lang w:val="en-US"/>
        </w:rPr>
        <w:t xml:space="preserve"> in the first column </w:t>
      </w:r>
      <w:r w:rsidR="00F8082D">
        <w:rPr>
          <w:rFonts w:eastAsia="Times New Roman"/>
          <w:sz w:val="20"/>
          <w:szCs w:val="20"/>
          <w:lang w:val="en-US"/>
        </w:rPr>
        <w:t>represents</w:t>
      </w:r>
      <w:r w:rsidR="00DA54E7" w:rsidRPr="00DA54E7">
        <w:rPr>
          <w:rFonts w:eastAsia="Times New Roman"/>
          <w:sz w:val="20"/>
          <w:szCs w:val="20"/>
          <w:lang w:val="en-US"/>
        </w:rPr>
        <w:t xml:space="preserve"> the width of the confidence interval from the main analysis, </w:t>
      </w:r>
      <w:r w:rsidR="00F8082D">
        <w:rPr>
          <w:rFonts w:eastAsia="Times New Roman"/>
          <w:sz w:val="20"/>
          <w:szCs w:val="20"/>
          <w:lang w:val="en-US"/>
        </w:rPr>
        <w:t>w</w:t>
      </w:r>
      <w:r w:rsidR="00A72416">
        <w:rPr>
          <w:rFonts w:eastAsia="Times New Roman"/>
          <w:sz w:val="20"/>
          <w:szCs w:val="20"/>
          <w:lang w:val="en-US"/>
        </w:rPr>
        <w:t>hile</w:t>
      </w:r>
      <w:r w:rsidR="00DA54E7" w:rsidRPr="00DA54E7">
        <w:rPr>
          <w:rFonts w:eastAsia="Times New Roman"/>
          <w:sz w:val="20"/>
          <w:szCs w:val="20"/>
          <w:lang w:val="en-US"/>
        </w:rPr>
        <w:t xml:space="preserve"> the point</w:t>
      </w:r>
      <w:r w:rsidR="00F8082D">
        <w:rPr>
          <w:rFonts w:eastAsia="Times New Roman"/>
          <w:sz w:val="20"/>
          <w:szCs w:val="20"/>
          <w:lang w:val="en-US"/>
        </w:rPr>
        <w:t xml:space="preserve"> </w:t>
      </w:r>
      <w:r w:rsidR="00DA54E7" w:rsidRPr="00DA54E7">
        <w:rPr>
          <w:rFonts w:eastAsia="Times New Roman"/>
          <w:sz w:val="20"/>
          <w:szCs w:val="20"/>
          <w:lang w:val="en-US"/>
        </w:rPr>
        <w:t xml:space="preserve">lines indicate the reestimated confidence intervals. </w:t>
      </w:r>
      <w:r w:rsidR="00A72416" w:rsidRPr="00A72416">
        <w:rPr>
          <w:rFonts w:eastAsia="Times New Roman"/>
          <w:sz w:val="20"/>
          <w:szCs w:val="20"/>
        </w:rPr>
        <w:t>Dotted lines indicate the 67% prediction interval estimated from the main analysis, and the gray bands in the first column represent the re-estimated 67% prediction intervals.</w:t>
      </w:r>
    </w:p>
    <w:p w14:paraId="60374925" w14:textId="77777777" w:rsidR="00DA54E7" w:rsidRPr="00DA54E7" w:rsidRDefault="00DA54E7" w:rsidP="00DA54E7">
      <w:pPr>
        <w:jc w:val="both"/>
        <w:rPr>
          <w:rFonts w:eastAsia="Times New Roman"/>
          <w:sz w:val="20"/>
          <w:szCs w:val="20"/>
          <w:lang w:val="en-US"/>
        </w:rPr>
      </w:pPr>
    </w:p>
    <w:p w14:paraId="42821F75" w14:textId="62D2EDE1" w:rsidR="00E550DF" w:rsidRDefault="00C208EB" w:rsidP="00E550DF">
      <w:pPr>
        <w:rPr>
          <w:rFonts w:eastAsia="Times New Roman"/>
          <w:lang w:val="en-US"/>
        </w:rPr>
      </w:pPr>
      <w:r w:rsidRPr="00C208EB">
        <w:rPr>
          <w:rFonts w:eastAsia="Times New Roman"/>
          <w:b/>
          <w:bCs/>
          <w:lang w:val="en-US"/>
        </w:rPr>
        <w:t>FIGURE 1</w:t>
      </w:r>
      <w:r w:rsidR="00DF16F7">
        <w:rPr>
          <w:rFonts w:eastAsia="Times New Roman"/>
          <w:b/>
          <w:bCs/>
          <w:lang w:val="en-US"/>
        </w:rPr>
        <w:t>8</w:t>
      </w:r>
      <w:r>
        <w:rPr>
          <w:rFonts w:eastAsia="Times New Roman"/>
          <w:lang w:val="en-US"/>
        </w:rPr>
        <w:t xml:space="preserve"> </w:t>
      </w:r>
      <w:r w:rsidR="00E550DF">
        <w:rPr>
          <w:rFonts w:eastAsia="Times New Roman"/>
          <w:lang w:val="en-US"/>
        </w:rPr>
        <w:t xml:space="preserve">Sensitivity analyses </w:t>
      </w:r>
      <w:r w:rsidR="00E550DF" w:rsidRPr="00E550DF">
        <w:rPr>
          <w:rFonts w:eastAsia="Times New Roman"/>
          <w:lang w:val="en-US"/>
        </w:rPr>
        <w:t>changing effect size calculation assumptions and inclusion criteria</w:t>
      </w:r>
      <w:r w:rsidR="00E550DF">
        <w:rPr>
          <w:rFonts w:eastAsia="Times New Roman"/>
          <w:lang w:val="en-US"/>
        </w:rPr>
        <w:t xml:space="preserve"> </w:t>
      </w:r>
      <w:r w:rsidR="00E550DF" w:rsidRPr="00E550DF">
        <w:rPr>
          <w:rFonts w:eastAsia="Times New Roman"/>
          <w:lang w:val="en-US"/>
        </w:rPr>
        <w:t>for</w:t>
      </w:r>
      <w:r w:rsidR="00E550DF">
        <w:rPr>
          <w:rFonts w:eastAsia="Times New Roman"/>
          <w:lang w:val="en-US"/>
        </w:rPr>
        <w:t xml:space="preserve"> mental health outcomes</w:t>
      </w:r>
    </w:p>
    <w:p w14:paraId="4FC3C0B5" w14:textId="7336C99F" w:rsidR="00C208EB" w:rsidRDefault="00E176BB" w:rsidP="00E12B9B">
      <w:pPr>
        <w:rPr>
          <w:rFonts w:eastAsia="Times New Roman"/>
          <w:lang w:val="en-US"/>
        </w:rPr>
      </w:pPr>
      <w:r>
        <w:rPr>
          <w:rFonts w:eastAsia="Times New Roman"/>
          <w:noProof/>
          <w:lang w:val="en-US"/>
        </w:rPr>
        <w:lastRenderedPageBreak/>
        <w:drawing>
          <wp:inline distT="0" distB="0" distL="0" distR="0" wp14:anchorId="17E1C09D" wp14:editId="5357724E">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4241A98" w14:textId="77777777" w:rsidR="00A72416" w:rsidRPr="00DA54E7" w:rsidRDefault="00A72416" w:rsidP="00A72416">
      <w:pPr>
        <w:jc w:val="both"/>
        <w:rPr>
          <w:rFonts w:eastAsia="Times New Roman"/>
          <w:sz w:val="20"/>
          <w:szCs w:val="20"/>
        </w:rPr>
      </w:pPr>
      <w:r w:rsidRPr="00E550DF">
        <w:rPr>
          <w:rFonts w:eastAsia="Times New Roman"/>
          <w:i/>
          <w:iCs/>
          <w:sz w:val="20"/>
          <w:szCs w:val="20"/>
          <w:lang w:val="en-US"/>
        </w:rPr>
        <w:t>Note</w:t>
      </w:r>
      <w:r w:rsidRPr="00E550DF">
        <w:rPr>
          <w:rFonts w:eastAsia="Times New Roman"/>
          <w:sz w:val="20"/>
          <w:szCs w:val="20"/>
          <w:lang w:val="en-US"/>
        </w:rPr>
        <w:t>:</w:t>
      </w:r>
      <w:r w:rsidRPr="00E550DF">
        <w:rPr>
          <w:rFonts w:eastAsia="Times New Roman"/>
          <w:i/>
          <w:iCs/>
          <w:sz w:val="20"/>
          <w:szCs w:val="20"/>
          <w:lang w:val="en-US"/>
        </w:rPr>
        <w:t xml:space="preserve"> </w:t>
      </w:r>
      <w:r w:rsidRPr="00E550DF">
        <w:rPr>
          <w:rFonts w:eastAsia="Times New Roman"/>
          <w:sz w:val="20"/>
          <w:szCs w:val="20"/>
          <w:lang w:val="en-US"/>
        </w:rPr>
        <w:t>Dashed lines indicate the estimated values</w:t>
      </w:r>
      <w:r w:rsidRPr="00DA54E7">
        <w:rPr>
          <w:rFonts w:eastAsia="Times New Roman"/>
          <w:sz w:val="20"/>
          <w:szCs w:val="20"/>
          <w:lang w:val="en-US"/>
        </w:rPr>
        <w:t xml:space="preserve"> from the main analysis. The gray shad</w:t>
      </w:r>
      <w:r>
        <w:rPr>
          <w:rFonts w:eastAsia="Times New Roman"/>
          <w:sz w:val="20"/>
          <w:szCs w:val="20"/>
          <w:lang w:val="en-US"/>
        </w:rPr>
        <w:t>ing</w:t>
      </w:r>
      <w:r w:rsidRPr="00DA54E7">
        <w:rPr>
          <w:rFonts w:eastAsia="Times New Roman"/>
          <w:sz w:val="20"/>
          <w:szCs w:val="20"/>
          <w:lang w:val="en-US"/>
        </w:rPr>
        <w:t xml:space="preserve"> in the first column </w:t>
      </w:r>
      <w:r>
        <w:rPr>
          <w:rFonts w:eastAsia="Times New Roman"/>
          <w:sz w:val="20"/>
          <w:szCs w:val="20"/>
          <w:lang w:val="en-US"/>
        </w:rPr>
        <w:t>represents</w:t>
      </w:r>
      <w:r w:rsidRPr="00DA54E7">
        <w:rPr>
          <w:rFonts w:eastAsia="Times New Roman"/>
          <w:sz w:val="20"/>
          <w:szCs w:val="20"/>
          <w:lang w:val="en-US"/>
        </w:rPr>
        <w:t xml:space="preserve"> the width of the confidence interval from the main analysis, </w:t>
      </w:r>
      <w:r>
        <w:rPr>
          <w:rFonts w:eastAsia="Times New Roman"/>
          <w:sz w:val="20"/>
          <w:szCs w:val="20"/>
          <w:lang w:val="en-US"/>
        </w:rPr>
        <w:t>while</w:t>
      </w:r>
      <w:r w:rsidRPr="00DA54E7">
        <w:rPr>
          <w:rFonts w:eastAsia="Times New Roman"/>
          <w:sz w:val="20"/>
          <w:szCs w:val="20"/>
          <w:lang w:val="en-US"/>
        </w:rPr>
        <w:t xml:space="preserve"> the point</w:t>
      </w:r>
      <w:r>
        <w:rPr>
          <w:rFonts w:eastAsia="Times New Roman"/>
          <w:sz w:val="20"/>
          <w:szCs w:val="20"/>
          <w:lang w:val="en-US"/>
        </w:rPr>
        <w:t xml:space="preserve"> </w:t>
      </w:r>
      <w:r w:rsidRPr="00DA54E7">
        <w:rPr>
          <w:rFonts w:eastAsia="Times New Roman"/>
          <w:sz w:val="20"/>
          <w:szCs w:val="20"/>
          <w:lang w:val="en-US"/>
        </w:rPr>
        <w:t xml:space="preserve">lines indicate the reestimated confidence intervals. </w:t>
      </w:r>
      <w:r w:rsidRPr="00A72416">
        <w:rPr>
          <w:rFonts w:eastAsia="Times New Roman"/>
          <w:sz w:val="20"/>
          <w:szCs w:val="20"/>
        </w:rPr>
        <w:t>Dotted lines indicate the 67% prediction interval estimated from the main analysis, and the gray bands in the first column represent the re-estimated 67% prediction intervals.</w:t>
      </w:r>
    </w:p>
    <w:p w14:paraId="3B385AD0" w14:textId="77777777" w:rsidR="00F8082D" w:rsidRPr="00F8082D" w:rsidRDefault="00F8082D" w:rsidP="00E12B9B">
      <w:pPr>
        <w:rPr>
          <w:rFonts w:eastAsia="Times New Roman"/>
        </w:rPr>
      </w:pPr>
    </w:p>
    <w:p w14:paraId="7EB3100C" w14:textId="376A0F32" w:rsidR="001968D4" w:rsidRDefault="001968D4" w:rsidP="001968D4">
      <w:pPr>
        <w:pStyle w:val="Heading4"/>
        <w:rPr>
          <w:lang w:val="en-US"/>
        </w:rPr>
      </w:pPr>
      <w:r>
        <w:rPr>
          <w:lang w:val="en-US"/>
        </w:rPr>
        <w:t>Exploratory sensitivity analysis</w:t>
      </w:r>
    </w:p>
    <w:p w14:paraId="40B340BB" w14:textId="32A7BDF7" w:rsidR="001968D4" w:rsidRDefault="00BD23BB" w:rsidP="005E50C4">
      <w:pPr>
        <w:jc w:val="both"/>
        <w:rPr>
          <w:rFonts w:eastAsia="Times New Roman"/>
          <w:lang w:val="en-US"/>
        </w:rPr>
      </w:pPr>
      <w:r w:rsidRPr="00BD23BB">
        <w:rPr>
          <w:rFonts w:eastAsia="Times New Roman"/>
        </w:rPr>
        <w:t xml:space="preserve">Stanley et al. (2022) suggest that small-sample studies tend to exhibit greater heterogeneity than large-sample studies, and that this correlation between sample size and heterogeneity may violate the assumptions of random-effects models. </w:t>
      </w:r>
      <w:r>
        <w:rPr>
          <w:rFonts w:eastAsia="Times New Roman"/>
        </w:rPr>
        <w:t>Hence</w:t>
      </w:r>
      <w:r w:rsidRPr="00BD23BB">
        <w:rPr>
          <w:rFonts w:eastAsia="Times New Roman"/>
        </w:rPr>
        <w:t xml:space="preserve">, as an exploratory analysis, we examined whether heterogeneity decreased when small studies were excluded (see Sensitivity Analysis Figures 3 and 7). However, we found no relationship between effective sample size and the total </w:t>
      </w:r>
      <w:r>
        <w:rPr>
          <w:rFonts w:eastAsia="Times New Roman"/>
        </w:rPr>
        <w:t xml:space="preserve">SD </w:t>
      </w:r>
      <w:r w:rsidR="005E50C4">
        <w:rPr>
          <w:rFonts w:eastAsia="Times New Roman"/>
          <w:lang w:val="en-US"/>
        </w:rPr>
        <w:t>(</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r>
          <w:rPr>
            <w:rFonts w:ascii="Cambria Math" w:eastAsia="Times New Roman" w:hAnsi="Cambria Math"/>
            <w:lang w:val="en-US"/>
          </w:rPr>
          <m:t>)</m:t>
        </m:r>
      </m:oMath>
      <w:r w:rsidR="005E50C4">
        <w:rPr>
          <w:rFonts w:eastAsia="Times New Roman"/>
          <w:lang w:val="en-US"/>
        </w:rPr>
        <w:t xml:space="preserve">, with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5E50C4">
        <w:rPr>
          <w:rFonts w:eastAsia="Times New Roman"/>
          <w:lang w:val="en-US"/>
        </w:rPr>
        <w:t xml:space="preserve"> = </w:t>
      </w:r>
      <w:r>
        <w:rPr>
          <w:rFonts w:eastAsia="Times New Roman"/>
          <w:lang w:val="en-US"/>
        </w:rPr>
        <w:t>0.166</w:t>
      </w:r>
      <w:r w:rsidR="00264A93">
        <w:rPr>
          <w:rFonts w:eastAsia="Times New Roman"/>
          <w:lang w:val="en-US"/>
        </w:rPr>
        <w:t xml:space="preserve"> for reintegrational outcomes and </w:t>
      </w:r>
      <m:oMath>
        <m:sSub>
          <m:sSubPr>
            <m:ctrlPr>
              <w:rPr>
                <w:rFonts w:ascii="Cambria Math" w:eastAsia="Times New Roman" w:hAnsi="Cambria Math"/>
                <w:i/>
                <w:lang w:val="en-US"/>
              </w:rPr>
            </m:ctrlPr>
          </m:sSubPr>
          <m:e>
            <m:r>
              <w:rPr>
                <w:rFonts w:ascii="Cambria Math" w:eastAsia="Times New Roman" w:hAnsi="Cambria Math"/>
                <w:lang w:val="en-US"/>
              </w:rPr>
              <m:t>σ</m:t>
            </m:r>
          </m:e>
          <m:sub>
            <m:r>
              <w:rPr>
                <w:rFonts w:ascii="Cambria Math" w:eastAsia="Times New Roman" w:hAnsi="Cambria Math"/>
                <w:lang w:val="en-US"/>
              </w:rPr>
              <m:t>t</m:t>
            </m:r>
          </m:sub>
        </m:sSub>
      </m:oMath>
      <w:r w:rsidR="00264A93">
        <w:rPr>
          <w:rFonts w:eastAsia="Times New Roman"/>
          <w:lang w:val="en-US"/>
        </w:rPr>
        <w:t xml:space="preserve"> = </w:t>
      </w:r>
      <w:r>
        <w:rPr>
          <w:rFonts w:eastAsia="Times New Roman"/>
          <w:lang w:val="en-US"/>
        </w:rPr>
        <w:t>0.366</w:t>
      </w:r>
      <w:r w:rsidR="00264A93">
        <w:rPr>
          <w:rFonts w:eastAsia="Times New Roman"/>
          <w:lang w:val="en-US"/>
        </w:rPr>
        <w:t xml:space="preserve"> for mental outcomes</w:t>
      </w:r>
      <w:r>
        <w:rPr>
          <w:rFonts w:eastAsia="Times New Roman"/>
          <w:lang w:val="en-US"/>
        </w:rPr>
        <w:t xml:space="preserve">, </w:t>
      </w:r>
      <w:r w:rsidR="005E50C4">
        <w:rPr>
          <w:rFonts w:eastAsia="Times New Roman"/>
          <w:lang w:val="en-US"/>
        </w:rPr>
        <w:t>when estimated using</w:t>
      </w:r>
      <w:r>
        <w:rPr>
          <w:rFonts w:eastAsia="Times New Roman"/>
          <w:lang w:val="en-US"/>
        </w:rPr>
        <w:t xml:space="preserve"> only</w:t>
      </w:r>
      <w:r w:rsidR="005E50C4">
        <w:rPr>
          <w:rFonts w:eastAsia="Times New Roman"/>
          <w:lang w:val="en-US"/>
        </w:rPr>
        <w:t xml:space="preserve"> the five largest studies.   </w:t>
      </w:r>
    </w:p>
    <w:p w14:paraId="73CF1AA4" w14:textId="77777777" w:rsidR="001968D4" w:rsidRDefault="001968D4" w:rsidP="00E12B9B">
      <w:pPr>
        <w:rPr>
          <w:rFonts w:eastAsia="Times New Roman"/>
          <w:lang w:val="en-US"/>
        </w:rPr>
      </w:pPr>
    </w:p>
    <w:p w14:paraId="2B8F1AE9" w14:textId="0D08079E" w:rsidR="00EC72ED" w:rsidRDefault="00EC72ED" w:rsidP="00362CDD">
      <w:pPr>
        <w:pStyle w:val="Heading3"/>
        <w:rPr>
          <w:rFonts w:eastAsia="Times New Roman"/>
          <w:lang w:val="en-US"/>
        </w:rPr>
      </w:pPr>
      <w:r>
        <w:rPr>
          <w:rFonts w:eastAsia="Times New Roman"/>
          <w:lang w:val="en-US"/>
        </w:rPr>
        <w:t>Moderator analysis</w:t>
      </w:r>
    </w:p>
    <w:p w14:paraId="209755FB" w14:textId="629D2C3A" w:rsidR="00ED7858" w:rsidRDefault="00EC72ED" w:rsidP="00E7262D">
      <w:pPr>
        <w:jc w:val="both"/>
        <w:rPr>
          <w:rFonts w:eastAsia="Times New Roman"/>
          <w:lang w:val="en-US" w:eastAsia="da-DK"/>
        </w:rPr>
      </w:pPr>
      <w:r>
        <w:rPr>
          <w:rFonts w:eastAsia="Times New Roman"/>
          <w:lang w:val="en-US"/>
        </w:rPr>
        <w:t>While the</w:t>
      </w:r>
      <w:r w:rsidR="00981E0E">
        <w:rPr>
          <w:rFonts w:eastAsia="Times New Roman"/>
          <w:lang w:val="en-US"/>
        </w:rPr>
        <w:t xml:space="preserve"> above</w:t>
      </w:r>
      <w:r>
        <w:rPr>
          <w:rFonts w:eastAsia="Times New Roman"/>
          <w:lang w:val="en-US"/>
        </w:rPr>
        <w:t xml:space="preserve"> results summarized the mean difference between group-based interventions and no or individual treatments for reintegrational and mental health outcomes, respectively, it did not take into account the potential </w:t>
      </w:r>
      <w:r w:rsidR="00E7262D">
        <w:rPr>
          <w:rFonts w:eastAsia="Times New Roman"/>
          <w:lang w:val="en-US"/>
        </w:rPr>
        <w:t xml:space="preserve">differences in effect sizes across moderating factors. As we detected substantial heterogeneity both within and between studies, this indicates that moderator factors operate at various levels, which in turn justifies the conduct of meta-regression analysis. As per protocol, we, therefore, conducted a comprehensive set of moderator analyses, </w:t>
      </w:r>
      <w:r w:rsidR="00E7262D" w:rsidRPr="00E7262D">
        <w:rPr>
          <w:rFonts w:eastAsia="Times New Roman"/>
        </w:rPr>
        <w:t>informed by both theoretical considerations and methodological concerns</w:t>
      </w:r>
      <w:r w:rsidR="00E7262D">
        <w:rPr>
          <w:rFonts w:eastAsia="Times New Roman"/>
        </w:rPr>
        <w:t xml:space="preserve">. </w:t>
      </w:r>
      <w:r w:rsidR="00864B71">
        <w:rPr>
          <w:rFonts w:eastAsia="Times New Roman"/>
        </w:rPr>
        <w:t xml:space="preserve">As in the previous section, we present the results separately for reintegrational and mental health outcomes. </w:t>
      </w:r>
    </w:p>
    <w:p w14:paraId="3294B2E6" w14:textId="77777777" w:rsidR="00ED7858" w:rsidRDefault="00ED7858" w:rsidP="00EC72ED">
      <w:pPr>
        <w:rPr>
          <w:rFonts w:eastAsia="Times New Roman"/>
          <w:lang w:val="en-US" w:eastAsia="da-DK"/>
        </w:rPr>
      </w:pPr>
    </w:p>
    <w:p w14:paraId="4E0EBCC4" w14:textId="3109D767" w:rsidR="00ED7858" w:rsidRDefault="00C83143" w:rsidP="00C83143">
      <w:pPr>
        <w:pStyle w:val="Heading4"/>
        <w:rPr>
          <w:lang w:val="en-US" w:eastAsia="da-DK"/>
        </w:rPr>
      </w:pPr>
      <w:r>
        <w:rPr>
          <w:lang w:val="en-US" w:eastAsia="da-DK"/>
        </w:rPr>
        <w:lastRenderedPageBreak/>
        <w:t>Moderator effects of group-based interventions on social reintegration</w:t>
      </w:r>
    </w:p>
    <w:p w14:paraId="32EBCAB9" w14:textId="7634183D" w:rsidR="00A7683E" w:rsidRDefault="00362CDD" w:rsidP="00362CDD">
      <w:pPr>
        <w:jc w:val="both"/>
        <w:rPr>
          <w:rFonts w:eastAsia="Times New Roman"/>
          <w:lang w:val="en-US" w:eastAsia="da-DK"/>
        </w:rPr>
      </w:pPr>
      <w:r>
        <w:rPr>
          <w:rFonts w:eastAsia="Times New Roman"/>
          <w:lang w:val="en-US" w:eastAsia="da-DK"/>
        </w:rPr>
        <w:t xml:space="preserve">Based on reintegrational outcomes, </w:t>
      </w:r>
      <w:r w:rsidR="00F92804">
        <w:rPr>
          <w:rFonts w:eastAsia="Times New Roman"/>
          <w:lang w:val="en-US" w:eastAsia="da-DK"/>
        </w:rPr>
        <w:t>Ta</w:t>
      </w:r>
      <w:r>
        <w:rPr>
          <w:rFonts w:eastAsia="Times New Roman"/>
          <w:lang w:val="en-US" w:eastAsia="da-DK"/>
        </w:rPr>
        <w:t>bles 7 and 8 report the results for theoretically and methodologically informed categorical moderator</w:t>
      </w:r>
      <w:r w:rsidR="00210A2B">
        <w:rPr>
          <w:rFonts w:eastAsia="Times New Roman"/>
          <w:lang w:val="en-US" w:eastAsia="da-DK"/>
        </w:rPr>
        <w:t xml:space="preserve"> analysis</w:t>
      </w:r>
      <w:r>
        <w:rPr>
          <w:rFonts w:eastAsia="Times New Roman"/>
          <w:lang w:val="en-US" w:eastAsia="da-DK"/>
        </w:rPr>
        <w:t>, while Table 9</w:t>
      </w:r>
      <w:r w:rsidR="00210A2B">
        <w:rPr>
          <w:rFonts w:eastAsia="Times New Roman"/>
          <w:lang w:val="en-US" w:eastAsia="da-DK"/>
        </w:rPr>
        <w:t xml:space="preserve"> presents</w:t>
      </w:r>
      <w:r>
        <w:rPr>
          <w:rFonts w:eastAsia="Times New Roman"/>
          <w:lang w:val="en-US" w:eastAsia="da-DK"/>
        </w:rPr>
        <w:t xml:space="preserve"> analyses based on continuous </w:t>
      </w:r>
      <w:r w:rsidR="00210A2B">
        <w:rPr>
          <w:rFonts w:eastAsia="Times New Roman"/>
          <w:lang w:val="en-US" w:eastAsia="da-DK"/>
        </w:rPr>
        <w:t>moderators</w:t>
      </w:r>
      <w:r>
        <w:rPr>
          <w:rFonts w:eastAsia="Times New Roman"/>
          <w:lang w:val="en-US" w:eastAsia="da-DK"/>
        </w:rPr>
        <w:t xml:space="preserve">. </w:t>
      </w:r>
      <w:r w:rsidR="00A7683E">
        <w:rPr>
          <w:rFonts w:eastAsia="Times New Roman"/>
          <w:lang w:val="en-US" w:eastAsia="da-DK"/>
        </w:rPr>
        <w:t>All tables provide marginal subgroup effect sizes (i.e., without add</w:t>
      </w:r>
      <w:r w:rsidR="000523AC">
        <w:rPr>
          <w:rFonts w:eastAsia="Times New Roman"/>
          <w:lang w:val="en-US" w:eastAsia="da-DK"/>
        </w:rPr>
        <w:t>ing</w:t>
      </w:r>
      <w:r w:rsidR="00A7683E">
        <w:rPr>
          <w:rFonts w:eastAsia="Times New Roman"/>
          <w:lang w:val="en-US" w:eastAsia="da-DK"/>
        </w:rPr>
        <w:t xml:space="preserve"> covariates to the model) as well as covariate-adjusted subgroup effect sizes. </w:t>
      </w:r>
      <w:r w:rsidR="00F234CC">
        <w:rPr>
          <w:rFonts w:eastAsia="Times New Roman"/>
          <w:lang w:val="en-US" w:eastAsia="da-DK"/>
        </w:rPr>
        <w:t xml:space="preserve">All moderator analyses related to social reintegration were based on 46 studies and 205 effect sizes. </w:t>
      </w:r>
      <w:r w:rsidR="008622CB">
        <w:rPr>
          <w:rFonts w:eastAsia="Times New Roman"/>
          <w:lang w:val="en-US" w:eastAsia="da-DK"/>
        </w:rPr>
        <w:t xml:space="preserve">We generally found similar patterns between the moderator effects derived from unconditional and covariate-adjusted models. The only minor difference was that the covariate-adjusted subgroup effects were generally larger. </w:t>
      </w:r>
      <w:r w:rsidR="005E0E87">
        <w:rPr>
          <w:rFonts w:eastAsia="Times New Roman"/>
          <w:lang w:val="en-US" w:eastAsia="da-DK"/>
        </w:rPr>
        <w:t>Therefore</w:t>
      </w:r>
      <w:r w:rsidR="008622CB">
        <w:rPr>
          <w:rFonts w:eastAsia="Times New Roman"/>
          <w:lang w:val="en-US" w:eastAsia="da-DK"/>
        </w:rPr>
        <w:t>, we will mainly comment on the unconditional moderator effects</w:t>
      </w:r>
      <w:r w:rsidR="003F2BDC">
        <w:rPr>
          <w:rFonts w:eastAsia="Times New Roman"/>
          <w:lang w:val="en-US" w:eastAsia="da-DK"/>
        </w:rPr>
        <w:t xml:space="preserve"> in this section.</w:t>
      </w:r>
    </w:p>
    <w:p w14:paraId="41215EB7" w14:textId="77777777" w:rsidR="00A7683E" w:rsidRDefault="00A7683E" w:rsidP="00362CDD">
      <w:pPr>
        <w:jc w:val="both"/>
        <w:rPr>
          <w:rFonts w:eastAsia="Times New Roman"/>
          <w:lang w:val="en-US" w:eastAsia="da-DK"/>
        </w:rPr>
      </w:pPr>
    </w:p>
    <w:p w14:paraId="4B3ED1A6" w14:textId="0AE866A7" w:rsidR="00747DFE" w:rsidRDefault="00362CDD" w:rsidP="00362CDD">
      <w:pPr>
        <w:jc w:val="both"/>
        <w:rPr>
          <w:rFonts w:eastAsia="Times New Roman"/>
          <w:lang w:val="en-US" w:eastAsia="da-DK"/>
        </w:rPr>
      </w:pPr>
      <w:r>
        <w:rPr>
          <w:rFonts w:eastAsia="Times New Roman"/>
          <w:lang w:val="en-US" w:eastAsia="da-DK"/>
        </w:rPr>
        <w:t xml:space="preserve">The </w:t>
      </w:r>
      <w:r w:rsidR="00210A2B">
        <w:rPr>
          <w:rFonts w:eastAsia="Times New Roman"/>
          <w:lang w:val="en-US" w:eastAsia="da-DK"/>
        </w:rPr>
        <w:t>overall</w:t>
      </w:r>
      <w:r>
        <w:rPr>
          <w:rFonts w:eastAsia="Times New Roman"/>
          <w:lang w:val="en-US" w:eastAsia="da-DK"/>
        </w:rPr>
        <w:t xml:space="preserve"> pattern that can be deduced from these tables is that most moderators</w:t>
      </w:r>
      <w:r w:rsidR="00210A2B">
        <w:rPr>
          <w:rFonts w:eastAsia="Times New Roman"/>
          <w:lang w:val="en-US" w:eastAsia="da-DK"/>
        </w:rPr>
        <w:t xml:space="preserve"> neither </w:t>
      </w:r>
      <w:r>
        <w:rPr>
          <w:rFonts w:eastAsia="Times New Roman"/>
          <w:lang w:val="en-US" w:eastAsia="da-DK"/>
        </w:rPr>
        <w:t>explain differential effects</w:t>
      </w:r>
      <w:r w:rsidR="00210A2B">
        <w:rPr>
          <w:rFonts w:eastAsia="Times New Roman"/>
          <w:lang w:val="en-US" w:eastAsia="da-DK"/>
        </w:rPr>
        <w:t xml:space="preserve"> nor the variation of true effect size at the study and effect size levels</w:t>
      </w:r>
      <w:r>
        <w:rPr>
          <w:rFonts w:eastAsia="Times New Roman"/>
          <w:lang w:val="en-US" w:eastAsia="da-DK"/>
        </w:rPr>
        <w:t xml:space="preserve">. Most of the subgroup analyses based on categorical moderators were dispersed </w:t>
      </w:r>
      <w:r w:rsidR="00A7683E">
        <w:rPr>
          <w:rFonts w:eastAsia="Times New Roman"/>
          <w:lang w:val="en-US" w:eastAsia="da-DK"/>
        </w:rPr>
        <w:t xml:space="preserve">relatively </w:t>
      </w:r>
      <w:r>
        <w:rPr>
          <w:rFonts w:eastAsia="Times New Roman"/>
          <w:lang w:val="en-US" w:eastAsia="da-DK"/>
        </w:rPr>
        <w:t>closely around the overall mean effect</w:t>
      </w:r>
      <w:r w:rsidR="0024752F">
        <w:rPr>
          <w:rFonts w:eastAsia="Times New Roman"/>
          <w:lang w:val="en-US" w:eastAsia="da-DK"/>
        </w:rPr>
        <w:t>, varying from 0.12 to 0.4</w:t>
      </w:r>
      <w:r w:rsidR="007622DF">
        <w:rPr>
          <w:rFonts w:eastAsia="Times New Roman"/>
          <w:lang w:val="en-US" w:eastAsia="da-DK"/>
        </w:rPr>
        <w:t>2</w:t>
      </w:r>
      <w:r w:rsidR="0024752F">
        <w:rPr>
          <w:rFonts w:eastAsia="Times New Roman"/>
          <w:lang w:val="en-US" w:eastAsia="da-DK"/>
        </w:rPr>
        <w:t xml:space="preserve"> SD</w:t>
      </w:r>
      <w:r>
        <w:rPr>
          <w:rFonts w:eastAsia="Times New Roman"/>
          <w:lang w:val="en-US" w:eastAsia="da-DK"/>
        </w:rPr>
        <w:t xml:space="preserve">. </w:t>
      </w:r>
      <w:r w:rsidR="00A7683E">
        <w:rPr>
          <w:rFonts w:eastAsia="Times New Roman"/>
          <w:lang w:val="en-US" w:eastAsia="da-DK"/>
        </w:rPr>
        <w:t>The only instances where we found substantially lower or higher subgroup effects relative to the overall average mean of 0.195 SD</w:t>
      </w:r>
      <w:r w:rsidR="00981E0E">
        <w:rPr>
          <w:rFonts w:eastAsia="Times New Roman"/>
          <w:lang w:val="en-US" w:eastAsia="da-DK"/>
        </w:rPr>
        <w:t>,</w:t>
      </w:r>
      <w:r w:rsidR="00A7683E">
        <w:rPr>
          <w:rFonts w:eastAsia="Times New Roman"/>
          <w:lang w:val="en-US" w:eastAsia="da-DK"/>
        </w:rPr>
        <w:t xml:space="preserve"> </w:t>
      </w:r>
      <w:r w:rsidR="00981E0E">
        <w:rPr>
          <w:rFonts w:eastAsia="Times New Roman"/>
          <w:lang w:val="en-US" w:eastAsia="da-DK"/>
        </w:rPr>
        <w:t>were when</w:t>
      </w:r>
      <w:r w:rsidR="00A7683E">
        <w:rPr>
          <w:rFonts w:eastAsia="Times New Roman"/>
          <w:lang w:val="en-US" w:eastAsia="da-DK"/>
        </w:rPr>
        <w:t xml:space="preserve"> subgroup effects </w:t>
      </w:r>
      <w:r w:rsidR="000523AC">
        <w:rPr>
          <w:rFonts w:eastAsia="Times New Roman"/>
          <w:lang w:val="en-US" w:eastAsia="da-DK"/>
        </w:rPr>
        <w:t>were</w:t>
      </w:r>
      <w:r w:rsidR="00A7683E">
        <w:rPr>
          <w:rFonts w:eastAsia="Times New Roman"/>
          <w:lang w:val="en-US" w:eastAsia="da-DK"/>
        </w:rPr>
        <w:t xml:space="preserve"> based on a few studies and effect sizes. For example, we found no effect </w:t>
      </w:r>
      <w:r w:rsidR="00990422">
        <w:rPr>
          <w:rFonts w:eastAsia="Times New Roman"/>
          <w:lang w:val="en-US" w:eastAsia="da-DK"/>
        </w:rPr>
        <w:t xml:space="preserve">of group-based intervention on participants’ alcohol consumption, with the </w:t>
      </w:r>
      <w:r w:rsidR="005A13B4">
        <w:rPr>
          <w:rFonts w:eastAsia="Times New Roman"/>
          <w:lang w:val="en-US" w:eastAsia="da-DK"/>
        </w:rPr>
        <w:t xml:space="preserve">marginal </w:t>
      </w:r>
      <w:r w:rsidR="00990422">
        <w:rPr>
          <w:rFonts w:eastAsia="Times New Roman"/>
          <w:lang w:val="en-US" w:eastAsia="da-DK"/>
        </w:rPr>
        <w:t>average subgroup effect size of 0.02</w:t>
      </w:r>
      <w:r w:rsidR="005A13B4">
        <w:rPr>
          <w:rFonts w:eastAsia="Times New Roman"/>
          <w:lang w:val="en-US" w:eastAsia="da-DK"/>
        </w:rPr>
        <w:t xml:space="preserve">, 95% </w:t>
      </w:r>
      <w:r w:rsidR="005A13B4" w:rsidRPr="005A13B4">
        <w:rPr>
          <w:rFonts w:eastAsia="Times New Roman"/>
          <w:i/>
          <w:iCs/>
          <w:lang w:val="en-US" w:eastAsia="da-DK"/>
        </w:rPr>
        <w:t>CI</w:t>
      </w:r>
      <w:r w:rsidR="005A13B4">
        <w:rPr>
          <w:rFonts w:eastAsia="Times New Roman"/>
          <w:lang w:val="en-US" w:eastAsia="da-DK"/>
        </w:rPr>
        <w:t xml:space="preserve">[-0.63, 0.66]. Yet, this estimate was based on four studies and five effect sizes only. As can also be seen from the confidence interval, we cannot exclude that this subgroup effect is statistically different from the main effect. </w:t>
      </w:r>
    </w:p>
    <w:p w14:paraId="77270F69" w14:textId="77777777" w:rsidR="00747DFE" w:rsidRDefault="00747DFE" w:rsidP="00362CDD">
      <w:pPr>
        <w:jc w:val="both"/>
        <w:rPr>
          <w:rFonts w:eastAsia="Times New Roman"/>
          <w:lang w:val="en-US" w:eastAsia="da-DK"/>
        </w:rPr>
      </w:pPr>
    </w:p>
    <w:p w14:paraId="1CD28B86" w14:textId="076C7390" w:rsidR="00210A2B" w:rsidRDefault="000523AC" w:rsidP="00362CDD">
      <w:pPr>
        <w:jc w:val="both"/>
        <w:rPr>
          <w:rFonts w:eastAsia="Times New Roman"/>
          <w:lang w:val="en-US" w:eastAsia="da-DK"/>
        </w:rPr>
      </w:pPr>
      <w:r>
        <w:rPr>
          <w:rFonts w:eastAsia="Times New Roman"/>
          <w:lang w:val="en-US" w:eastAsia="da-DK"/>
        </w:rPr>
        <w:t>A</w:t>
      </w:r>
      <w:r w:rsidR="0024752F">
        <w:rPr>
          <w:rFonts w:eastAsia="Times New Roman"/>
          <w:lang w:val="en-US" w:eastAsia="da-DK"/>
        </w:rPr>
        <w:t>s</w:t>
      </w:r>
      <w:r>
        <w:rPr>
          <w:rFonts w:eastAsia="Times New Roman"/>
          <w:lang w:val="en-US" w:eastAsia="da-DK"/>
        </w:rPr>
        <w:t xml:space="preserve"> mentioned above</w:t>
      </w:r>
      <w:r w:rsidR="00210A2B">
        <w:rPr>
          <w:rFonts w:eastAsia="Times New Roman"/>
          <w:lang w:val="en-US" w:eastAsia="da-DK"/>
        </w:rPr>
        <w:t xml:space="preserve">, we generally did not find that moderators were able to substantially explain variation among true effect sizes. Again, we only </w:t>
      </w:r>
      <w:r w:rsidR="00EF2C74">
        <w:rPr>
          <w:rFonts w:eastAsia="Times New Roman"/>
          <w:lang w:val="en-US" w:eastAsia="da-DK"/>
        </w:rPr>
        <w:t>saw a discernible reduction in the total heterogeneity when subgroup effects were estimated with few studies and effect sizes, as was the case with the ‘Other’ category under outcome type</w:t>
      </w:r>
      <w:r w:rsidR="00BB6876">
        <w:rPr>
          <w:rFonts w:eastAsia="Times New Roman"/>
          <w:lang w:val="en-US" w:eastAsia="da-DK"/>
        </w:rPr>
        <w:t>, which was based on four studies and six effect sizes only. This</w:t>
      </w:r>
      <w:r w:rsidR="00EF2C74">
        <w:rPr>
          <w:rFonts w:eastAsia="Times New Roman"/>
          <w:lang w:val="en-US" w:eastAsia="da-DK"/>
        </w:rPr>
        <w:t xml:space="preserve"> yielded a total heterogeneity</w:t>
      </w:r>
      <m:oMath>
        <m:r>
          <w:rPr>
            <w:rFonts w:ascii="Cambria Math" w:eastAsia="Times New Roman" w:hAnsi="Cambria Math"/>
            <w:lang w:val="en-US" w:eastAsia="da-DK"/>
          </w:rPr>
          <m:t xml:space="preserve"> </m:t>
        </m:r>
        <m:sSub>
          <m:sSubPr>
            <m:ctrlPr>
              <w:rPr>
                <w:rFonts w:ascii="Cambria Math" w:eastAsia="Times New Roman" w:hAnsi="Cambria Math"/>
                <w:i/>
                <w:lang w:val="en-US" w:eastAsia="da-DK"/>
              </w:rPr>
            </m:ctrlPr>
          </m:sSubPr>
          <m:e>
            <m:r>
              <w:rPr>
                <w:rFonts w:ascii="Cambria Math" w:eastAsia="Times New Roman" w:hAnsi="Cambria Math"/>
                <w:lang w:val="en-US" w:eastAsia="da-DK"/>
              </w:rPr>
              <m:t>σ</m:t>
            </m:r>
          </m:e>
          <m:sub>
            <m:r>
              <w:rPr>
                <w:rFonts w:ascii="Cambria Math" w:eastAsia="Times New Roman" w:hAnsi="Cambria Math"/>
                <w:lang w:val="en-US" w:eastAsia="da-DK"/>
              </w:rPr>
              <m:t>T</m:t>
            </m:r>
          </m:sub>
        </m:sSub>
      </m:oMath>
      <w:r w:rsidR="00EF2C74">
        <w:rPr>
          <w:rFonts w:eastAsia="Times New Roman"/>
          <w:lang w:val="en-US" w:eastAsia="da-DK"/>
        </w:rPr>
        <w:t xml:space="preserve"> = .0</w:t>
      </w:r>
      <w:r w:rsidR="00BB6876">
        <w:rPr>
          <w:rFonts w:eastAsia="Times New Roman"/>
          <w:lang w:val="en-US" w:eastAsia="da-DK"/>
        </w:rPr>
        <w:t xml:space="preserve">. </w:t>
      </w:r>
    </w:p>
    <w:p w14:paraId="54C548BE" w14:textId="77777777" w:rsidR="00EF2C74" w:rsidRDefault="00EF2C74" w:rsidP="00362CDD">
      <w:pPr>
        <w:jc w:val="both"/>
        <w:rPr>
          <w:rFonts w:eastAsia="Times New Roman"/>
          <w:lang w:val="en-US" w:eastAsia="da-DK"/>
        </w:rPr>
      </w:pPr>
    </w:p>
    <w:p w14:paraId="0CD39DD1" w14:textId="50792DF6" w:rsidR="00A7683E" w:rsidRDefault="00A7683E" w:rsidP="00362CDD">
      <w:pPr>
        <w:jc w:val="both"/>
        <w:rPr>
          <w:rFonts w:eastAsia="Times New Roman"/>
          <w:lang w:val="en-US" w:eastAsia="da-DK"/>
        </w:rPr>
      </w:pPr>
      <w:r>
        <w:rPr>
          <w:rFonts w:eastAsia="Times New Roman"/>
          <w:lang w:val="en-US" w:eastAsia="da-DK"/>
        </w:rPr>
        <w:t>Most subgroup effect sizes did not yield statistically significant estimates. However, we primarily considered this to be an issue caused by the obvious reduction of statistical power when estimating the effects with few studies and</w:t>
      </w:r>
      <w:r w:rsidR="005A13B4">
        <w:rPr>
          <w:rFonts w:eastAsia="Times New Roman"/>
          <w:lang w:val="en-US" w:eastAsia="da-DK"/>
        </w:rPr>
        <w:t xml:space="preserve"> </w:t>
      </w:r>
      <w:r>
        <w:rPr>
          <w:rFonts w:eastAsia="Times New Roman"/>
          <w:lang w:val="en-US" w:eastAsia="da-DK"/>
        </w:rPr>
        <w:t>effect size</w:t>
      </w:r>
      <w:r w:rsidR="005A13B4">
        <w:rPr>
          <w:rFonts w:eastAsia="Times New Roman"/>
          <w:lang w:val="en-US" w:eastAsia="da-DK"/>
        </w:rPr>
        <w:t>s</w:t>
      </w:r>
      <w:r>
        <w:rPr>
          <w:rFonts w:eastAsia="Times New Roman"/>
          <w:lang w:val="en-US" w:eastAsia="da-DK"/>
        </w:rPr>
        <w:t xml:space="preserve">. </w:t>
      </w:r>
      <w:r w:rsidR="00BB6876">
        <w:rPr>
          <w:rFonts w:eastAsia="Times New Roman"/>
          <w:lang w:val="en-US" w:eastAsia="da-DK"/>
        </w:rPr>
        <w:t xml:space="preserve">For </w:t>
      </w:r>
      <w:r w:rsidR="0024752F">
        <w:rPr>
          <w:rFonts w:eastAsia="Times New Roman"/>
          <w:lang w:val="en-US" w:eastAsia="da-DK"/>
        </w:rPr>
        <w:t xml:space="preserve">many individual </w:t>
      </w:r>
      <w:r w:rsidR="00BB6876">
        <w:rPr>
          <w:rFonts w:eastAsia="Times New Roman"/>
          <w:lang w:val="en-US" w:eastAsia="da-DK"/>
        </w:rPr>
        <w:t xml:space="preserve">subgroup effects, we were hesitant to make hard inferences as the degrees of freedom were often low, either due to having few studies or being estimated from models with multiple covariates. </w:t>
      </w:r>
    </w:p>
    <w:p w14:paraId="440FF0EB" w14:textId="77777777" w:rsidR="003D6FBB" w:rsidRDefault="003D6FBB" w:rsidP="00362CDD">
      <w:pPr>
        <w:jc w:val="both"/>
        <w:rPr>
          <w:rFonts w:eastAsia="Times New Roman"/>
          <w:lang w:val="en-US" w:eastAsia="da-DK"/>
        </w:rPr>
      </w:pPr>
    </w:p>
    <w:p w14:paraId="11CA5663" w14:textId="3BDA4912" w:rsidR="00747DFE" w:rsidRDefault="00362CDD" w:rsidP="00362CDD">
      <w:pPr>
        <w:jc w:val="both"/>
        <w:rPr>
          <w:rFonts w:eastAsia="Times New Roman"/>
          <w:lang w:val="en-US" w:eastAsia="da-DK"/>
        </w:rPr>
      </w:pPr>
      <w:r>
        <w:rPr>
          <w:rFonts w:eastAsia="Times New Roman"/>
          <w:lang w:val="en-US" w:eastAsia="da-DK"/>
        </w:rPr>
        <w:t xml:space="preserve">For most </w:t>
      </w:r>
      <w:r w:rsidR="0024752F">
        <w:rPr>
          <w:rFonts w:eastAsia="Times New Roman"/>
          <w:lang w:val="en-US" w:eastAsia="da-DK"/>
        </w:rPr>
        <w:t>subgroup analyses</w:t>
      </w:r>
      <w:r>
        <w:rPr>
          <w:rFonts w:eastAsia="Times New Roman"/>
          <w:lang w:val="en-US" w:eastAsia="da-DK"/>
        </w:rPr>
        <w:t xml:space="preserve">, </w:t>
      </w:r>
      <w:r w:rsidR="0024752F">
        <w:rPr>
          <w:rFonts w:eastAsia="Times New Roman"/>
          <w:lang w:val="en-US" w:eastAsia="da-DK"/>
        </w:rPr>
        <w:t xml:space="preserve">the average group means differed by only a small amount, and the differences between the subgroup dimensions </w:t>
      </w:r>
      <w:r>
        <w:rPr>
          <w:rFonts w:eastAsia="Times New Roman"/>
          <w:lang w:val="en-US" w:eastAsia="da-DK"/>
        </w:rPr>
        <w:t xml:space="preserve">were usually not statistically distinct from one another. </w:t>
      </w:r>
      <w:r w:rsidR="0024752F">
        <w:rPr>
          <w:rFonts w:eastAsia="Times New Roman"/>
          <w:lang w:val="en-US" w:eastAsia="da-DK"/>
        </w:rPr>
        <w:t>Specifically, we did not find any statistical difference between different</w:t>
      </w:r>
      <w:r w:rsidR="00E77B51">
        <w:rPr>
          <w:rFonts w:eastAsia="Times New Roman"/>
          <w:lang w:val="en-US" w:eastAsia="da-DK"/>
        </w:rPr>
        <w:t xml:space="preserve"> types of </w:t>
      </w:r>
      <w:r w:rsidR="0024752F">
        <w:rPr>
          <w:rFonts w:eastAsia="Times New Roman"/>
          <w:lang w:val="en-US" w:eastAsia="da-DK"/>
        </w:rPr>
        <w:t>reintegrational outcome</w:t>
      </w:r>
      <w:r w:rsidR="00E77B51">
        <w:rPr>
          <w:rFonts w:eastAsia="Times New Roman"/>
          <w:lang w:val="en-US" w:eastAsia="da-DK"/>
        </w:rPr>
        <w:t xml:space="preserve">s, </w:t>
      </w:r>
      <w:r w:rsidR="00E77B51">
        <w:rPr>
          <w:rFonts w:eastAsia="Times New Roman"/>
          <w:i/>
          <w:iCs/>
          <w:lang w:val="en-US" w:eastAsia="da-DK"/>
        </w:rPr>
        <w:t>F</w:t>
      </w:r>
      <w:r w:rsidR="00E77B51">
        <w:rPr>
          <w:rFonts w:eastAsia="Times New Roman"/>
          <w:lang w:val="en-US" w:eastAsia="da-DK"/>
        </w:rPr>
        <w:t xml:space="preserve">(6, 7.97) = 2.44, </w:t>
      </w:r>
      <w:r w:rsidR="00E77B51">
        <w:rPr>
          <w:rFonts w:eastAsia="Times New Roman"/>
          <w:i/>
          <w:iCs/>
          <w:lang w:val="en-US" w:eastAsia="da-DK"/>
        </w:rPr>
        <w:t>p</w:t>
      </w:r>
      <w:r w:rsidR="00E77B51">
        <w:rPr>
          <w:rFonts w:eastAsia="Times New Roman"/>
          <w:lang w:val="en-US" w:eastAsia="da-DK"/>
        </w:rPr>
        <w:t xml:space="preserve"> = 0.120.</w:t>
      </w:r>
      <w:r w:rsidR="0024752F">
        <w:rPr>
          <w:rFonts w:eastAsia="Times New Roman"/>
          <w:lang w:val="en-US" w:eastAsia="da-DK"/>
        </w:rPr>
        <w:t xml:space="preserve"> </w:t>
      </w:r>
      <w:r w:rsidR="00E77B51">
        <w:rPr>
          <w:rFonts w:eastAsia="Times New Roman"/>
          <w:lang w:val="en-US" w:eastAsia="da-DK"/>
        </w:rPr>
        <w:t>Across the types of</w:t>
      </w:r>
      <w:r w:rsidR="007622DF">
        <w:rPr>
          <w:rFonts w:eastAsia="Times New Roman"/>
          <w:lang w:val="en-US" w:eastAsia="da-DK"/>
        </w:rPr>
        <w:t xml:space="preserve"> reintegrational</w:t>
      </w:r>
      <w:r w:rsidR="00E77B51">
        <w:rPr>
          <w:rFonts w:eastAsia="Times New Roman"/>
          <w:lang w:val="en-US" w:eastAsia="da-DK"/>
        </w:rPr>
        <w:t xml:space="preserve"> outcomes, </w:t>
      </w:r>
      <w:r w:rsidR="007622DF">
        <w:rPr>
          <w:rFonts w:eastAsia="Times New Roman"/>
          <w:lang w:val="en-US" w:eastAsia="da-DK"/>
        </w:rPr>
        <w:t>the group effects ranged</w:t>
      </w:r>
      <w:r w:rsidR="0024752F">
        <w:rPr>
          <w:rFonts w:eastAsia="Times New Roman"/>
          <w:lang w:val="en-US" w:eastAsia="da-DK"/>
        </w:rPr>
        <w:t xml:space="preserve"> from </w:t>
      </w:r>
      <w:r w:rsidR="00E77B51">
        <w:rPr>
          <w:rFonts w:eastAsia="Times New Roman"/>
          <w:lang w:val="en-US" w:eastAsia="da-DK"/>
        </w:rPr>
        <w:t xml:space="preserve">0.02, 95% </w:t>
      </w:r>
      <w:r w:rsidR="00E77B51" w:rsidRPr="005A13B4">
        <w:rPr>
          <w:rFonts w:eastAsia="Times New Roman"/>
          <w:i/>
          <w:iCs/>
          <w:lang w:val="en-US" w:eastAsia="da-DK"/>
        </w:rPr>
        <w:t>CI</w:t>
      </w:r>
      <w:r w:rsidR="00E77B51">
        <w:rPr>
          <w:rFonts w:eastAsia="Times New Roman"/>
          <w:lang w:val="en-US" w:eastAsia="da-DK"/>
        </w:rPr>
        <w:t xml:space="preserve">[-0.63, 0.66] for loneliness to 0.42, 95% </w:t>
      </w:r>
      <w:r w:rsidR="00E77B51" w:rsidRPr="005A13B4">
        <w:rPr>
          <w:rFonts w:eastAsia="Times New Roman"/>
          <w:i/>
          <w:iCs/>
          <w:lang w:val="en-US" w:eastAsia="da-DK"/>
        </w:rPr>
        <w:t>CI</w:t>
      </w:r>
      <w:r w:rsidR="00E77B51">
        <w:rPr>
          <w:rFonts w:eastAsia="Times New Roman"/>
          <w:lang w:val="en-US" w:eastAsia="da-DK"/>
        </w:rPr>
        <w:t>[0.31, 0.54] for self-esteem outcomes</w:t>
      </w:r>
      <w:r w:rsidR="003F2BDC">
        <w:rPr>
          <w:rFonts w:eastAsia="Times New Roman"/>
          <w:lang w:val="en-US" w:eastAsia="da-DK"/>
        </w:rPr>
        <w:t xml:space="preserve">. </w:t>
      </w:r>
      <w:r w:rsidR="00E77B51">
        <w:rPr>
          <w:rFonts w:eastAsia="Times New Roman"/>
          <w:lang w:val="en-US" w:eastAsia="da-DK"/>
        </w:rPr>
        <w:t xml:space="preserve">We </w:t>
      </w:r>
      <w:r w:rsidR="009B68CF">
        <w:rPr>
          <w:rFonts w:eastAsia="Times New Roman"/>
          <w:lang w:val="en-US" w:eastAsia="da-DK"/>
        </w:rPr>
        <w:t>also did</w:t>
      </w:r>
      <w:r w:rsidR="00E77B51">
        <w:rPr>
          <w:rFonts w:eastAsia="Times New Roman"/>
          <w:lang w:val="en-US" w:eastAsia="da-DK"/>
        </w:rPr>
        <w:t xml:space="preserve"> not find any difference in </w:t>
      </w:r>
      <w:r w:rsidR="009B68CF">
        <w:rPr>
          <w:rFonts w:eastAsia="Times New Roman"/>
          <w:lang w:val="en-US" w:eastAsia="da-DK"/>
        </w:rPr>
        <w:t>subgroup</w:t>
      </w:r>
      <w:r w:rsidR="00E77B51">
        <w:rPr>
          <w:rFonts w:eastAsia="Times New Roman"/>
          <w:lang w:val="en-US" w:eastAsia="da-DK"/>
        </w:rPr>
        <w:t xml:space="preserve"> effects </w:t>
      </w:r>
      <w:r w:rsidR="009B68CF">
        <w:rPr>
          <w:rFonts w:eastAsia="Times New Roman"/>
          <w:lang w:val="en-US" w:eastAsia="da-DK"/>
        </w:rPr>
        <w:t>across different types of samples (samples with and without participants with s</w:t>
      </w:r>
      <w:r w:rsidR="009B68CF" w:rsidRPr="009B68CF">
        <w:rPr>
          <w:rFonts w:eastAsia="Times New Roman"/>
          <w:lang w:val="en-US" w:eastAsia="da-DK"/>
        </w:rPr>
        <w:t>chizophrenia</w:t>
      </w:r>
      <w:r w:rsidR="009B68CF">
        <w:rPr>
          <w:rFonts w:eastAsia="Times New Roman"/>
          <w:lang w:val="en-US" w:eastAsia="da-DK"/>
        </w:rPr>
        <w:t>) and interventions</w:t>
      </w:r>
      <w:r w:rsidR="00FB245E">
        <w:rPr>
          <w:rFonts w:eastAsia="Times New Roman"/>
          <w:lang w:val="en-US" w:eastAsia="da-DK"/>
        </w:rPr>
        <w:t xml:space="preserve"> (group-based CBT vs. other types of interventions)</w:t>
      </w:r>
      <w:r w:rsidR="009B68CF">
        <w:rPr>
          <w:rFonts w:eastAsia="Times New Roman"/>
          <w:lang w:val="en-US" w:eastAsia="da-DK"/>
        </w:rPr>
        <w:t xml:space="preserve">. </w:t>
      </w:r>
      <w:r w:rsidR="00747DFE" w:rsidRPr="00747DFE">
        <w:rPr>
          <w:rFonts w:eastAsia="Times New Roman"/>
          <w:lang w:eastAsia="da-DK"/>
        </w:rPr>
        <w:t>Moreover, we did not find any subgroup differences between studies rated as having high versus not</w:t>
      </w:r>
      <w:r w:rsidR="008319FE">
        <w:rPr>
          <w:rFonts w:eastAsia="Times New Roman"/>
          <w:lang w:eastAsia="da-DK"/>
        </w:rPr>
        <w:t xml:space="preserve"> having</w:t>
      </w:r>
      <w:r w:rsidR="00747DFE" w:rsidRPr="00747DFE">
        <w:rPr>
          <w:rFonts w:eastAsia="Times New Roman"/>
          <w:lang w:eastAsia="da-DK"/>
        </w:rPr>
        <w:t xml:space="preserve"> high risk of bias</w:t>
      </w:r>
      <w:r w:rsidR="00FB245E">
        <w:rPr>
          <w:rFonts w:eastAsia="Times New Roman"/>
          <w:lang w:val="en-US" w:eastAsia="da-DK"/>
        </w:rPr>
        <w:t xml:space="preserve">. </w:t>
      </w:r>
    </w:p>
    <w:p w14:paraId="4C4E2E0F" w14:textId="77777777" w:rsidR="002C7E4C" w:rsidRDefault="002C7E4C" w:rsidP="00362CDD">
      <w:pPr>
        <w:jc w:val="both"/>
        <w:rPr>
          <w:rFonts w:eastAsia="Times New Roman"/>
          <w:lang w:val="en-US" w:eastAsia="da-DK"/>
        </w:rPr>
      </w:pPr>
    </w:p>
    <w:p w14:paraId="23093FE2" w14:textId="6A442CE9" w:rsidR="002C7E4C" w:rsidRDefault="002C7E4C" w:rsidP="00362CDD">
      <w:pPr>
        <w:jc w:val="both"/>
        <w:rPr>
          <w:rFonts w:eastAsia="Times New Roman"/>
          <w:lang w:val="en-US" w:eastAsia="da-DK"/>
        </w:rPr>
      </w:pPr>
      <w:r>
        <w:rPr>
          <w:rFonts w:eastAsia="Times New Roman"/>
          <w:lang w:val="en-US" w:eastAsia="da-DK"/>
        </w:rPr>
        <w:lastRenderedPageBreak/>
        <w:t xml:space="preserve">Across all moderator analyses with continuous moderators (i.e., the percent of males in the sample, the number of sessions per week, duration, and follow-up timing) did not predict differences </w:t>
      </w:r>
      <w:r w:rsidR="005D3252">
        <w:rPr>
          <w:rFonts w:eastAsia="Times New Roman"/>
          <w:lang w:val="en-US" w:eastAsia="da-DK"/>
        </w:rPr>
        <w:t>between</w:t>
      </w:r>
      <w:r>
        <w:rPr>
          <w:rFonts w:eastAsia="Times New Roman"/>
          <w:lang w:val="en-US" w:eastAsia="da-DK"/>
        </w:rPr>
        <w:t xml:space="preserve"> effect</w:t>
      </w:r>
      <w:r w:rsidR="005D3252">
        <w:rPr>
          <w:rFonts w:eastAsia="Times New Roman"/>
          <w:lang w:val="en-US" w:eastAsia="da-DK"/>
        </w:rPr>
        <w:t xml:space="preserve"> sizes. </w:t>
      </w:r>
    </w:p>
    <w:p w14:paraId="0E1AC85D" w14:textId="77777777" w:rsidR="00747DFE" w:rsidRDefault="00747DFE" w:rsidP="00362CDD">
      <w:pPr>
        <w:jc w:val="both"/>
        <w:rPr>
          <w:rFonts w:eastAsia="Times New Roman"/>
          <w:lang w:val="en-US" w:eastAsia="da-DK"/>
        </w:rPr>
      </w:pPr>
    </w:p>
    <w:p w14:paraId="6099BA72" w14:textId="592035BB" w:rsidR="00C02455" w:rsidRDefault="00004979" w:rsidP="00362CDD">
      <w:pPr>
        <w:jc w:val="both"/>
        <w:rPr>
          <w:rFonts w:eastAsia="Times New Roman"/>
          <w:lang w:eastAsia="da-DK"/>
        </w:rPr>
      </w:pPr>
      <w:r>
        <w:rPr>
          <w:rFonts w:eastAsia="Times New Roman"/>
          <w:lang w:val="en-US" w:eastAsia="da-DK"/>
        </w:rPr>
        <w:t>T</w:t>
      </w:r>
      <w:r w:rsidR="00C02455">
        <w:rPr>
          <w:rFonts w:eastAsia="Times New Roman"/>
          <w:lang w:val="en-US" w:eastAsia="da-DK"/>
        </w:rPr>
        <w:t xml:space="preserve">hat said, </w:t>
      </w:r>
      <w:r w:rsidRPr="00004979">
        <w:rPr>
          <w:rFonts w:eastAsia="Times New Roman"/>
          <w:lang w:eastAsia="da-DK"/>
        </w:rPr>
        <w:t>we d</w:t>
      </w:r>
      <w:r>
        <w:rPr>
          <w:rFonts w:eastAsia="Times New Roman"/>
          <w:lang w:eastAsia="da-DK"/>
        </w:rPr>
        <w:t>id</w:t>
      </w:r>
      <w:r w:rsidRPr="00004979">
        <w:rPr>
          <w:rFonts w:eastAsia="Times New Roman"/>
          <w:lang w:eastAsia="da-DK"/>
        </w:rPr>
        <w:t xml:space="preserve"> observe some trends that align</w:t>
      </w:r>
      <w:r>
        <w:rPr>
          <w:rFonts w:eastAsia="Times New Roman"/>
          <w:lang w:eastAsia="da-DK"/>
        </w:rPr>
        <w:t>ed</w:t>
      </w:r>
      <w:r w:rsidRPr="00004979">
        <w:rPr>
          <w:rFonts w:eastAsia="Times New Roman"/>
          <w:lang w:eastAsia="da-DK"/>
        </w:rPr>
        <w:t xml:space="preserve"> with </w:t>
      </w:r>
      <w:r>
        <w:rPr>
          <w:rFonts w:eastAsia="Times New Roman"/>
          <w:lang w:eastAsia="da-DK"/>
        </w:rPr>
        <w:t xml:space="preserve">usual methodological </w:t>
      </w:r>
      <w:r w:rsidRPr="00004979">
        <w:rPr>
          <w:rFonts w:eastAsia="Times New Roman"/>
          <w:lang w:eastAsia="da-DK"/>
        </w:rPr>
        <w:t>expectations</w:t>
      </w:r>
      <w:r>
        <w:rPr>
          <w:rFonts w:eastAsia="Times New Roman"/>
          <w:lang w:eastAsia="da-DK"/>
        </w:rPr>
        <w:t xml:space="preserve"> (for similar examples in education, see Cheung &amp; Slavin</w:t>
      </w:r>
      <w:r w:rsidR="00F33151">
        <w:rPr>
          <w:rFonts w:eastAsia="Times New Roman"/>
          <w:lang w:eastAsia="da-DK"/>
        </w:rPr>
        <w:t>,</w:t>
      </w:r>
      <w:r>
        <w:rPr>
          <w:rFonts w:eastAsia="Times New Roman"/>
          <w:lang w:eastAsia="da-DK"/>
        </w:rPr>
        <w:t xml:space="preserve"> </w:t>
      </w:r>
      <w:r w:rsidR="00F33151">
        <w:rPr>
          <w:rFonts w:eastAsia="Times New Roman"/>
          <w:lang w:eastAsia="da-DK"/>
        </w:rPr>
        <w:t>2016</w:t>
      </w:r>
      <w:r>
        <w:rPr>
          <w:rFonts w:eastAsia="Times New Roman"/>
          <w:lang w:eastAsia="da-DK"/>
        </w:rPr>
        <w:t>)</w:t>
      </w:r>
      <w:r w:rsidRPr="00004979">
        <w:rPr>
          <w:rFonts w:eastAsia="Times New Roman"/>
          <w:lang w:eastAsia="da-DK"/>
        </w:rPr>
        <w:t>, but which should be interpreted cautiously</w:t>
      </w:r>
      <w:r w:rsidR="00C208EB">
        <w:rPr>
          <w:rFonts w:eastAsia="Times New Roman"/>
          <w:lang w:eastAsia="da-DK"/>
        </w:rPr>
        <w:t>, as we could not infer statistically significant differences between most of the subgroup effects</w:t>
      </w:r>
      <w:r w:rsidRPr="00004979">
        <w:rPr>
          <w:rFonts w:eastAsia="Times New Roman"/>
          <w:lang w:eastAsia="da-DK"/>
        </w:rPr>
        <w:t xml:space="preserve">. </w:t>
      </w:r>
    </w:p>
    <w:p w14:paraId="5A8C76E7" w14:textId="77777777" w:rsidR="00F33151" w:rsidRDefault="00F33151" w:rsidP="00362CDD">
      <w:pPr>
        <w:jc w:val="both"/>
        <w:rPr>
          <w:rFonts w:eastAsia="Times New Roman"/>
          <w:lang w:eastAsia="da-DK"/>
        </w:rPr>
      </w:pPr>
    </w:p>
    <w:p w14:paraId="60A6150A" w14:textId="62263759" w:rsidR="00F33151" w:rsidRDefault="00F33151" w:rsidP="00362CDD">
      <w:pPr>
        <w:jc w:val="both"/>
        <w:rPr>
          <w:rFonts w:eastAsia="Times New Roman"/>
          <w:lang w:val="en-US" w:eastAsia="da-DK"/>
        </w:rPr>
      </w:pPr>
      <w:r>
        <w:rPr>
          <w:rFonts w:eastAsia="Times New Roman"/>
          <w:lang w:eastAsia="da-DK"/>
        </w:rPr>
        <w:t xml:space="preserve">First, as the only subgroup dimension, we found a statistical difference between preregistered and nonpreregistered studies, with </w:t>
      </w:r>
      <w:r>
        <w:rPr>
          <w:rFonts w:eastAsia="Times New Roman"/>
          <w:i/>
          <w:iCs/>
          <w:lang w:val="en-US" w:eastAsia="da-DK"/>
        </w:rPr>
        <w:t>F</w:t>
      </w:r>
      <w:r>
        <w:rPr>
          <w:rFonts w:eastAsia="Times New Roman"/>
          <w:lang w:val="en-US" w:eastAsia="da-DK"/>
        </w:rPr>
        <w:t xml:space="preserve">(1, 29.58) = 7.68, </w:t>
      </w:r>
      <w:r>
        <w:rPr>
          <w:rFonts w:eastAsia="Times New Roman"/>
          <w:i/>
          <w:iCs/>
          <w:lang w:val="en-US" w:eastAsia="da-DK"/>
        </w:rPr>
        <w:t>p</w:t>
      </w:r>
      <w:r>
        <w:rPr>
          <w:rFonts w:eastAsia="Times New Roman"/>
          <w:lang w:val="en-US" w:eastAsia="da-DK"/>
        </w:rPr>
        <w:t xml:space="preserve"> = 0.010,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13, 95% </w:t>
      </w:r>
      <w:r w:rsidRPr="00F33151">
        <w:rPr>
          <w:rFonts w:eastAsia="Times New Roman"/>
          <w:i/>
          <w:iCs/>
          <w:lang w:val="en-US" w:eastAsia="da-DK"/>
        </w:rPr>
        <w:t>CI</w:t>
      </w:r>
      <w:r>
        <w:rPr>
          <w:rFonts w:eastAsia="Times New Roman"/>
          <w:lang w:val="en-US" w:eastAsia="da-DK"/>
        </w:rPr>
        <w:t xml:space="preserve">[0.03, 0.22] for preregistered studies and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Pr="00F33151">
        <w:rPr>
          <w:rFonts w:eastAsia="Times New Roman"/>
          <w:lang w:val="en-US" w:eastAsia="da-DK"/>
        </w:rPr>
        <w:t>0.</w:t>
      </w:r>
      <w:r>
        <w:rPr>
          <w:rFonts w:eastAsia="Times New Roman"/>
          <w:lang w:val="en-US" w:eastAsia="da-DK"/>
        </w:rPr>
        <w:t xml:space="preserve">31, 95% </w:t>
      </w:r>
      <w:r w:rsidRPr="00F33151">
        <w:rPr>
          <w:rFonts w:eastAsia="Times New Roman"/>
          <w:i/>
          <w:iCs/>
          <w:lang w:val="en-US" w:eastAsia="da-DK"/>
        </w:rPr>
        <w:t>CI</w:t>
      </w:r>
      <w:r>
        <w:rPr>
          <w:rFonts w:eastAsia="Times New Roman"/>
          <w:lang w:val="en-US" w:eastAsia="da-DK"/>
        </w:rPr>
        <w:t xml:space="preserve">[0.21, 0.42] for nonpreregistered studies. </w:t>
      </w:r>
      <w:r w:rsidR="007522B5">
        <w:rPr>
          <w:rFonts w:eastAsia="Times New Roman"/>
          <w:lang w:val="en-US" w:eastAsia="da-DK"/>
        </w:rPr>
        <w:t>Although</w:t>
      </w:r>
      <w:r>
        <w:rPr>
          <w:rFonts w:eastAsia="Times New Roman"/>
          <w:lang w:val="en-US" w:eastAsia="da-DK"/>
        </w:rPr>
        <w:t xml:space="preserve"> the effect of </w:t>
      </w:r>
      <w:r w:rsidR="007522B5">
        <w:rPr>
          <w:rFonts w:eastAsia="Times New Roman"/>
          <w:lang w:val="en-US" w:eastAsia="da-DK"/>
        </w:rPr>
        <w:t xml:space="preserve">group-based intervention is estimated to be lower in preregistered studies, it remains statistically significant with </w:t>
      </w:r>
      <w:r w:rsidR="007522B5">
        <w:rPr>
          <w:rFonts w:eastAsia="Times New Roman"/>
          <w:i/>
          <w:iCs/>
          <w:lang w:val="en-US" w:eastAsia="da-DK"/>
        </w:rPr>
        <w:t>p</w:t>
      </w:r>
      <w:r w:rsidR="007522B5">
        <w:rPr>
          <w:rFonts w:eastAsia="Times New Roman"/>
          <w:lang w:val="en-US" w:eastAsia="da-DK"/>
        </w:rPr>
        <w:t xml:space="preserve"> = 0.013. Moreover, we still consider this effect size to be substantial, as this treatment effect is 1.56 times bigger than the usual improvement from TAU. One might think that this difference can be due to publication bias issues. However, we did not find clear evidence of this in our publication bias testing, see Table </w:t>
      </w:r>
      <w:r w:rsidR="00783E55">
        <w:rPr>
          <w:rFonts w:eastAsia="Times New Roman"/>
          <w:lang w:val="en-US" w:eastAsia="da-DK"/>
        </w:rPr>
        <w:t>14</w:t>
      </w:r>
      <w:r w:rsidR="007522B5">
        <w:rPr>
          <w:rFonts w:eastAsia="Times New Roman"/>
          <w:lang w:val="en-US" w:eastAsia="da-DK"/>
        </w:rPr>
        <w:t xml:space="preserve"> and Figure 16 in the ‘Publication bias assessment’ section. </w:t>
      </w:r>
    </w:p>
    <w:p w14:paraId="11A41764" w14:textId="77777777" w:rsidR="00483EA3" w:rsidRDefault="00483EA3" w:rsidP="00362CDD">
      <w:pPr>
        <w:jc w:val="both"/>
        <w:rPr>
          <w:rFonts w:eastAsia="Times New Roman"/>
          <w:lang w:val="en-US" w:eastAsia="da-DK"/>
        </w:rPr>
      </w:pPr>
    </w:p>
    <w:p w14:paraId="39F69C23" w14:textId="417B486A" w:rsidR="00483EA3" w:rsidRPr="00315D0F" w:rsidRDefault="00483EA3" w:rsidP="00362CDD">
      <w:pPr>
        <w:jc w:val="both"/>
        <w:rPr>
          <w:rFonts w:eastAsia="Times New Roman"/>
          <w:lang w:eastAsia="da-DK"/>
        </w:rPr>
      </w:pPr>
      <w:r>
        <w:rPr>
          <w:rFonts w:eastAsia="Times New Roman"/>
          <w:lang w:val="en-US" w:eastAsia="da-DK"/>
        </w:rPr>
        <w:t>Second, as expected, we both found that ITT (</w:t>
      </w:r>
      <w:r>
        <w:rPr>
          <w:szCs w:val="36"/>
        </w:rPr>
        <w:t>i</w:t>
      </w:r>
      <w:r w:rsidRPr="00483EA3">
        <w:rPr>
          <w:szCs w:val="36"/>
        </w:rPr>
        <w:t>ntention-</w:t>
      </w:r>
      <w:r>
        <w:rPr>
          <w:szCs w:val="36"/>
        </w:rPr>
        <w:t>t</w:t>
      </w:r>
      <w:r w:rsidRPr="00483EA3">
        <w:rPr>
          <w:szCs w:val="36"/>
        </w:rPr>
        <w:t>o-</w:t>
      </w:r>
      <w:r>
        <w:rPr>
          <w:szCs w:val="36"/>
        </w:rPr>
        <w:t>t</w:t>
      </w:r>
      <w:r w:rsidRPr="00483EA3">
        <w:rPr>
          <w:szCs w:val="36"/>
        </w:rPr>
        <w:t>reat)</w:t>
      </w:r>
      <w:r>
        <w:rPr>
          <w:rFonts w:eastAsia="Times New Roman"/>
          <w:lang w:val="en-US" w:eastAsia="da-DK"/>
        </w:rPr>
        <w:t xml:space="preserve"> effect sizes yielded a smaller average effect size relative to TOT (</w:t>
      </w:r>
      <w:r w:rsidRPr="00483EA3">
        <w:rPr>
          <w:szCs w:val="36"/>
        </w:rPr>
        <w:t>Treatment-On-the-Treated)</w:t>
      </w:r>
      <w:r>
        <w:rPr>
          <w:szCs w:val="36"/>
        </w:rPr>
        <w:t xml:space="preserve"> and that effect sizes from RCT were lower than effect sizes from QES. Also, we found that effect sizes based on pure waitlist control groups</w:t>
      </w:r>
      <w:r w:rsidR="009E2A76">
        <w:rPr>
          <w:szCs w:val="36"/>
        </w:rPr>
        <w:t>, as commonly expected (</w:t>
      </w:r>
      <w:r w:rsidR="009E2A76" w:rsidRPr="00043E29">
        <w:rPr>
          <w:lang w:val="en-US"/>
        </w:rPr>
        <w:t>Laws et al., 2022</w:t>
      </w:r>
      <w:r w:rsidR="009E2A76">
        <w:rPr>
          <w:lang w:val="en-US"/>
        </w:rPr>
        <w:t>),</w:t>
      </w:r>
      <w:r>
        <w:rPr>
          <w:szCs w:val="36"/>
        </w:rPr>
        <w:t xml:space="preserve"> yielded larger effects than effect sizes that were computed using TAU or the individual version of the group-based intervention control. In this regard, we, furthermore, found </w:t>
      </w:r>
      <w:r w:rsidR="00683123">
        <w:rPr>
          <w:szCs w:val="36"/>
        </w:rPr>
        <w:t xml:space="preserve">that </w:t>
      </w:r>
      <w:r>
        <w:rPr>
          <w:szCs w:val="36"/>
        </w:rPr>
        <w:t xml:space="preserve">the overall average effect for effect sizes with the individual version of the group-based intervention control group yielded a slightly negative effect size with </w:t>
      </w:r>
      <m:oMath>
        <m:sSub>
          <m:sSubPr>
            <m:ctrlPr>
              <w:rPr>
                <w:rFonts w:ascii="Cambria Math" w:eastAsia="Times New Roman" w:hAnsi="Cambria Math"/>
                <w:i/>
                <w:lang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ctrlPr>
                  <w:rPr>
                    <w:rFonts w:ascii="Cambria Math" w:eastAsia="Times New Roman" w:hAnsi="Cambria Math"/>
                    <w:i/>
                    <w:lang w:eastAsia="da-DK"/>
                  </w:rPr>
                </m:ctrlPr>
              </m:e>
            </m:acc>
          </m:e>
          <m:sub>
            <m:r>
              <w:rPr>
                <w:rFonts w:ascii="Cambria Math" w:eastAsia="Times New Roman" w:hAnsi="Cambria Math"/>
                <w:lang w:eastAsia="da-DK"/>
              </w:rPr>
              <m:t>t</m:t>
            </m:r>
          </m:sub>
        </m:sSub>
      </m:oMath>
      <w:r>
        <w:rPr>
          <w:rFonts w:eastAsia="Times New Roman"/>
          <w:lang w:eastAsia="da-DK"/>
        </w:rPr>
        <w:t xml:space="preserve"> = </w:t>
      </w:r>
      <w:r w:rsidR="00315D0F">
        <w:rPr>
          <w:rFonts w:eastAsia="Times New Roman"/>
          <w:lang w:eastAsia="da-DK"/>
        </w:rPr>
        <w:t>-</w:t>
      </w:r>
      <w:r w:rsidRPr="00F33151">
        <w:rPr>
          <w:rFonts w:eastAsia="Times New Roman"/>
          <w:lang w:val="en-US" w:eastAsia="da-DK"/>
        </w:rPr>
        <w:t>0.</w:t>
      </w:r>
      <w:r w:rsidR="00315D0F">
        <w:rPr>
          <w:rFonts w:eastAsia="Times New Roman"/>
          <w:lang w:val="en-US" w:eastAsia="da-DK"/>
        </w:rPr>
        <w:t xml:space="preserve">06 95% </w:t>
      </w:r>
      <w:r w:rsidR="00315D0F">
        <w:rPr>
          <w:rFonts w:eastAsia="Times New Roman"/>
          <w:i/>
          <w:iCs/>
          <w:lang w:val="en-US" w:eastAsia="da-DK"/>
        </w:rPr>
        <w:t>CI</w:t>
      </w:r>
      <w:r w:rsidR="00315D0F">
        <w:rPr>
          <w:rFonts w:eastAsia="Times New Roman"/>
          <w:lang w:val="en-US" w:eastAsia="da-DK"/>
        </w:rPr>
        <w:t>[-0.82, 0.70]</w:t>
      </w:r>
      <w:r w:rsidR="00683123">
        <w:rPr>
          <w:rFonts w:eastAsia="Times New Roman"/>
          <w:lang w:val="en-US" w:eastAsia="da-DK"/>
        </w:rPr>
        <w:t xml:space="preserve">. </w:t>
      </w:r>
      <w:r w:rsidR="009E2A76">
        <w:rPr>
          <w:rFonts w:eastAsia="Times New Roman"/>
          <w:lang w:val="en-US" w:eastAsia="da-DK"/>
        </w:rPr>
        <w:t xml:space="preserve">Although this effect was close to null, we </w:t>
      </w:r>
      <w:r w:rsidR="005D3252">
        <w:rPr>
          <w:rFonts w:eastAsia="Times New Roman"/>
          <w:lang w:val="en-US" w:eastAsia="da-DK"/>
        </w:rPr>
        <w:t>do</w:t>
      </w:r>
      <w:r w:rsidR="009E2A76">
        <w:rPr>
          <w:rFonts w:eastAsia="Times New Roman"/>
          <w:lang w:val="en-US" w:eastAsia="da-DK"/>
        </w:rPr>
        <w:t xml:space="preserve"> not consider the as hard evidence against the effectiveness of group-based interventions due to the relative cost-effectiveness of group-based interventions relative to individual treatments. Finally, we found that, on average, clinician-reported measures were lower than self-reported outcome measures. This might reflect the more objective nature of clinician-reported measures.  </w:t>
      </w:r>
    </w:p>
    <w:p w14:paraId="0C04B91B" w14:textId="77777777" w:rsidR="00CC2651" w:rsidRDefault="00CC2651" w:rsidP="00EC72ED">
      <w:pPr>
        <w:rPr>
          <w:rFonts w:eastAsia="Times New Roman"/>
          <w:lang w:val="en-US" w:eastAsia="da-DK"/>
        </w:rPr>
      </w:pPr>
    </w:p>
    <w:p w14:paraId="50BFB6A7" w14:textId="243801CE" w:rsidR="00C83143" w:rsidRDefault="00C83143" w:rsidP="00C83143">
      <w:pPr>
        <w:pStyle w:val="Heading4"/>
        <w:rPr>
          <w:lang w:val="en-US" w:eastAsia="da-DK"/>
        </w:rPr>
      </w:pPr>
      <w:r>
        <w:rPr>
          <w:lang w:val="en-US" w:eastAsia="da-DK"/>
        </w:rPr>
        <w:t>Moderator effects of group-based interventions on mental health</w:t>
      </w:r>
    </w:p>
    <w:p w14:paraId="7008D142" w14:textId="66D004B1" w:rsidR="002C7E4C" w:rsidRDefault="002C7E4C" w:rsidP="002C7E4C">
      <w:pPr>
        <w:jc w:val="both"/>
        <w:rPr>
          <w:rFonts w:eastAsia="Times New Roman"/>
          <w:lang w:val="en-US" w:eastAsia="da-DK"/>
        </w:rPr>
      </w:pPr>
      <w:r>
        <w:rPr>
          <w:rFonts w:eastAsia="Times New Roman"/>
          <w:lang w:val="en-US" w:eastAsia="da-DK"/>
        </w:rPr>
        <w:t>Based on the mental health effect sizes, Tables 10 and 11 report the results for theoretically and methodologically informed categorical moderator analysis, while Table 12 presents analyses based on continuous moderators. All tables provide marginal subgroup effect sizes (i.e., without adding covariates to the model) as well as covariate-adjusted subgroup effect sizes. All moderator analyses related to social reintegration were based on 42 studies and 144 effect sizes. We generally found similar patterns between the moderator effects derived from unconditional and covariate-adjusted models. The only minor difference was that the covariate-adjusted subgroup effects were generally larger. Therefore, we will mainly comment on the unconditional moderator effects in this section.</w:t>
      </w:r>
    </w:p>
    <w:p w14:paraId="299FBC55" w14:textId="77777777" w:rsidR="002C7E4C" w:rsidRDefault="002C7E4C" w:rsidP="00EC72ED">
      <w:pPr>
        <w:rPr>
          <w:rFonts w:eastAsia="Times New Roman"/>
          <w:lang w:val="en-US" w:eastAsia="da-DK"/>
        </w:rPr>
      </w:pPr>
    </w:p>
    <w:p w14:paraId="01C9C980" w14:textId="374C3C1A" w:rsidR="00931E83" w:rsidRDefault="00837500" w:rsidP="006A7623">
      <w:pPr>
        <w:jc w:val="both"/>
        <w:rPr>
          <w:rFonts w:eastAsia="Times New Roman"/>
          <w:lang w:val="en-US" w:eastAsia="da-DK"/>
        </w:rPr>
      </w:pPr>
      <w:r>
        <w:rPr>
          <w:rFonts w:eastAsia="Times New Roman"/>
          <w:lang w:val="en-US" w:eastAsia="da-DK"/>
        </w:rPr>
        <w:t xml:space="preserve">Overall, we </w:t>
      </w:r>
      <w:r w:rsidR="002C7E4C">
        <w:rPr>
          <w:rFonts w:eastAsia="Times New Roman"/>
          <w:lang w:val="en-US" w:eastAsia="da-DK"/>
        </w:rPr>
        <w:t xml:space="preserve">found the same pattern for the moderator analyses based on mental health outcomes. Yet, we found minor deviation from the reintegrational results. Counter to the reintegrational results, we did not find any statistical difference between preregistered and nonpreregistered </w:t>
      </w:r>
      <w:r w:rsidR="002C7E4C">
        <w:rPr>
          <w:rFonts w:eastAsia="Times New Roman"/>
          <w:lang w:val="en-US" w:eastAsia="da-DK"/>
        </w:rPr>
        <w:lastRenderedPageBreak/>
        <w:t xml:space="preserve">studies, with </w:t>
      </w:r>
      <w:r w:rsidR="006A7623">
        <w:rPr>
          <w:rFonts w:eastAsia="Times New Roman"/>
          <w:lang w:val="en-US" w:eastAsia="da-DK"/>
        </w:rPr>
        <w:t>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0.20 SD, 95% </w:t>
      </w:r>
      <w:r w:rsidR="006A7623">
        <w:rPr>
          <w:rFonts w:eastAsia="Times New Roman"/>
          <w:i/>
          <w:iCs/>
          <w:lang w:val="en-US" w:eastAsia="da-DK"/>
        </w:rPr>
        <w:t>CI</w:t>
      </w:r>
      <w:r w:rsidR="006A7623">
        <w:rPr>
          <w:rFonts w:eastAsia="Times New Roman"/>
          <w:lang w:val="en-US" w:eastAsia="da-DK"/>
        </w:rPr>
        <w:t xml:space="preserve">[0.06, 0.35] for preregistered studies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A7623">
        <w:rPr>
          <w:rFonts w:eastAsia="Times New Roman"/>
          <w:lang w:val="en-US" w:eastAsia="da-DK"/>
        </w:rPr>
        <w:t xml:space="preserve"> = 0.25 SD, 95% </w:t>
      </w:r>
      <w:r w:rsidR="006A7623">
        <w:rPr>
          <w:rFonts w:eastAsia="Times New Roman"/>
          <w:i/>
          <w:iCs/>
          <w:lang w:val="en-US" w:eastAsia="da-DK"/>
        </w:rPr>
        <w:t>CI</w:t>
      </w:r>
      <w:r w:rsidR="006A7623">
        <w:rPr>
          <w:rFonts w:eastAsia="Times New Roman"/>
          <w:lang w:val="en-US" w:eastAsia="da-DK"/>
        </w:rPr>
        <w:t>[0.0</w:t>
      </w:r>
      <w:r w:rsidR="00EC7026">
        <w:rPr>
          <w:rFonts w:eastAsia="Times New Roman"/>
          <w:lang w:val="en-US" w:eastAsia="da-DK"/>
        </w:rPr>
        <w:t>3</w:t>
      </w:r>
      <w:r w:rsidR="006A7623">
        <w:rPr>
          <w:rFonts w:eastAsia="Times New Roman"/>
          <w:lang w:val="en-US" w:eastAsia="da-DK"/>
        </w:rPr>
        <w:t>, 0.</w:t>
      </w:r>
      <w:r w:rsidR="00EC7026">
        <w:rPr>
          <w:rFonts w:eastAsia="Times New Roman"/>
          <w:lang w:val="en-US" w:eastAsia="da-DK"/>
        </w:rPr>
        <w:t>48</w:t>
      </w:r>
      <w:r w:rsidR="006A7623">
        <w:rPr>
          <w:rFonts w:eastAsia="Times New Roman"/>
          <w:lang w:val="en-US" w:eastAsia="da-DK"/>
        </w:rPr>
        <w:t xml:space="preserve">] </w:t>
      </w:r>
      <w:r w:rsidR="00EC7026">
        <w:rPr>
          <w:rFonts w:eastAsia="Times New Roman"/>
          <w:lang w:val="en-US" w:eastAsia="da-DK"/>
        </w:rPr>
        <w:t xml:space="preserve">for nonpreregistered studies. </w:t>
      </w:r>
      <w:r w:rsidR="00F37D6F">
        <w:rPr>
          <w:rFonts w:eastAsia="Times New Roman"/>
          <w:lang w:val="en-US" w:eastAsia="da-DK"/>
        </w:rPr>
        <w:t>Furthermore, by contrast</w:t>
      </w:r>
      <w:r w:rsidR="00931E83">
        <w:rPr>
          <w:rFonts w:eastAsia="Times New Roman"/>
          <w:lang w:val="en-US" w:eastAsia="da-DK"/>
        </w:rPr>
        <w:t xml:space="preserve"> to the reintegrational analysis</w:t>
      </w:r>
      <w:r w:rsidR="00F37D6F">
        <w:rPr>
          <w:rFonts w:eastAsia="Times New Roman"/>
          <w:lang w:val="en-US" w:eastAsia="da-DK"/>
        </w:rPr>
        <w:t xml:space="preserve">, we found that statistically different effect sizes ITT and TOT estimates, with </w:t>
      </w:r>
      <w:r w:rsidR="00F37D6F">
        <w:rPr>
          <w:rFonts w:eastAsia="Times New Roman"/>
          <w:i/>
          <w:iCs/>
          <w:lang w:val="en-US" w:eastAsia="da-DK"/>
        </w:rPr>
        <w:t>F</w:t>
      </w:r>
      <w:r w:rsidR="00F37D6F">
        <w:rPr>
          <w:rFonts w:eastAsia="Times New Roman"/>
          <w:lang w:val="en-US" w:eastAsia="da-DK"/>
        </w:rPr>
        <w:t xml:space="preserve">(1, 32.38) = 7.08, </w:t>
      </w:r>
      <w:r w:rsidR="00F37D6F">
        <w:rPr>
          <w:rFonts w:eastAsia="Times New Roman"/>
          <w:i/>
          <w:iCs/>
          <w:lang w:val="en-US" w:eastAsia="da-DK"/>
        </w:rPr>
        <w:t>p</w:t>
      </w:r>
      <w:r w:rsidR="00F37D6F">
        <w:rPr>
          <w:rFonts w:eastAsia="Times New Roman"/>
          <w:lang w:val="en-US" w:eastAsia="da-DK"/>
        </w:rPr>
        <w:t xml:space="preserve"> = 0.012,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0.05 SD, 95% </w:t>
      </w:r>
      <w:r w:rsidR="00F37D6F">
        <w:rPr>
          <w:rFonts w:eastAsia="Times New Roman"/>
          <w:i/>
          <w:iCs/>
          <w:lang w:val="en-US" w:eastAsia="da-DK"/>
        </w:rPr>
        <w:t>CI</w:t>
      </w:r>
      <w:r w:rsidR="00F37D6F">
        <w:rPr>
          <w:rFonts w:eastAsia="Times New Roman"/>
          <w:lang w:val="en-US" w:eastAsia="da-DK"/>
        </w:rPr>
        <w:t xml:space="preserve">[-0.08, 0.18] for ITT estimates and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37D6F">
        <w:rPr>
          <w:rFonts w:eastAsia="Times New Roman"/>
          <w:lang w:val="en-US" w:eastAsia="da-DK"/>
        </w:rPr>
        <w:t xml:space="preserve"> = 0.35 SD, 95% </w:t>
      </w:r>
      <w:r w:rsidR="00F37D6F">
        <w:rPr>
          <w:rFonts w:eastAsia="Times New Roman"/>
          <w:i/>
          <w:iCs/>
          <w:lang w:val="en-US" w:eastAsia="da-DK"/>
        </w:rPr>
        <w:t>CI</w:t>
      </w:r>
      <w:r w:rsidR="00F37D6F">
        <w:rPr>
          <w:rFonts w:eastAsia="Times New Roman"/>
          <w:lang w:val="en-US" w:eastAsia="da-DK"/>
        </w:rPr>
        <w:t>[0.15, 0.56] for TOT. However, we could not confirm these results in the covariate-adjusted model.</w:t>
      </w:r>
      <w:r w:rsidR="00931E83">
        <w:rPr>
          <w:rFonts w:eastAsia="Times New Roman"/>
          <w:lang w:val="en-US" w:eastAsia="da-DK"/>
        </w:rPr>
        <w:t xml:space="preserve"> </w:t>
      </w:r>
      <w:r w:rsidR="00CC609D">
        <w:rPr>
          <w:rFonts w:eastAsia="Times New Roman"/>
          <w:lang w:val="en-US" w:eastAsia="da-DK"/>
        </w:rPr>
        <w:t>Across the unconditional and conditional models</w:t>
      </w:r>
      <w:r w:rsidR="00931E83">
        <w:rPr>
          <w:rFonts w:eastAsia="Times New Roman"/>
          <w:lang w:val="en-US" w:eastAsia="da-DK"/>
        </w:rPr>
        <w:t xml:space="preserve">, we </w:t>
      </w:r>
      <w:r w:rsidR="00CC609D">
        <w:rPr>
          <w:rFonts w:eastAsia="Times New Roman"/>
          <w:lang w:val="en-US" w:eastAsia="da-DK"/>
        </w:rPr>
        <w:t xml:space="preserve">also </w:t>
      </w:r>
      <w:r w:rsidR="00931E83">
        <w:rPr>
          <w:rFonts w:eastAsia="Times New Roman"/>
          <w:lang w:val="en-US" w:eastAsia="da-DK"/>
        </w:rPr>
        <w:t>found that mental health effect sizes tended to statistically significantly increase as a function of the age of the participant</w:t>
      </w:r>
      <w:r w:rsidR="00CC609D">
        <w:rPr>
          <w:rFonts w:eastAsia="Times New Roman"/>
          <w:lang w:val="en-US" w:eastAsia="da-DK"/>
        </w:rPr>
        <w:t xml:space="preserve">, with </w:t>
      </w:r>
      <m:oMath>
        <m:r>
          <w:rPr>
            <w:rFonts w:ascii="Cambria Math" w:eastAsia="Times New Roman" w:hAnsi="Cambria Math"/>
            <w:lang w:val="en-US" w:eastAsia="da-DK"/>
          </w:rPr>
          <m:t>β</m:t>
        </m:r>
      </m:oMath>
      <w:r w:rsidR="00CC609D">
        <w:rPr>
          <w:rFonts w:eastAsia="Times New Roman"/>
          <w:lang w:val="en-US" w:eastAsia="da-DK"/>
        </w:rPr>
        <w:t xml:space="preserve"> = 0.025, SE = 0.007</w:t>
      </w:r>
      <w:r w:rsidR="00D837B8">
        <w:rPr>
          <w:rFonts w:eastAsia="Times New Roman"/>
          <w:lang w:val="en-US" w:eastAsia="da-DK"/>
        </w:rPr>
        <w:t xml:space="preserve"> in the unconditional model.</w:t>
      </w:r>
    </w:p>
    <w:p w14:paraId="069F71EA" w14:textId="77777777" w:rsidR="00931E83" w:rsidRDefault="00931E83" w:rsidP="006A7623">
      <w:pPr>
        <w:jc w:val="both"/>
        <w:rPr>
          <w:rFonts w:eastAsia="Times New Roman"/>
          <w:lang w:val="en-US" w:eastAsia="da-DK"/>
        </w:rPr>
      </w:pPr>
    </w:p>
    <w:p w14:paraId="0BA12676" w14:textId="27A4AB13" w:rsidR="00AF2FE0" w:rsidRDefault="007534A0" w:rsidP="00AF2FE0">
      <w:pPr>
        <w:jc w:val="both"/>
        <w:rPr>
          <w:rFonts w:eastAsia="Times New Roman"/>
          <w:lang w:val="en-US" w:eastAsia="da-DK"/>
        </w:rPr>
      </w:pPr>
      <w:r w:rsidRPr="007534A0">
        <w:rPr>
          <w:rFonts w:eastAsia="Times New Roman"/>
          <w:lang w:eastAsia="da-DK"/>
        </w:rPr>
        <w:t>Yet, we also identified some patterns that were not consistent with the results for reintegrational outcomes and ran counter to common methodological expectations. As we could not conclude that these trends differed statistically, the results should be interpreted with caution. First, clinician-reported measures of mental health generally yielded larger effects than self-reported measures.</w:t>
      </w:r>
      <w:r>
        <w:rPr>
          <w:rFonts w:eastAsia="Times New Roman"/>
          <w:lang w:eastAsia="da-DK"/>
        </w:rPr>
        <w:t xml:space="preserve"> </w:t>
      </w:r>
      <w:r w:rsidR="00FE003A">
        <w:rPr>
          <w:rFonts w:eastAsia="Times New Roman"/>
          <w:lang w:val="en-US" w:eastAsia="da-DK"/>
        </w:rPr>
        <w:t>Second, we found that QES</w:t>
      </w:r>
      <w:r>
        <w:rPr>
          <w:rFonts w:eastAsia="Times New Roman"/>
          <w:lang w:val="en-US" w:eastAsia="da-DK"/>
        </w:rPr>
        <w:t>s</w:t>
      </w:r>
      <w:r w:rsidR="00FE003A">
        <w:rPr>
          <w:rFonts w:eastAsia="Times New Roman"/>
          <w:lang w:val="en-US" w:eastAsia="da-DK"/>
        </w:rPr>
        <w:t xml:space="preserve"> </w:t>
      </w:r>
      <w:r w:rsidRPr="007534A0">
        <w:rPr>
          <w:rFonts w:eastAsia="Times New Roman"/>
          <w:lang w:eastAsia="da-DK"/>
        </w:rPr>
        <w:t>tended to yield smaller effects on mental health than</w:t>
      </w:r>
      <w:r>
        <w:rPr>
          <w:rFonts w:eastAsia="Times New Roman"/>
          <w:lang w:eastAsia="da-DK"/>
        </w:rPr>
        <w:t xml:space="preserve"> </w:t>
      </w:r>
      <w:r w:rsidRPr="007534A0">
        <w:rPr>
          <w:rFonts w:eastAsia="Times New Roman"/>
          <w:lang w:eastAsia="da-DK"/>
        </w:rPr>
        <w:t>RCTs.</w:t>
      </w:r>
      <w:r>
        <w:rPr>
          <w:rFonts w:eastAsia="Times New Roman"/>
          <w:lang w:eastAsia="da-DK"/>
        </w:rPr>
        <w:t xml:space="preserve"> </w:t>
      </w:r>
      <w:r w:rsidR="00FE003A">
        <w:rPr>
          <w:rFonts w:eastAsia="Times New Roman"/>
          <w:lang w:val="en-US" w:eastAsia="da-DK"/>
        </w:rPr>
        <w:t xml:space="preserve">Third and finally, we found that low or moderate risk of bias mental health estimates yielded smaller effects than high risk of bias estimates.   </w:t>
      </w:r>
      <w:r w:rsidR="00AF2FE0">
        <w:rPr>
          <w:rFonts w:eastAsia="Times New Roman"/>
          <w:lang w:val="en-US" w:eastAsia="da-DK"/>
        </w:rPr>
        <w:t xml:space="preserve">  </w:t>
      </w:r>
    </w:p>
    <w:p w14:paraId="34558DDB" w14:textId="23CB0CB4" w:rsidR="00837500" w:rsidRDefault="00837500" w:rsidP="007534A0">
      <w:pPr>
        <w:jc w:val="both"/>
        <w:rPr>
          <w:rFonts w:eastAsia="Times New Roman"/>
          <w:lang w:val="en-US" w:eastAsia="da-DK"/>
        </w:rPr>
      </w:pPr>
    </w:p>
    <w:p w14:paraId="2C75C7EC" w14:textId="5ACD04F5" w:rsidR="00E12B9B" w:rsidRPr="00864B71" w:rsidRDefault="00E12B9B" w:rsidP="00E12B9B">
      <w:pPr>
        <w:pStyle w:val="Heading3"/>
        <w:rPr>
          <w:rFonts w:eastAsia="Times New Roman"/>
        </w:rPr>
      </w:pPr>
      <w:r>
        <w:rPr>
          <w:rFonts w:eastAsia="Times New Roman"/>
        </w:rPr>
        <w:t>Sensitivity analysis of moderator effects</w:t>
      </w:r>
    </w:p>
    <w:p w14:paraId="0C1607AC" w14:textId="0AD36965" w:rsidR="00E12B9B" w:rsidRPr="00244276" w:rsidRDefault="004B527F" w:rsidP="00EC72ED">
      <w:pPr>
        <w:rPr>
          <w:rFonts w:eastAsia="Times New Roman"/>
          <w:color w:val="000000" w:themeColor="text1"/>
          <w:lang w:eastAsia="da-DK"/>
        </w:rPr>
      </w:pPr>
      <w:r w:rsidRPr="00244276">
        <w:rPr>
          <w:rFonts w:eastAsia="Times New Roman"/>
          <w:color w:val="000000" w:themeColor="text1"/>
          <w:highlight w:val="yellow"/>
          <w:lang w:eastAsia="da-DK"/>
        </w:rPr>
        <w:t>WILL BE ADDED WHEN HAVING ASSESS TO UCLOUD</w:t>
      </w:r>
    </w:p>
    <w:p w14:paraId="258CFA94" w14:textId="77777777" w:rsidR="00E12B9B" w:rsidRDefault="00E12B9B" w:rsidP="00EC72ED">
      <w:pPr>
        <w:rPr>
          <w:rFonts w:eastAsia="Times New Roman"/>
          <w:lang w:val="en-US" w:eastAsia="da-DK"/>
        </w:rPr>
      </w:pPr>
    </w:p>
    <w:p w14:paraId="0684DD20" w14:textId="3223DA62" w:rsidR="004B527F" w:rsidRDefault="00774282" w:rsidP="00774282">
      <w:pPr>
        <w:pStyle w:val="Heading3"/>
        <w:rPr>
          <w:rFonts w:eastAsia="Times New Roman"/>
          <w:lang w:val="en-US" w:eastAsia="da-DK"/>
        </w:rPr>
      </w:pPr>
      <w:r w:rsidRPr="00D85837">
        <w:rPr>
          <w:rFonts w:eastAsia="Times New Roman"/>
          <w:lang w:val="en-US" w:eastAsia="da-DK"/>
        </w:rPr>
        <w:t>Publication bias assessment</w:t>
      </w:r>
    </w:p>
    <w:p w14:paraId="52D562C4" w14:textId="7947A072" w:rsidR="004937BA" w:rsidRDefault="00244276" w:rsidP="004B527F">
      <w:pPr>
        <w:jc w:val="both"/>
        <w:rPr>
          <w:rFonts w:eastAsia="Times New Roman"/>
          <w:lang w:val="en-US" w:eastAsia="da-DK"/>
        </w:rPr>
      </w:pPr>
      <w:r>
        <w:rPr>
          <w:rFonts w:eastAsia="Times New Roman"/>
          <w:lang w:val="en-US" w:eastAsia="da-DK"/>
        </w:rPr>
        <w:t xml:space="preserve">All the results of our publication bias testing are presented in Figures </w:t>
      </w:r>
      <w:r w:rsidR="00A91453">
        <w:rPr>
          <w:rFonts w:eastAsia="Times New Roman"/>
          <w:lang w:val="en-US" w:eastAsia="da-DK"/>
        </w:rPr>
        <w:t>19</w:t>
      </w:r>
      <w:r>
        <w:rPr>
          <w:rFonts w:eastAsia="Times New Roman"/>
          <w:lang w:val="en-US" w:eastAsia="da-DK"/>
        </w:rPr>
        <w:t>-</w:t>
      </w:r>
      <w:r w:rsidR="00A91453">
        <w:rPr>
          <w:rFonts w:eastAsia="Times New Roman"/>
          <w:lang w:val="en-US" w:eastAsia="da-DK"/>
        </w:rPr>
        <w:t>20</w:t>
      </w:r>
      <w:r>
        <w:rPr>
          <w:rFonts w:eastAsia="Times New Roman"/>
          <w:lang w:val="en-US" w:eastAsia="da-DK"/>
        </w:rPr>
        <w:t xml:space="preserve"> and Tables 13-17, below. As can be seen from the results, </w:t>
      </w:r>
      <w:r w:rsidR="004B527F">
        <w:rPr>
          <w:rFonts w:eastAsia="Times New Roman"/>
          <w:lang w:val="en-US" w:eastAsia="da-DK"/>
        </w:rPr>
        <w:t>we generally found no evidence of publication or small study bias across a wide range of publication bias test</w:t>
      </w:r>
      <w:r w:rsidR="00F851B2">
        <w:rPr>
          <w:rFonts w:eastAsia="Times New Roman"/>
          <w:lang w:val="en-US" w:eastAsia="da-DK"/>
        </w:rPr>
        <w:t>s</w:t>
      </w:r>
      <w:r w:rsidR="004B527F">
        <w:rPr>
          <w:rFonts w:eastAsia="Times New Roman"/>
          <w:lang w:val="en-US" w:eastAsia="da-DK"/>
        </w:rPr>
        <w:t>.</w:t>
      </w:r>
      <w:r w:rsidR="001B0E5F">
        <w:rPr>
          <w:rFonts w:eastAsia="Times New Roman"/>
          <w:lang w:val="en-US" w:eastAsia="da-DK"/>
        </w:rPr>
        <w:t xml:space="preserve"> When correcting for publication bias, we more often found the overall average effect tended to increase. This counted for subgroup means as well</w:t>
      </w:r>
      <w:r w:rsidR="00803BBF">
        <w:rPr>
          <w:rFonts w:eastAsia="Times New Roman"/>
          <w:lang w:val="en-US" w:eastAsia="da-DK"/>
        </w:rPr>
        <w:t>, meaning that we did not find any outcome-specific indications of publication bias.</w:t>
      </w:r>
      <w:r w:rsidR="004B527F">
        <w:rPr>
          <w:rFonts w:eastAsia="Times New Roman"/>
          <w:lang w:val="en-US" w:eastAsia="da-DK"/>
        </w:rPr>
        <w:t xml:space="preserve"> </w:t>
      </w:r>
    </w:p>
    <w:p w14:paraId="6E94009B" w14:textId="77777777" w:rsidR="004937BA" w:rsidRDefault="004937BA" w:rsidP="004B527F">
      <w:pPr>
        <w:jc w:val="both"/>
        <w:rPr>
          <w:rFonts w:eastAsia="Times New Roman"/>
          <w:lang w:val="en-US" w:eastAsia="da-DK"/>
        </w:rPr>
      </w:pPr>
    </w:p>
    <w:p w14:paraId="37885657" w14:textId="413589BF" w:rsidR="00F65323" w:rsidRDefault="004E1CAB" w:rsidP="004B527F">
      <w:pPr>
        <w:jc w:val="both"/>
        <w:rPr>
          <w:rFonts w:eastAsia="Times New Roman"/>
          <w:lang w:val="en-US" w:eastAsia="da-DK"/>
        </w:rPr>
      </w:pPr>
      <w:r>
        <w:rPr>
          <w:rFonts w:eastAsia="Times New Roman"/>
          <w:lang w:val="en-US" w:eastAsia="da-DK"/>
        </w:rPr>
        <w:t xml:space="preserve">Figures </w:t>
      </w:r>
      <w:r w:rsidR="00A91453">
        <w:rPr>
          <w:rFonts w:eastAsia="Times New Roman"/>
          <w:lang w:val="en-US" w:eastAsia="da-DK"/>
        </w:rPr>
        <w:t>19</w:t>
      </w:r>
      <w:r>
        <w:rPr>
          <w:rFonts w:eastAsia="Times New Roman"/>
          <w:lang w:val="en-US" w:eastAsia="da-DK"/>
        </w:rPr>
        <w:t xml:space="preserve"> and </w:t>
      </w:r>
      <w:r w:rsidR="00A91453">
        <w:rPr>
          <w:rFonts w:eastAsia="Times New Roman"/>
          <w:lang w:val="en-US" w:eastAsia="da-DK"/>
        </w:rPr>
        <w:t xml:space="preserve">20 </w:t>
      </w:r>
      <w:r>
        <w:rPr>
          <w:rFonts w:eastAsia="Times New Roman"/>
          <w:lang w:val="en-US" w:eastAsia="da-DK"/>
        </w:rPr>
        <w:t>illustrate contour-enhanced funnel plots across preregistration status and the study and effect size levels</w:t>
      </w:r>
      <w:r w:rsidR="004937BA">
        <w:rPr>
          <w:rFonts w:eastAsia="Times New Roman"/>
          <w:lang w:val="en-US" w:eastAsia="da-DK"/>
        </w:rPr>
        <w:t xml:space="preserve"> for reintegrational and mental health outcomes,</w:t>
      </w:r>
      <w:r>
        <w:rPr>
          <w:rFonts w:eastAsia="Times New Roman"/>
          <w:lang w:val="en-US" w:eastAsia="da-DK"/>
        </w:rPr>
        <w:t xml:space="preserve"> respectively. The dashed lines show the slope of regressing effect sizes on modified standard errors</w:t>
      </w:r>
      <w:r w:rsidR="001F3E81">
        <w:rPr>
          <w:rFonts w:eastAsia="Times New Roman"/>
          <w:lang w:val="en-US" w:eastAsia="da-DK"/>
        </w:rPr>
        <w:t>. We generally found no association between modified standard errors and effect sizes at the study level, indicated by the almost vertical slopes. However, c</w:t>
      </w:r>
      <w:r w:rsidR="004937BA">
        <w:rPr>
          <w:rFonts w:eastAsia="Times New Roman"/>
          <w:lang w:val="en-US" w:eastAsia="da-DK"/>
        </w:rPr>
        <w:t>ounter to typically expected selective reporting processes, we found that larger standard errors were associated with smaller effect size estimates (though not statistically significant) at the effect size level for reintegrational outcomes</w:t>
      </w:r>
      <w:r w:rsidR="00F65323">
        <w:rPr>
          <w:rFonts w:eastAsia="Times New Roman"/>
          <w:lang w:val="en-US" w:eastAsia="da-DK"/>
        </w:rPr>
        <w:t xml:space="preserve"> (see Figures </w:t>
      </w:r>
      <w:r w:rsidR="00A91453">
        <w:rPr>
          <w:rFonts w:eastAsia="Times New Roman"/>
          <w:lang w:val="en-US" w:eastAsia="da-DK"/>
        </w:rPr>
        <w:t>19</w:t>
      </w:r>
      <w:r w:rsidR="00F65323">
        <w:rPr>
          <w:rFonts w:eastAsia="Times New Roman"/>
          <w:lang w:val="en-US" w:eastAsia="da-DK"/>
        </w:rPr>
        <w:t xml:space="preserve">C and </w:t>
      </w:r>
      <w:r w:rsidR="00A91453">
        <w:rPr>
          <w:rFonts w:eastAsia="Times New Roman"/>
          <w:lang w:val="en-US" w:eastAsia="da-DK"/>
        </w:rPr>
        <w:t>19</w:t>
      </w:r>
      <w:r w:rsidR="00F65323">
        <w:rPr>
          <w:rFonts w:eastAsia="Times New Roman"/>
          <w:lang w:val="en-US" w:eastAsia="da-DK"/>
        </w:rPr>
        <w:t>D)</w:t>
      </w:r>
      <w:r w:rsidR="004937BA">
        <w:rPr>
          <w:rFonts w:eastAsia="Times New Roman"/>
          <w:lang w:val="en-US" w:eastAsia="da-DK"/>
        </w:rPr>
        <w:t xml:space="preserve">. </w:t>
      </w:r>
      <w:r w:rsidR="00E86C41">
        <w:rPr>
          <w:rFonts w:eastAsia="Times New Roman"/>
          <w:lang w:val="en-US" w:eastAsia="da-DK"/>
        </w:rPr>
        <w:t>As the only instance</w:t>
      </w:r>
      <w:r w:rsidR="004937BA">
        <w:rPr>
          <w:rFonts w:eastAsia="Times New Roman"/>
          <w:lang w:val="en-US" w:eastAsia="da-DK"/>
        </w:rPr>
        <w:t>, we found</w:t>
      </w:r>
      <w:r w:rsidR="00B037F4">
        <w:rPr>
          <w:rFonts w:eastAsia="Times New Roman"/>
          <w:lang w:val="en-US" w:eastAsia="da-DK"/>
        </w:rPr>
        <w:t xml:space="preserve"> that larger standard errors predicted larger effect sizes to a larger extent for non-preregistered outcomes</w:t>
      </w:r>
      <w:r w:rsidR="00E86C41">
        <w:rPr>
          <w:rFonts w:eastAsia="Times New Roman"/>
          <w:lang w:val="en-US" w:eastAsia="da-DK"/>
        </w:rPr>
        <w:t xml:space="preserve"> for the mental health outcome</w:t>
      </w:r>
      <w:r w:rsidR="00B037F4">
        <w:rPr>
          <w:rFonts w:eastAsia="Times New Roman"/>
          <w:lang w:val="en-US" w:eastAsia="da-DK"/>
        </w:rPr>
        <w:t xml:space="preserve">, indicated by the positive increasing slope in Figure </w:t>
      </w:r>
      <w:r w:rsidR="00A91453">
        <w:rPr>
          <w:rFonts w:eastAsia="Times New Roman"/>
          <w:lang w:val="en-US" w:eastAsia="da-DK"/>
        </w:rPr>
        <w:t>20</w:t>
      </w:r>
      <w:r w:rsidR="00B037F4">
        <w:rPr>
          <w:rFonts w:eastAsia="Times New Roman"/>
          <w:lang w:val="en-US" w:eastAsia="da-DK"/>
        </w:rPr>
        <w:t>C. Yet, this slope was not statistically significant</w:t>
      </w:r>
      <w:r w:rsidR="00B22AF4">
        <w:rPr>
          <w:rFonts w:eastAsia="Times New Roman"/>
          <w:lang w:val="en-US" w:eastAsia="da-DK"/>
        </w:rPr>
        <w:t xml:space="preserve">, and we did not find </w:t>
      </w:r>
      <w:r w:rsidR="00D17FA8">
        <w:rPr>
          <w:rFonts w:eastAsia="Times New Roman"/>
          <w:lang w:val="en-US" w:eastAsia="da-DK"/>
        </w:rPr>
        <w:t xml:space="preserve">consistent evidence of publication bias for this subgroup of outcomes. </w:t>
      </w:r>
      <w:r w:rsidR="00692086">
        <w:rPr>
          <w:rFonts w:eastAsia="Times New Roman"/>
          <w:lang w:val="en-US" w:eastAsia="da-DK"/>
        </w:rPr>
        <w:t xml:space="preserve">As can be seen from Table 16, the overall average group mean declined to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2086">
        <w:rPr>
          <w:rFonts w:eastAsia="Times New Roman"/>
          <w:lang w:val="en-US" w:eastAsia="da-DK"/>
        </w:rPr>
        <w:t xml:space="preserve"> = 0.02, 95% </w:t>
      </w:r>
      <w:r w:rsidR="00692086" w:rsidRPr="00DF6508">
        <w:rPr>
          <w:rFonts w:eastAsia="Times New Roman"/>
          <w:i/>
          <w:iCs/>
          <w:lang w:val="en-US" w:eastAsia="da-DK"/>
        </w:rPr>
        <w:t>CI</w:t>
      </w:r>
      <w:r w:rsidR="00692086" w:rsidRPr="00692086">
        <w:rPr>
          <w:rFonts w:eastAsia="Times New Roman"/>
          <w:lang w:val="en-US" w:eastAsia="da-DK"/>
        </w:rPr>
        <w:t>[-0.18, 0.22</w:t>
      </w:r>
      <w:r w:rsidR="00692086">
        <w:rPr>
          <w:rFonts w:eastAsia="Times New Roman"/>
          <w:lang w:val="en-US" w:eastAsia="da-DK"/>
        </w:rPr>
        <w:t>] for nonpregistered mental health outcomes, when</w:t>
      </w:r>
      <w:r w:rsidR="00D17FA8">
        <w:rPr>
          <w:rFonts w:eastAsia="Times New Roman"/>
          <w:lang w:val="en-US" w:eastAsia="da-DK"/>
        </w:rPr>
        <w:t xml:space="preserve"> assuming that all positive</w:t>
      </w:r>
      <w:r w:rsidR="00692086">
        <w:rPr>
          <w:rFonts w:eastAsia="Times New Roman"/>
          <w:lang w:val="en-US" w:eastAsia="da-DK"/>
        </w:rPr>
        <w:t>,</w:t>
      </w:r>
      <w:r w:rsidR="00D17FA8">
        <w:rPr>
          <w:rFonts w:eastAsia="Times New Roman"/>
          <w:lang w:val="en-US" w:eastAsia="da-DK"/>
        </w:rPr>
        <w:t xml:space="preserve"> </w:t>
      </w:r>
      <w:r w:rsidR="00692086">
        <w:rPr>
          <w:rFonts w:eastAsia="Times New Roman"/>
          <w:lang w:val="en-US" w:eastAsia="da-DK"/>
        </w:rPr>
        <w:t>statistically</w:t>
      </w:r>
      <w:r w:rsidR="00D17FA8">
        <w:rPr>
          <w:rFonts w:eastAsia="Times New Roman"/>
          <w:lang w:val="en-US" w:eastAsia="da-DK"/>
        </w:rPr>
        <w:t xml:space="preserve"> significant </w:t>
      </w:r>
      <w:r w:rsidR="00692086">
        <w:rPr>
          <w:rFonts w:eastAsia="Times New Roman"/>
          <w:lang w:val="en-US" w:eastAsia="da-DK"/>
        </w:rPr>
        <w:t xml:space="preserve">results </w:t>
      </w:r>
      <w:r w:rsidR="00D17FA8">
        <w:rPr>
          <w:rFonts w:eastAsia="Times New Roman"/>
          <w:lang w:val="en-US" w:eastAsia="da-DK"/>
        </w:rPr>
        <w:t>were false po</w:t>
      </w:r>
      <w:r w:rsidR="00692086">
        <w:rPr>
          <w:rFonts w:eastAsia="Times New Roman"/>
          <w:lang w:val="en-US" w:eastAsia="da-DK"/>
        </w:rPr>
        <w:t xml:space="preserve">sitives. Conversely, the </w:t>
      </w:r>
      <w:r w:rsidR="00A1346F">
        <w:rPr>
          <w:rFonts w:eastAsia="Times New Roman"/>
          <w:lang w:val="en-US" w:eastAsia="da-DK"/>
        </w:rPr>
        <w:t xml:space="preserve">three-parameter </w:t>
      </w:r>
      <w:r w:rsidR="00692086">
        <w:rPr>
          <w:rFonts w:eastAsia="Times New Roman"/>
          <w:lang w:val="en-US" w:eastAsia="da-DK"/>
        </w:rPr>
        <w:t xml:space="preserve">selection model estimates indicated selection </w:t>
      </w:r>
      <w:r w:rsidR="00692086">
        <w:rPr>
          <w:rFonts w:eastAsia="Times New Roman"/>
          <w:i/>
          <w:iCs/>
          <w:lang w:val="en-US" w:eastAsia="da-DK"/>
        </w:rPr>
        <w:t>in favor</w:t>
      </w:r>
      <w:r w:rsidR="00692086">
        <w:rPr>
          <w:rFonts w:eastAsia="Times New Roman"/>
          <w:lang w:val="en-US" w:eastAsia="da-DK"/>
        </w:rPr>
        <w:t xml:space="preserve"> of non-affirmative finding</w:t>
      </w:r>
      <w:r w:rsidR="00A1346F">
        <w:rPr>
          <w:rFonts w:eastAsia="Times New Roman"/>
          <w:lang w:val="en-US" w:eastAsia="da-DK"/>
        </w:rPr>
        <w:t>s</w:t>
      </w:r>
      <w:r w:rsidR="00692086">
        <w:rPr>
          <w:rFonts w:eastAsia="Times New Roman"/>
          <w:lang w:val="en-US" w:eastAsia="da-DK"/>
        </w:rPr>
        <w:t>, with</w:t>
      </w:r>
      <w:r w:rsidR="00A1346F">
        <w:rPr>
          <w:rFonts w:eastAsia="Times New Roman"/>
          <w:lang w:val="en-US" w:eastAsia="da-DK"/>
        </w:rPr>
        <w:t xml:space="preserve"> </w:t>
      </w:r>
      <m:oMath>
        <m:sSub>
          <m:sSubPr>
            <m:ctrlPr>
              <w:rPr>
                <w:rFonts w:ascii="Cambria Math" w:eastAsia="Times New Roman" w:hAnsi="Cambria Math"/>
                <w:i/>
                <w:lang w:val="en-US" w:eastAsia="da-DK"/>
              </w:rPr>
            </m:ctrlPr>
          </m:sSubPr>
          <m:e>
            <m:r>
              <w:rPr>
                <w:rFonts w:ascii="Cambria Math" w:eastAsia="Times New Roman" w:hAnsi="Cambria Math"/>
                <w:lang w:val="en-US" w:eastAsia="da-DK"/>
              </w:rPr>
              <m:t>λ</m:t>
            </m:r>
          </m:e>
          <m:sub>
            <m:r>
              <w:rPr>
                <w:rFonts w:ascii="Cambria Math" w:eastAsia="Times New Roman" w:hAnsi="Cambria Math"/>
                <w:lang w:val="en-US" w:eastAsia="da-DK"/>
              </w:rPr>
              <m:t>1</m:t>
            </m:r>
          </m:sub>
        </m:sSub>
      </m:oMath>
      <w:r w:rsidR="00A1346F">
        <w:rPr>
          <w:rFonts w:eastAsia="Times New Roman"/>
          <w:lang w:val="en-US" w:eastAsia="da-DK"/>
        </w:rPr>
        <w:t>= 2.</w:t>
      </w:r>
      <w:r w:rsidR="00F65323">
        <w:rPr>
          <w:rFonts w:eastAsia="Times New Roman"/>
          <w:lang w:val="en-US" w:eastAsia="da-DK"/>
        </w:rPr>
        <w:t>93</w:t>
      </w:r>
      <w:r w:rsidR="007D5D25">
        <w:rPr>
          <w:rFonts w:eastAsia="Times New Roman"/>
          <w:lang w:val="en-US" w:eastAsia="da-DK"/>
        </w:rPr>
        <w:t>,</w:t>
      </w:r>
      <w:r w:rsidR="00F65323">
        <w:rPr>
          <w:rFonts w:eastAsia="Times New Roman"/>
          <w:lang w:val="en-US" w:eastAsia="da-DK"/>
        </w:rPr>
        <w:t xml:space="preserve"> 95% </w:t>
      </w:r>
      <w:r w:rsidR="00DF6508" w:rsidRPr="00DF6508">
        <w:rPr>
          <w:rFonts w:eastAsia="Times New Roman"/>
          <w:i/>
          <w:iCs/>
          <w:lang w:val="en-US" w:eastAsia="da-DK"/>
        </w:rPr>
        <w:t>CI</w:t>
      </w:r>
      <w:r w:rsidR="00DF6508">
        <w:rPr>
          <w:rFonts w:eastAsia="Times New Roman"/>
          <w:lang w:val="en-US" w:eastAsia="da-DK"/>
        </w:rPr>
        <w:t>[1.00</w:t>
      </w:r>
      <w:r w:rsidR="00F65323">
        <w:rPr>
          <w:rFonts w:eastAsia="Times New Roman"/>
          <w:lang w:val="en-US" w:eastAsia="da-DK"/>
        </w:rPr>
        <w:t xml:space="preserve">, 12.84]. When correcting for this selection process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F65323">
        <w:rPr>
          <w:rFonts w:eastAsia="Times New Roman"/>
          <w:lang w:val="en-US" w:eastAsia="da-DK"/>
        </w:rPr>
        <w:t xml:space="preserve"> = 0.44, 95% </w:t>
      </w:r>
      <w:r w:rsidR="00AF35DF" w:rsidRPr="00AF35DF">
        <w:rPr>
          <w:rFonts w:eastAsia="Times New Roman"/>
          <w:i/>
          <w:iCs/>
          <w:lang w:val="en-US" w:eastAsia="da-DK"/>
        </w:rPr>
        <w:t>CI[</w:t>
      </w:r>
      <w:r w:rsidR="00F65323" w:rsidRPr="00692086">
        <w:rPr>
          <w:rFonts w:eastAsia="Times New Roman"/>
          <w:lang w:val="en-US" w:eastAsia="da-DK"/>
        </w:rPr>
        <w:t>0.</w:t>
      </w:r>
      <w:r w:rsidR="00F65323">
        <w:rPr>
          <w:rFonts w:eastAsia="Times New Roman"/>
          <w:lang w:val="en-US" w:eastAsia="da-DK"/>
        </w:rPr>
        <w:t>11</w:t>
      </w:r>
      <w:r w:rsidR="00F65323" w:rsidRPr="00692086">
        <w:rPr>
          <w:rFonts w:eastAsia="Times New Roman"/>
          <w:lang w:val="en-US" w:eastAsia="da-DK"/>
        </w:rPr>
        <w:t>, 0.</w:t>
      </w:r>
      <w:r w:rsidR="00F65323">
        <w:rPr>
          <w:rFonts w:eastAsia="Times New Roman"/>
          <w:lang w:val="en-US" w:eastAsia="da-DK"/>
        </w:rPr>
        <w:t>81].</w:t>
      </w:r>
      <w:r w:rsidR="00AF22DE">
        <w:rPr>
          <w:rFonts w:eastAsia="Times New Roman"/>
          <w:lang w:val="en-US" w:eastAsia="da-DK"/>
        </w:rPr>
        <w:t xml:space="preserve"> </w:t>
      </w:r>
      <w:r w:rsidR="00F65323">
        <w:rPr>
          <w:rFonts w:eastAsia="Times New Roman"/>
          <w:lang w:val="en-US" w:eastAsia="da-DK"/>
        </w:rPr>
        <w:t xml:space="preserve">  </w:t>
      </w:r>
    </w:p>
    <w:p w14:paraId="0C1E2E7C" w14:textId="7CE9FD53" w:rsidR="00052E93" w:rsidRDefault="00F65323" w:rsidP="004B527F">
      <w:pPr>
        <w:jc w:val="both"/>
        <w:rPr>
          <w:rFonts w:eastAsia="Times New Roman"/>
          <w:lang w:val="en-US" w:eastAsia="da-DK"/>
        </w:rPr>
      </w:pPr>
      <w:r>
        <w:rPr>
          <w:rFonts w:eastAsia="Times New Roman"/>
          <w:lang w:val="en-US" w:eastAsia="da-DK"/>
        </w:rPr>
        <w:t xml:space="preserve"> </w:t>
      </w:r>
    </w:p>
    <w:p w14:paraId="4D1DC3F1" w14:textId="3056CB2E" w:rsidR="006629EE" w:rsidRDefault="001B0E5F" w:rsidP="004B527F">
      <w:pPr>
        <w:jc w:val="both"/>
        <w:rPr>
          <w:rFonts w:eastAsia="Times New Roman"/>
          <w:lang w:val="en-US" w:eastAsia="da-DK"/>
        </w:rPr>
      </w:pPr>
      <w:r>
        <w:rPr>
          <w:rFonts w:eastAsia="Times New Roman"/>
          <w:lang w:val="en-US" w:eastAsia="da-DK"/>
        </w:rPr>
        <w:lastRenderedPageBreak/>
        <w:t>That said, we found hard evidence against publication bias. For example, when</w:t>
      </w:r>
      <w:r w:rsidR="00803BBF">
        <w:rPr>
          <w:rFonts w:eastAsia="Times New Roman"/>
          <w:lang w:val="en-US" w:eastAsia="da-DK"/>
        </w:rPr>
        <w:t xml:space="preserve"> correcting non-preregistered studies for publication bias</w:t>
      </w:r>
      <w:r w:rsidR="00EC2D99">
        <w:rPr>
          <w:rFonts w:eastAsia="Times New Roman"/>
          <w:lang w:val="en-US" w:eastAsia="da-DK"/>
        </w:rPr>
        <w:t xml:space="preserve"> (HYEMA)</w:t>
      </w:r>
      <w:r w:rsidR="00803BBF">
        <w:rPr>
          <w:rFonts w:eastAsia="Times New Roman"/>
          <w:lang w:val="en-US" w:eastAsia="da-DK"/>
        </w:rPr>
        <w:t xml:space="preserve"> and removing</w:t>
      </w:r>
      <w:r w:rsidR="00155C20">
        <w:rPr>
          <w:rStyle w:val="FootnoteReference"/>
          <w:rFonts w:eastAsia="Times New Roman"/>
          <w:lang w:val="en-US" w:eastAsia="da-DK"/>
        </w:rPr>
        <w:footnoteReference w:id="13"/>
      </w:r>
      <w:r w:rsidR="00803BBF">
        <w:rPr>
          <w:rFonts w:eastAsia="Times New Roman"/>
          <w:lang w:val="en-US" w:eastAsia="da-DK"/>
        </w:rPr>
        <w:t xml:space="preserve"> all affirmative effect sizes</w:t>
      </w:r>
      <w:r w:rsidR="00EC2D99">
        <w:rPr>
          <w:rFonts w:eastAsia="Times New Roman"/>
          <w:lang w:val="en-US" w:eastAsia="da-DK"/>
        </w:rPr>
        <w:t xml:space="preserve"> (worst-case scenario)</w:t>
      </w:r>
      <w:r w:rsidR="00803BBF">
        <w:rPr>
          <w:rFonts w:eastAsia="Times New Roman"/>
          <w:lang w:val="en-US" w:eastAsia="da-DK"/>
        </w:rPr>
        <w:t xml:space="preserve">, we still found the overall average effect size to be statistically different from zero for reintegrational outcomes, with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0.19, 95% </w:t>
      </w:r>
      <w:r w:rsidR="00AF35DF" w:rsidRPr="00AF35DF">
        <w:rPr>
          <w:rFonts w:eastAsia="Times New Roman"/>
          <w:i/>
          <w:iCs/>
          <w:lang w:val="en-US" w:eastAsia="da-DK"/>
        </w:rPr>
        <w:t>CI[</w:t>
      </w:r>
      <w:r w:rsidR="00803BBF">
        <w:rPr>
          <w:rFonts w:eastAsia="Times New Roman"/>
          <w:lang w:val="en-US" w:eastAsia="da-DK"/>
        </w:rPr>
        <w:t xml:space="preserve">0.09, 0.20]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803BBF">
        <w:rPr>
          <w:rFonts w:eastAsia="Times New Roman"/>
          <w:lang w:val="en-US" w:eastAsia="da-DK"/>
        </w:rPr>
        <w:t xml:space="preserve"> = 0.078, 95% </w:t>
      </w:r>
      <w:r w:rsidR="00AF35DF" w:rsidRPr="00AF35DF">
        <w:rPr>
          <w:rFonts w:eastAsia="Times New Roman"/>
          <w:i/>
          <w:iCs/>
          <w:lang w:val="en-US" w:eastAsia="da-DK"/>
        </w:rPr>
        <w:t>CI[</w:t>
      </w:r>
      <w:r w:rsidR="00803BBF">
        <w:rPr>
          <w:rFonts w:eastAsia="Times New Roman"/>
          <w:lang w:val="en-US" w:eastAsia="da-DK"/>
        </w:rPr>
        <w:t>0.03</w:t>
      </w:r>
      <w:r w:rsidR="00803BBF" w:rsidRPr="00692086">
        <w:rPr>
          <w:rFonts w:eastAsia="Times New Roman"/>
          <w:lang w:val="en-US" w:eastAsia="da-DK"/>
        </w:rPr>
        <w:t>, 0.</w:t>
      </w:r>
      <w:r w:rsidR="00803BBF">
        <w:rPr>
          <w:rFonts w:eastAsia="Times New Roman"/>
          <w:lang w:val="en-US" w:eastAsia="da-DK"/>
        </w:rPr>
        <w:t xml:space="preserve">13], respectively. </w:t>
      </w:r>
      <w:r w:rsidR="0069422A">
        <w:rPr>
          <w:rFonts w:eastAsia="Times New Roman"/>
          <w:lang w:val="en-US" w:eastAsia="da-DK"/>
        </w:rPr>
        <w:t xml:space="preserve">For mental health outcomes, we found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w:t>
      </w:r>
      <w:r w:rsidR="00EC2D99">
        <w:rPr>
          <w:rFonts w:eastAsia="Times New Roman"/>
          <w:lang w:val="en-US" w:eastAsia="da-DK"/>
        </w:rPr>
        <w:t>29</w:t>
      </w:r>
      <w:r w:rsidR="0069422A">
        <w:rPr>
          <w:rFonts w:eastAsia="Times New Roman"/>
          <w:lang w:val="en-US" w:eastAsia="da-DK"/>
        </w:rPr>
        <w:t xml:space="preserve">, 95% </w:t>
      </w:r>
      <w:r w:rsidR="00AF35DF" w:rsidRPr="00AF35DF">
        <w:rPr>
          <w:rFonts w:eastAsia="Times New Roman"/>
          <w:i/>
          <w:iCs/>
          <w:lang w:val="en-US" w:eastAsia="da-DK"/>
        </w:rPr>
        <w:t>CI[</w:t>
      </w:r>
      <w:r w:rsidR="0069422A">
        <w:rPr>
          <w:rFonts w:eastAsia="Times New Roman"/>
          <w:lang w:val="en-US" w:eastAsia="da-DK"/>
        </w:rPr>
        <w:t>0.</w:t>
      </w:r>
      <w:r w:rsidR="00EC2D99">
        <w:rPr>
          <w:rFonts w:eastAsia="Times New Roman"/>
          <w:lang w:val="en-US" w:eastAsia="da-DK"/>
        </w:rPr>
        <w:t>13</w:t>
      </w:r>
      <w:r w:rsidR="0069422A">
        <w:rPr>
          <w:rFonts w:eastAsia="Times New Roman"/>
          <w:lang w:val="en-US" w:eastAsia="da-DK"/>
        </w:rPr>
        <w:t>, 0.</w:t>
      </w:r>
      <w:r w:rsidR="00EC2D99">
        <w:rPr>
          <w:rFonts w:eastAsia="Times New Roman"/>
          <w:lang w:val="en-US" w:eastAsia="da-DK"/>
        </w:rPr>
        <w:t>44</w:t>
      </w:r>
      <w:r w:rsidR="0069422A">
        <w:rPr>
          <w:rFonts w:eastAsia="Times New Roman"/>
          <w:lang w:val="en-US" w:eastAsia="da-DK"/>
        </w:rPr>
        <w:t xml:space="preserve">] and </w:t>
      </w:r>
      <m:oMath>
        <m:sSub>
          <m:sSubPr>
            <m:ctrlPr>
              <w:rPr>
                <w:rFonts w:ascii="Cambria Math" w:eastAsia="Times New Roman" w:hAnsi="Cambria Math"/>
                <w:i/>
                <w:lang w:val="en-US" w:eastAsia="da-DK"/>
              </w:rPr>
            </m:ctrlPr>
          </m:sSubPr>
          <m:e>
            <m:acc>
              <m:accPr>
                <m:chr m:val="̅"/>
                <m:ctrlPr>
                  <w:rPr>
                    <w:rFonts w:ascii="Cambria Math" w:eastAsia="Times New Roman" w:hAnsi="Cambria Math"/>
                    <w:i/>
                    <w:lang w:val="en-US" w:eastAsia="da-DK"/>
                  </w:rPr>
                </m:ctrlPr>
              </m:accPr>
              <m:e>
                <m:r>
                  <w:rPr>
                    <w:rFonts w:ascii="Cambria Math" w:eastAsia="Times New Roman" w:hAnsi="Cambria Math"/>
                    <w:lang w:val="en-US" w:eastAsia="da-DK"/>
                  </w:rPr>
                  <m:t>g</m:t>
                </m:r>
              </m:e>
            </m:acc>
          </m:e>
          <m:sub>
            <m:r>
              <w:rPr>
                <w:rFonts w:ascii="Cambria Math" w:eastAsia="Times New Roman" w:hAnsi="Cambria Math"/>
                <w:lang w:val="en-US" w:eastAsia="da-DK"/>
              </w:rPr>
              <m:t>t</m:t>
            </m:r>
          </m:sub>
        </m:sSub>
      </m:oMath>
      <w:r w:rsidR="0069422A">
        <w:rPr>
          <w:rFonts w:eastAsia="Times New Roman"/>
          <w:lang w:val="en-US" w:eastAsia="da-DK"/>
        </w:rPr>
        <w:t xml:space="preserve"> = 0.0</w:t>
      </w:r>
      <w:r w:rsidR="00EC2D99">
        <w:rPr>
          <w:rFonts w:eastAsia="Times New Roman"/>
          <w:lang w:val="en-US" w:eastAsia="da-DK"/>
        </w:rPr>
        <w:t>69</w:t>
      </w:r>
      <w:r w:rsidR="0069422A">
        <w:rPr>
          <w:rFonts w:eastAsia="Times New Roman"/>
          <w:lang w:val="en-US" w:eastAsia="da-DK"/>
        </w:rPr>
        <w:t xml:space="preserve">, 95% </w:t>
      </w:r>
      <w:r w:rsidR="00AF35DF" w:rsidRPr="00AF35DF">
        <w:rPr>
          <w:rFonts w:eastAsia="Times New Roman"/>
          <w:i/>
          <w:iCs/>
          <w:lang w:val="en-US" w:eastAsia="da-DK"/>
        </w:rPr>
        <w:t>CI[</w:t>
      </w:r>
      <w:r w:rsidR="00EC2D99">
        <w:rPr>
          <w:rFonts w:eastAsia="Times New Roman"/>
          <w:lang w:val="en-US" w:eastAsia="da-DK"/>
        </w:rPr>
        <w:t>-</w:t>
      </w:r>
      <w:r w:rsidR="0069422A">
        <w:rPr>
          <w:rFonts w:eastAsia="Times New Roman"/>
          <w:lang w:val="en-US" w:eastAsia="da-DK"/>
        </w:rPr>
        <w:t>0.03</w:t>
      </w:r>
      <w:r w:rsidR="0069422A" w:rsidRPr="00692086">
        <w:rPr>
          <w:rFonts w:eastAsia="Times New Roman"/>
          <w:lang w:val="en-US" w:eastAsia="da-DK"/>
        </w:rPr>
        <w:t>, 0.</w:t>
      </w:r>
      <w:r w:rsidR="0069422A">
        <w:rPr>
          <w:rFonts w:eastAsia="Times New Roman"/>
          <w:lang w:val="en-US" w:eastAsia="da-DK"/>
        </w:rPr>
        <w:t>1</w:t>
      </w:r>
      <w:r w:rsidR="00EC2D99">
        <w:rPr>
          <w:rFonts w:eastAsia="Times New Roman"/>
          <w:lang w:val="en-US" w:eastAsia="da-DK"/>
        </w:rPr>
        <w:t>7</w:t>
      </w:r>
      <w:r w:rsidR="0069422A">
        <w:rPr>
          <w:rFonts w:eastAsia="Times New Roman"/>
          <w:lang w:val="en-US" w:eastAsia="da-DK"/>
        </w:rPr>
        <w:t>], indicating that group-based intervention is at least as effective on mental health as no or individual treatments.</w:t>
      </w:r>
      <w:r w:rsidR="00EC2D99">
        <w:rPr>
          <w:rFonts w:eastAsia="Times New Roman"/>
          <w:lang w:val="en-US" w:eastAsia="da-DK"/>
        </w:rPr>
        <w:t xml:space="preserve"> </w:t>
      </w:r>
      <w:r w:rsidR="0079222B">
        <w:rPr>
          <w:rFonts w:eastAsia="Times New Roman"/>
          <w:lang w:val="en-US" w:eastAsia="da-DK"/>
        </w:rPr>
        <w:t xml:space="preserve">Furthermore, across all used selection models, the point estimates stayed statistically </w:t>
      </w:r>
      <w:r w:rsidR="00121F53">
        <w:rPr>
          <w:rFonts w:eastAsia="Times New Roman"/>
          <w:lang w:val="en-US" w:eastAsia="da-DK"/>
        </w:rPr>
        <w:t>different from zero</w:t>
      </w:r>
      <w:r w:rsidR="0079222B">
        <w:rPr>
          <w:rFonts w:eastAsia="Times New Roman"/>
          <w:lang w:val="en-US" w:eastAsia="da-DK"/>
        </w:rPr>
        <w:t xml:space="preserve"> and substantial in size, while</w:t>
      </w:r>
      <w:r w:rsidR="00121F53">
        <w:rPr>
          <w:rFonts w:eastAsia="Times New Roman"/>
          <w:lang w:val="en-US" w:eastAsia="da-DK"/>
        </w:rPr>
        <w:t xml:space="preserve"> all</w:t>
      </w:r>
      <w:r w:rsidR="0079222B">
        <w:rPr>
          <w:rFonts w:eastAsia="Times New Roman"/>
          <w:lang w:val="en-US" w:eastAsia="da-DK"/>
        </w:rPr>
        <w:t xml:space="preserve"> selection parameters were above one or close to one for non-significant effect sizes. </w:t>
      </w:r>
    </w:p>
    <w:p w14:paraId="410A7058" w14:textId="77777777" w:rsidR="006629EE" w:rsidRDefault="006629EE" w:rsidP="004B527F">
      <w:pPr>
        <w:jc w:val="both"/>
        <w:rPr>
          <w:rFonts w:eastAsia="Times New Roman"/>
          <w:lang w:val="en-US" w:eastAsia="da-DK"/>
        </w:rPr>
      </w:pPr>
    </w:p>
    <w:p w14:paraId="34E85C4C" w14:textId="7599CCA6" w:rsidR="001B0E5F" w:rsidRDefault="006629EE" w:rsidP="004B527F">
      <w:pPr>
        <w:jc w:val="both"/>
        <w:rPr>
          <w:rFonts w:eastAsia="Times New Roman"/>
          <w:lang w:val="en-US" w:eastAsia="da-DK"/>
        </w:rPr>
      </w:pPr>
      <w:r>
        <w:rPr>
          <w:rFonts w:eastAsia="Times New Roman"/>
          <w:lang w:val="en-US" w:eastAsia="da-DK"/>
        </w:rPr>
        <w:t>To recap, we believe these results clearly suggest that publication bias</w:t>
      </w:r>
      <w:r w:rsidR="00770787">
        <w:rPr>
          <w:rFonts w:eastAsia="Times New Roman"/>
          <w:lang w:val="en-US" w:eastAsia="da-DK"/>
        </w:rPr>
        <w:t xml:space="preserve"> (entirely excluded studies)</w:t>
      </w:r>
      <w:r>
        <w:rPr>
          <w:rFonts w:eastAsia="Times New Roman"/>
          <w:lang w:val="en-US" w:eastAsia="da-DK"/>
        </w:rPr>
        <w:t xml:space="preserve">, </w:t>
      </w:r>
      <w:r w:rsidRPr="00770787">
        <w:rPr>
          <w:rFonts w:eastAsia="Times New Roman"/>
          <w:i/>
          <w:iCs/>
          <w:lang w:val="en-US" w:eastAsia="da-DK"/>
        </w:rPr>
        <w:t>p</w:t>
      </w:r>
      <w:r>
        <w:rPr>
          <w:rFonts w:eastAsia="Times New Roman"/>
          <w:lang w:val="en-US" w:eastAsia="da-DK"/>
        </w:rPr>
        <w:t>-hacking</w:t>
      </w:r>
      <w:r w:rsidR="00770787">
        <w:rPr>
          <w:rFonts w:eastAsia="Times New Roman"/>
          <w:lang w:val="en-US" w:eastAsia="da-DK"/>
        </w:rPr>
        <w:t xml:space="preserve"> (not reported effect size</w:t>
      </w:r>
      <w:r w:rsidR="00661039">
        <w:rPr>
          <w:rFonts w:eastAsia="Times New Roman"/>
          <w:lang w:val="en-US" w:eastAsia="da-DK"/>
        </w:rPr>
        <w:t xml:space="preserve"> within studies</w:t>
      </w:r>
      <w:r w:rsidR="00770787">
        <w:rPr>
          <w:rFonts w:eastAsia="Times New Roman"/>
          <w:lang w:val="en-US" w:eastAsia="da-DK"/>
        </w:rPr>
        <w:t>)</w:t>
      </w:r>
      <w:r>
        <w:rPr>
          <w:rFonts w:eastAsia="Times New Roman"/>
          <w:lang w:val="en-US" w:eastAsia="da-DK"/>
        </w:rPr>
        <w:t>, small-study effects, and related issues are not a major concern in this field of stud</w:t>
      </w:r>
      <w:r w:rsidR="00A91453">
        <w:rPr>
          <w:rFonts w:eastAsia="Times New Roman"/>
          <w:lang w:val="en-US" w:eastAsia="da-DK"/>
        </w:rPr>
        <w:t>y</w:t>
      </w:r>
      <w:r w:rsidR="0069422A">
        <w:rPr>
          <w:rFonts w:eastAsia="Times New Roman"/>
          <w:lang w:val="en-US" w:eastAsia="da-DK"/>
        </w:rPr>
        <w:t>.</w:t>
      </w:r>
      <w:r w:rsidR="00803BBF">
        <w:rPr>
          <w:rFonts w:eastAsia="Times New Roman"/>
          <w:lang w:val="en-US" w:eastAsia="da-DK"/>
        </w:rPr>
        <w:t xml:space="preserve"> </w:t>
      </w:r>
      <w:r w:rsidR="00822CBF">
        <w:rPr>
          <w:rFonts w:eastAsia="Times New Roman"/>
          <w:lang w:val="en-US" w:eastAsia="da-DK"/>
        </w:rPr>
        <w:t>This conclusion might not be a surprise</w:t>
      </w:r>
      <w:r w:rsidR="009D259B">
        <w:rPr>
          <w:rFonts w:eastAsia="Times New Roman"/>
          <w:lang w:val="en-US" w:eastAsia="da-DK"/>
        </w:rPr>
        <w:t>,</w:t>
      </w:r>
      <w:r w:rsidR="00822CBF">
        <w:rPr>
          <w:rFonts w:eastAsia="Times New Roman"/>
          <w:lang w:val="en-US" w:eastAsia="da-DK"/>
        </w:rPr>
        <w:t xml:space="preserve"> as close to 50% of the studies drew on preregistration.</w:t>
      </w:r>
    </w:p>
    <w:p w14:paraId="469A67F6" w14:textId="77777777" w:rsidR="004B527F" w:rsidRDefault="004B527F" w:rsidP="00774282">
      <w:pPr>
        <w:rPr>
          <w:rFonts w:eastAsia="Times New Roman"/>
          <w:b/>
          <w:bCs/>
          <w:lang w:val="en-US" w:eastAsia="da-DK"/>
        </w:rPr>
      </w:pPr>
    </w:p>
    <w:p w14:paraId="26A192AF" w14:textId="5CB75318" w:rsidR="00774282" w:rsidRPr="008F4134" w:rsidRDefault="00774282" w:rsidP="00774282">
      <w:pPr>
        <w:rPr>
          <w:rFonts w:eastAsia="Times New Roman"/>
          <w:lang w:val="en-US" w:eastAsia="da-DK"/>
        </w:rPr>
      </w:pPr>
      <w:r>
        <w:rPr>
          <w:rFonts w:eastAsia="Times New Roman"/>
          <w:b/>
          <w:bCs/>
          <w:lang w:val="en-US" w:eastAsia="da-DK"/>
        </w:rPr>
        <w:t>FIGURE 1</w:t>
      </w:r>
      <w:r w:rsidR="00A91453">
        <w:rPr>
          <w:rFonts w:eastAsia="Times New Roman"/>
          <w:b/>
          <w:bCs/>
          <w:lang w:val="en-US" w:eastAsia="da-DK"/>
        </w:rPr>
        <w:t>9</w:t>
      </w:r>
      <w:r>
        <w:rPr>
          <w:rFonts w:eastAsia="Times New Roman"/>
          <w:lang w:val="en-US" w:eastAsia="da-DK"/>
        </w:rPr>
        <w:t xml:space="preserve"> Funnel plot for reintegration effect sizes (primary outcome)</w:t>
      </w:r>
    </w:p>
    <w:p w14:paraId="1F851B9E" w14:textId="68DBFD57"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5A92D31D" wp14:editId="18731517">
            <wp:extent cx="5943612" cy="4572009"/>
            <wp:effectExtent l="0" t="0" r="0" b="0"/>
            <wp:docPr id="3" name="Picture 3" descr="A graph of a triangle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triangle with different colored dots&#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r w:rsidR="00774282" w:rsidRPr="00D85837">
        <w:rPr>
          <w:rFonts w:eastAsia="Times New Roman"/>
          <w:i/>
          <w:sz w:val="20"/>
          <w:lang w:val="en-US" w:eastAsia="da-DK"/>
        </w:rPr>
        <w:t xml:space="preserve">Note: </w:t>
      </w:r>
      <w:r w:rsidR="00774282">
        <w:rPr>
          <w:rFonts w:eastAsia="Times New Roman"/>
          <w:i/>
          <w:sz w:val="20"/>
          <w:lang w:val="en-US" w:eastAsia="da-DK"/>
        </w:rPr>
        <w:t>Add description of figure.</w:t>
      </w:r>
    </w:p>
    <w:p w14:paraId="50814048" w14:textId="77777777" w:rsidR="00774282" w:rsidRDefault="00774282" w:rsidP="00774282">
      <w:pPr>
        <w:shd w:val="clear" w:color="auto" w:fill="FFFFFF"/>
        <w:rPr>
          <w:rFonts w:eastAsia="Times New Roman"/>
          <w:i/>
          <w:sz w:val="20"/>
          <w:lang w:val="en-US" w:eastAsia="da-DK"/>
        </w:rPr>
      </w:pPr>
      <w:r>
        <w:rPr>
          <w:rFonts w:eastAsia="Times New Roman"/>
          <w:i/>
          <w:sz w:val="20"/>
          <w:lang w:val="en-US" w:eastAsia="da-DK"/>
        </w:rPr>
        <w:lastRenderedPageBreak/>
        <w:t xml:space="preserve"> </w:t>
      </w:r>
    </w:p>
    <w:p w14:paraId="098BF9BA" w14:textId="78AD8F98" w:rsidR="00774282" w:rsidRPr="008F4134" w:rsidRDefault="00774282" w:rsidP="00774282">
      <w:pPr>
        <w:rPr>
          <w:rFonts w:eastAsia="Times New Roman"/>
          <w:lang w:val="en-US" w:eastAsia="da-DK"/>
        </w:rPr>
      </w:pPr>
      <w:r>
        <w:rPr>
          <w:rFonts w:eastAsia="Times New Roman"/>
          <w:b/>
          <w:bCs/>
          <w:lang w:val="en-US" w:eastAsia="da-DK"/>
        </w:rPr>
        <w:t xml:space="preserve">FIGURE </w:t>
      </w:r>
      <w:r w:rsidR="00A91453">
        <w:rPr>
          <w:rFonts w:eastAsia="Times New Roman"/>
          <w:b/>
          <w:bCs/>
          <w:lang w:val="en-US" w:eastAsia="da-DK"/>
        </w:rPr>
        <w:t>20</w:t>
      </w:r>
      <w:r>
        <w:rPr>
          <w:rFonts w:eastAsia="Times New Roman"/>
          <w:lang w:val="en-US" w:eastAsia="da-DK"/>
        </w:rPr>
        <w:t xml:space="preserve"> Funnel plot for mental health effect sizes (secondary outcome)</w:t>
      </w:r>
    </w:p>
    <w:p w14:paraId="59F819CE" w14:textId="156D492A" w:rsidR="00774282" w:rsidRDefault="0060742D" w:rsidP="00774282">
      <w:pPr>
        <w:shd w:val="clear" w:color="auto" w:fill="FFFFFF"/>
        <w:rPr>
          <w:rFonts w:eastAsia="Times New Roman"/>
          <w:i/>
          <w:sz w:val="20"/>
          <w:lang w:val="en-US" w:eastAsia="da-DK"/>
        </w:rPr>
      </w:pPr>
      <w:r>
        <w:rPr>
          <w:rFonts w:eastAsia="Times New Roman"/>
          <w:i/>
          <w:noProof/>
          <w:sz w:val="20"/>
          <w:lang w:val="en-US" w:eastAsia="da-DK"/>
        </w:rPr>
        <w:drawing>
          <wp:inline distT="0" distB="0" distL="0" distR="0" wp14:anchorId="1C9C8B14" wp14:editId="47ED96E2">
            <wp:extent cx="5943612" cy="4572009"/>
            <wp:effectExtent l="0" t="0" r="0" b="0"/>
            <wp:docPr id="4" name="Picture 4" descr="A graph of different colore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different colored point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02C762" w14:textId="735659BF" w:rsidR="00774282" w:rsidRPr="00D85837" w:rsidRDefault="00774282" w:rsidP="00774282">
      <w:pPr>
        <w:shd w:val="clear" w:color="auto" w:fill="FFFFFF"/>
        <w:rPr>
          <w:rFonts w:eastAsia="Times New Roman"/>
          <w:i/>
          <w:sz w:val="20"/>
          <w:lang w:val="en-US" w:eastAsia="da-DK"/>
        </w:rPr>
      </w:pPr>
      <w:r w:rsidRPr="00D85837">
        <w:rPr>
          <w:rFonts w:eastAsia="Times New Roman"/>
          <w:i/>
          <w:sz w:val="20"/>
          <w:lang w:val="en-US" w:eastAsia="da-DK"/>
        </w:rPr>
        <w:t xml:space="preserve">Note: </w:t>
      </w:r>
      <w:r>
        <w:rPr>
          <w:rFonts w:eastAsia="Times New Roman"/>
          <w:iCs/>
          <w:sz w:val="20"/>
          <w:lang w:val="en-US" w:eastAsia="da-DK"/>
        </w:rPr>
        <w:t xml:space="preserve">We did not use the CHE-ISCW-RVE test for the preregistered effect size funnel plots, as it seemed to heavily overestimate the relationship between standard errors and effect sizes. Instead, we used a regression test similar to the one developed by Rodgers and Pustejovsky (2021).  </w:t>
      </w:r>
      <w:r>
        <w:rPr>
          <w:rFonts w:eastAsia="Times New Roman"/>
          <w:i/>
          <w:sz w:val="20"/>
          <w:lang w:val="en-US" w:eastAsia="da-DK"/>
        </w:rPr>
        <w:t xml:space="preserve"> </w:t>
      </w:r>
    </w:p>
    <w:p w14:paraId="5840BA59" w14:textId="77777777" w:rsidR="00540178" w:rsidRDefault="00540178" w:rsidP="00EC72ED">
      <w:pPr>
        <w:rPr>
          <w:rFonts w:eastAsia="Times New Roman"/>
        </w:rPr>
      </w:pPr>
    </w:p>
    <w:p w14:paraId="2D39F658" w14:textId="77777777" w:rsidR="00774282" w:rsidRPr="00BA57A5" w:rsidRDefault="00774282" w:rsidP="00EC72ED">
      <w:pPr>
        <w:rPr>
          <w:rFonts w:eastAsia="Times New Roman"/>
        </w:rPr>
      </w:pPr>
    </w:p>
    <w:p w14:paraId="462E2604" w14:textId="6830303E" w:rsidR="003862F9" w:rsidRPr="00AF0241" w:rsidRDefault="00C37244">
      <w:pPr>
        <w:pStyle w:val="Heading1"/>
        <w:rPr>
          <w:rFonts w:eastAsia="Times New Roman"/>
        </w:rPr>
      </w:pPr>
      <w:r w:rsidRPr="00AF0241">
        <w:rPr>
          <w:rFonts w:eastAsia="Times New Roman"/>
        </w:rPr>
        <w:t xml:space="preserve">Discussion </w:t>
      </w:r>
    </w:p>
    <w:p w14:paraId="7375488F" w14:textId="77777777" w:rsidR="003862F9" w:rsidRPr="00AF0241" w:rsidRDefault="00C37244">
      <w:pPr>
        <w:pStyle w:val="Heading2"/>
        <w:rPr>
          <w:rFonts w:eastAsia="Times New Roman"/>
        </w:rPr>
      </w:pPr>
      <w:bookmarkStart w:id="107" w:name="SUMMARY_OF_RESULTS"/>
      <w:bookmarkEnd w:id="107"/>
      <w:r w:rsidRPr="00AF0241">
        <w:rPr>
          <w:rFonts w:eastAsia="Times New Roman"/>
        </w:rPr>
        <w:t xml:space="preserve">Summary of main results </w:t>
      </w:r>
    </w:p>
    <w:bookmarkStart w:id="108" w:name="APPLICABILITY_OF_FINDINGS" w:displacedByCustomXml="next"/>
    <w:bookmarkEnd w:id="108" w:displacedByCustomXml="next"/>
    <w:sdt>
      <w:sdtPr>
        <w:id w:val="1530145422"/>
        <w:placeholder>
          <w:docPart w:val="BD8D324BC9CF4B95849AB66C2549AC63"/>
        </w:placeholder>
      </w:sdtPr>
      <w:sdtEndPr>
        <w:rPr>
          <w:color w:val="0066CC"/>
          <w:sz w:val="27"/>
          <w:szCs w:val="27"/>
        </w:rPr>
      </w:sdtEndPr>
      <w:sdtContent>
        <w:p w14:paraId="62F2B403" w14:textId="6047C9E4" w:rsidR="00AF35DF" w:rsidRDefault="003F3DC4" w:rsidP="006E1D5F">
          <w:pPr>
            <w:jc w:val="both"/>
          </w:pPr>
          <w:r w:rsidRPr="003F3DC4">
            <w:t>Across the studies included in the two main meta-analyses—which varied in terms of intervention type, location, implementation, outcomes, research design, and participant characteristics—we found statistically significant results favoring group-based interventions over control conditions. Specifically, the treatment effects of group-based interventions were approximately 2.4 and 1.4 times larger than the typical gains observed in usual individual treatments for reintegrational and mental health outcomes, respectively.</w:t>
          </w:r>
          <w:r w:rsidR="00AF35DF">
            <w:t xml:space="preserve"> In addition, we also found the effects of reintegrational and mental health outcomes to covary, meaning that when group-based interventions were shown to be effective on reintegrational outcomes, they also tended to show larger effects on mental health outcomes.  </w:t>
          </w:r>
        </w:p>
        <w:p w14:paraId="17300490" w14:textId="77777777" w:rsidR="00AF35DF" w:rsidRDefault="00AF35DF" w:rsidP="006E1D5F">
          <w:pPr>
            <w:jc w:val="both"/>
          </w:pPr>
        </w:p>
        <w:p w14:paraId="3B12D7EF" w14:textId="50313070" w:rsidR="002A1A70" w:rsidRDefault="003F3DC4" w:rsidP="006E1D5F">
          <w:pPr>
            <w:jc w:val="both"/>
          </w:pPr>
          <w:r w:rsidRPr="003F3DC4">
            <w:lastRenderedPageBreak/>
            <w:t>Notably, the detected effects remained similar in magnitude across all sensitivity analyses, with the vast majority of tests supporting the conclusion that the overall effect sizes were statistically distinct from zero for both reintegrational and mental health outcomes.</w:t>
          </w:r>
          <w:r>
            <w:t xml:space="preserve"> </w:t>
          </w:r>
          <w:r w:rsidR="00091052" w:rsidRPr="00091052">
            <w:rPr>
              <w:lang w:val="en-US"/>
            </w:rPr>
            <w:t>Importantly, the overall mean effect was not altered by the inclusion of</w:t>
          </w:r>
          <w:r w:rsidR="00A82663">
            <w:rPr>
              <w:lang w:val="en-US"/>
            </w:rPr>
            <w:t xml:space="preserve"> several</w:t>
          </w:r>
          <w:r w:rsidR="00091052" w:rsidRPr="00091052">
            <w:rPr>
              <w:lang w:val="en-US"/>
            </w:rPr>
            <w:t xml:space="preserve"> effect si</w:t>
          </w:r>
          <w:r w:rsidR="005426CC">
            <w:rPr>
              <w:lang w:val="en-US"/>
            </w:rPr>
            <w:t>zes</w:t>
          </w:r>
          <w:r w:rsidR="00A82663">
            <w:rPr>
              <w:lang w:val="en-US"/>
            </w:rPr>
            <w:t xml:space="preserve"> </w:t>
          </w:r>
          <w:r w:rsidR="00091052" w:rsidRPr="00091052">
            <w:rPr>
              <w:lang w:val="en-US"/>
            </w:rPr>
            <w:t xml:space="preserve">assessed to be of serious risk of bias. </w:t>
          </w:r>
          <w:r w:rsidR="00AF35DF">
            <w:t xml:space="preserve">Also, </w:t>
          </w:r>
          <w:r w:rsidR="001A108D">
            <w:t>we did not find any indication of publication</w:t>
          </w:r>
          <w:r w:rsidR="00A82663">
            <w:t xml:space="preserve"> bias</w:t>
          </w:r>
          <w:r w:rsidR="002A1A70">
            <w:t xml:space="preserve">. </w:t>
          </w:r>
          <w:r w:rsidR="002A1A70" w:rsidRPr="002A1A70">
            <w:t xml:space="preserve">A </w:t>
          </w:r>
          <w:r w:rsidR="002A1A70">
            <w:t>unique</w:t>
          </w:r>
          <w:r w:rsidR="002A1A70" w:rsidRPr="002A1A70">
            <w:t xml:space="preserve"> feature of this evidence base,</w:t>
          </w:r>
          <w:r w:rsidR="00AF35DF">
            <w:t xml:space="preserve"> </w:t>
          </w:r>
          <w:r w:rsidR="002A1A70" w:rsidRPr="002A1A70">
            <w:t>guard</w:t>
          </w:r>
          <w:r w:rsidR="006260D8">
            <w:t>i</w:t>
          </w:r>
          <w:r w:rsidR="00AF35DF">
            <w:t>ng</w:t>
          </w:r>
          <w:r w:rsidR="002A1A70" w:rsidRPr="002A1A70">
            <w:t xml:space="preserve"> against publication bias</w:t>
          </w:r>
          <w:r w:rsidR="005426CC">
            <w:t>,</w:t>
          </w:r>
          <w:r w:rsidR="002A1A70">
            <w:t xml:space="preserve"> </w:t>
          </w:r>
          <w:r w:rsidR="005426CC">
            <w:t>was</w:t>
          </w:r>
          <w:r w:rsidR="002A1A70" w:rsidRPr="002A1A70">
            <w:t xml:space="preserve"> that nearly half of the included studies were preregistered</w:t>
          </w:r>
          <w:r w:rsidR="003576BF">
            <w:t xml:space="preserve">, which increases the validity and trustworthiness of our reported results. </w:t>
          </w:r>
        </w:p>
        <w:p w14:paraId="453E3998" w14:textId="77777777" w:rsidR="00AF35DF" w:rsidRDefault="00AF35DF" w:rsidP="006E1D5F">
          <w:pPr>
            <w:jc w:val="both"/>
          </w:pPr>
        </w:p>
        <w:p w14:paraId="7F5360ED" w14:textId="58DDA45A" w:rsidR="005426CC" w:rsidRPr="00130AA3" w:rsidRDefault="005426CC" w:rsidP="005426CC">
          <w:pPr>
            <w:jc w:val="both"/>
            <w:rPr>
              <w:lang w:val="en-US"/>
            </w:rPr>
          </w:pPr>
          <w:r>
            <w:rPr>
              <w:lang w:val="en-US"/>
            </w:rPr>
            <w:t xml:space="preserve">To </w:t>
          </w:r>
          <w:r w:rsidRPr="005426CC">
            <w:rPr>
              <w:lang w:val="en-US"/>
            </w:rPr>
            <w:t>explai</w:t>
          </w:r>
          <w:r>
            <w:rPr>
              <w:lang w:val="en-US"/>
            </w:rPr>
            <w:t>n</w:t>
          </w:r>
          <w:r w:rsidRPr="005426CC">
            <w:rPr>
              <w:lang w:val="en-US"/>
            </w:rPr>
            <w:t xml:space="preserve"> heterogeneity among the effect</w:t>
          </w:r>
          <w:r>
            <w:rPr>
              <w:lang w:val="en-US"/>
            </w:rPr>
            <w:t xml:space="preserve"> sizes</w:t>
          </w:r>
          <w:r w:rsidRPr="005426CC">
            <w:rPr>
              <w:lang w:val="en-US"/>
            </w:rPr>
            <w:t>, we identified moderators</w:t>
          </w:r>
          <w:r>
            <w:rPr>
              <w:lang w:val="en-US"/>
            </w:rPr>
            <w:t xml:space="preserve"> </w:t>
          </w:r>
          <w:r w:rsidRPr="005426CC">
            <w:rPr>
              <w:lang w:val="en-US"/>
            </w:rPr>
            <w:t xml:space="preserve">that </w:t>
          </w:r>
          <w:r>
            <w:rPr>
              <w:lang w:val="en-US"/>
            </w:rPr>
            <w:t>were</w:t>
          </w:r>
          <w:r w:rsidRPr="005426CC">
            <w:rPr>
              <w:lang w:val="en-US"/>
            </w:rPr>
            <w:t xml:space="preserve"> considered as theoretically or methodologically important in the literature</w:t>
          </w:r>
          <w:r>
            <w:rPr>
              <w:lang w:val="en-US"/>
            </w:rPr>
            <w:t xml:space="preserve"> and</w:t>
          </w:r>
          <w:r w:rsidRPr="005426CC">
            <w:rPr>
              <w:lang w:val="en-US"/>
            </w:rPr>
            <w:t xml:space="preserve"> fitted a range of meta-regression models.</w:t>
          </w:r>
          <w:r w:rsidR="007915CD">
            <w:t xml:space="preserve"> </w:t>
          </w:r>
          <w:r>
            <w:t xml:space="preserve">Another unique feature of this evidence base is that we found all moderators to be </w:t>
          </w:r>
          <w:r w:rsidR="00222B98">
            <w:t>well-reported</w:t>
          </w:r>
          <w:r>
            <w:t xml:space="preserve"> across the vast majority of studies, with only one study missing data for two moderators. Therefore, we were able to conduct a comprehensive </w:t>
          </w:r>
          <w:r w:rsidR="0070434C">
            <w:t xml:space="preserve">range of </w:t>
          </w:r>
          <w:r>
            <w:t>moderator analys</w:t>
          </w:r>
          <w:r w:rsidR="0070434C">
            <w:t>e</w:t>
          </w:r>
          <w:r>
            <w:t xml:space="preserve">s. </w:t>
          </w:r>
          <w:r w:rsidR="0070434C">
            <w:t>Here,</w:t>
          </w:r>
          <w:r>
            <w:t xml:space="preserve"> </w:t>
          </w:r>
          <w:r w:rsidRPr="005426CC">
            <w:rPr>
              <w:lang w:val="en-US"/>
            </w:rPr>
            <w:t>we</w:t>
          </w:r>
          <w:r>
            <w:rPr>
              <w:lang w:val="en-US"/>
            </w:rPr>
            <w:t xml:space="preserve"> </w:t>
          </w:r>
          <w:r w:rsidRPr="005426CC">
            <w:rPr>
              <w:lang w:val="en-US"/>
            </w:rPr>
            <w:t xml:space="preserve">found that the effects of </w:t>
          </w:r>
          <w:r>
            <w:rPr>
              <w:lang w:val="en-US"/>
            </w:rPr>
            <w:t>group-based intervention were g</w:t>
          </w:r>
          <w:r w:rsidRPr="005426CC">
            <w:rPr>
              <w:lang w:val="en-US"/>
            </w:rPr>
            <w:t>enerally robust across the</w:t>
          </w:r>
          <w:r>
            <w:rPr>
              <w:lang w:val="en-US"/>
            </w:rPr>
            <w:t xml:space="preserve"> </w:t>
          </w:r>
          <w:r w:rsidRPr="005426CC">
            <w:rPr>
              <w:lang w:val="en-US"/>
            </w:rPr>
            <w:t>assessed moderators</w:t>
          </w:r>
          <w:r>
            <w:rPr>
              <w:lang w:val="en-US"/>
            </w:rPr>
            <w:t xml:space="preserve">, with </w:t>
          </w:r>
          <w:r w:rsidR="00130AA3">
            <w:rPr>
              <w:lang w:val="en-US"/>
            </w:rPr>
            <w:t xml:space="preserve">almost </w:t>
          </w:r>
          <w:r>
            <w:rPr>
              <w:lang w:val="en-US"/>
            </w:rPr>
            <w:t xml:space="preserve">all subgroup </w:t>
          </w:r>
          <w:r w:rsidR="00222B98">
            <w:rPr>
              <w:lang w:val="en-US"/>
            </w:rPr>
            <w:t>effects</w:t>
          </w:r>
          <w:r w:rsidR="0070434C">
            <w:rPr>
              <w:lang w:val="en-US"/>
            </w:rPr>
            <w:t xml:space="preserve"> falling near the overall mean effect</w:t>
          </w:r>
          <w:r w:rsidR="00955972">
            <w:rPr>
              <w:lang w:val="en-US"/>
            </w:rPr>
            <w:t>s for reintegrational and mental health outcomes</w:t>
          </w:r>
          <w:r w:rsidR="0070434C">
            <w:rPr>
              <w:lang w:val="en-US"/>
            </w:rPr>
            <w:t>. That is, they</w:t>
          </w:r>
          <w:r>
            <w:rPr>
              <w:lang w:val="en-US"/>
            </w:rPr>
            <w:t xml:space="preserve"> rang</w:t>
          </w:r>
          <w:r w:rsidR="0070434C">
            <w:rPr>
              <w:lang w:val="en-US"/>
            </w:rPr>
            <w:t>ed</w:t>
          </w:r>
          <w:r>
            <w:rPr>
              <w:lang w:val="en-US"/>
            </w:rPr>
            <w:t xml:space="preserve"> from </w:t>
          </w:r>
          <w:r w:rsidR="0070434C">
            <w:rPr>
              <w:lang w:val="en-US"/>
            </w:rPr>
            <w:t>0</w:t>
          </w:r>
          <w:r w:rsidR="00130AA3">
            <w:rPr>
              <w:lang w:val="en-US"/>
            </w:rPr>
            <w:t xml:space="preserve">.12 to </w:t>
          </w:r>
          <w:r w:rsidR="0070434C">
            <w:rPr>
              <w:lang w:val="en-US"/>
            </w:rPr>
            <w:t>0.</w:t>
          </w:r>
          <w:r w:rsidR="00130AA3">
            <w:rPr>
              <w:lang w:val="en-US"/>
            </w:rPr>
            <w:t>42</w:t>
          </w:r>
          <w:r w:rsidR="0070434C">
            <w:rPr>
              <w:lang w:val="en-US"/>
            </w:rPr>
            <w:t xml:space="preserve"> SD</w:t>
          </w:r>
          <w:r w:rsidR="00130AA3">
            <w:rPr>
              <w:lang w:val="en-US"/>
            </w:rPr>
            <w:t xml:space="preserve"> for both reintegrational and mental health outcomes. </w:t>
          </w:r>
          <w:r w:rsidRPr="005426CC">
            <w:rPr>
              <w:lang w:val="en-US"/>
            </w:rPr>
            <w:t>This applied to the unconditional as well</w:t>
          </w:r>
          <w:r w:rsidR="00130AA3">
            <w:rPr>
              <w:lang w:val="en-US"/>
            </w:rPr>
            <w:t xml:space="preserve"> </w:t>
          </w:r>
          <w:r w:rsidRPr="005426CC">
            <w:rPr>
              <w:lang w:val="en-US"/>
            </w:rPr>
            <w:t xml:space="preserve">as the covariate-adjusted meta-regression models, controlling for </w:t>
          </w:r>
          <w:r w:rsidR="00130AA3">
            <w:rPr>
              <w:lang w:val="en-US"/>
            </w:rPr>
            <w:t>the type of outcome, participant characteristics, type of intervention, type of test, pregistration status, test type (clinician or self reported), research design, type of control group, risk of bias rating, age, percents of males in sample, intensity, duration, and measurement timing</w:t>
          </w:r>
          <w:r w:rsidRPr="005426CC">
            <w:rPr>
              <w:lang w:val="en-US"/>
            </w:rPr>
            <w:t>. Interestingly,</w:t>
          </w:r>
          <w:r w:rsidR="00130AA3">
            <w:rPr>
              <w:lang w:val="en-US"/>
            </w:rPr>
            <w:t xml:space="preserve"> we found that the effect of group-based intervention was </w:t>
          </w:r>
          <w:r w:rsidR="002C4193">
            <w:rPr>
              <w:lang w:val="en-US"/>
            </w:rPr>
            <w:t>consistent</w:t>
          </w:r>
          <w:r w:rsidR="00130AA3">
            <w:rPr>
              <w:lang w:val="en-US"/>
            </w:rPr>
            <w:t xml:space="preserve"> across almost all types of social reintegrational and mental health outcom</w:t>
          </w:r>
          <w:r w:rsidR="0070434C">
            <w:rPr>
              <w:lang w:val="en-US"/>
            </w:rPr>
            <w:t xml:space="preserve">e measures. </w:t>
          </w:r>
        </w:p>
        <w:p w14:paraId="6232EC91" w14:textId="0BE0550C" w:rsidR="00B57A2F" w:rsidRDefault="00B57A2F" w:rsidP="006E1D5F">
          <w:pPr>
            <w:jc w:val="both"/>
          </w:pPr>
        </w:p>
        <w:p w14:paraId="72880AEA" w14:textId="6CAA6080" w:rsidR="0070434C" w:rsidRDefault="00DF3F07" w:rsidP="006E1D5F">
          <w:pPr>
            <w:jc w:val="both"/>
          </w:pPr>
          <w:r>
            <w:t>Yet</w:t>
          </w:r>
          <w:r w:rsidR="00EA7423">
            <w:t xml:space="preserve">, </w:t>
          </w:r>
          <w:r w:rsidR="00EA7423" w:rsidRPr="00EA7423">
            <w:t>our results suggest that the observed study characteristics included in thi</w:t>
          </w:r>
          <w:r w:rsidR="00EA7423">
            <w:t>s</w:t>
          </w:r>
          <w:r w:rsidR="00EA7423" w:rsidRPr="00EA7423">
            <w:t xml:space="preserve"> review do not fully </w:t>
          </w:r>
          <w:r w:rsidR="00EA7423">
            <w:t xml:space="preserve">explain </w:t>
          </w:r>
          <w:r w:rsidR="00EA7423" w:rsidRPr="00EA7423">
            <w:t xml:space="preserve">the true differences </w:t>
          </w:r>
          <w:r w:rsidR="00EA7423">
            <w:t xml:space="preserve">between the effect sizes, </w:t>
          </w:r>
          <w:r w:rsidR="00EA7423" w:rsidRPr="00EA7423">
            <w:t xml:space="preserve">as considerable heterogeneity remained at the effect size and study levels for </w:t>
          </w:r>
          <w:r w:rsidR="00EA7423">
            <w:t>almost all</w:t>
          </w:r>
          <w:r w:rsidR="00EA7423" w:rsidRPr="00EA7423">
            <w:t xml:space="preserve"> moderator analyses. This heterogeneity disappeared only in subgroups where the total number of studies and effect sizes was limited. Consequently, further investigation is warranted to better understand how </w:t>
          </w:r>
          <w:r w:rsidR="00EA7423">
            <w:t>different group-based interventions</w:t>
          </w:r>
          <w:r w:rsidR="00EA7423" w:rsidRPr="00EA7423">
            <w:t xml:space="preserve"> and study settings may influence intervention effects.</w:t>
          </w:r>
          <w:r w:rsidR="00EA7423">
            <w:t xml:space="preserve"> For reintegrational outcomes, however, we found that the main reason for true variation among effect sizes should likely be found among factors that vary within studies, as the between-study variation was smaller and sensitive to the inclusion of one study.  </w:t>
          </w:r>
        </w:p>
        <w:p w14:paraId="4F8A2AEE" w14:textId="31FADCA7" w:rsidR="006E1D5F" w:rsidRDefault="006E1D5F" w:rsidP="006E1D5F">
          <w:pPr>
            <w:jc w:val="both"/>
          </w:pPr>
        </w:p>
        <w:p w14:paraId="2D040EB8" w14:textId="46B82F11" w:rsidR="00091052" w:rsidRPr="00091052" w:rsidRDefault="002C4193" w:rsidP="00091052">
          <w:pPr>
            <w:jc w:val="both"/>
            <w:rPr>
              <w:lang w:val="en-US"/>
            </w:rPr>
          </w:pPr>
          <w:r>
            <w:t>In sum</w:t>
          </w:r>
          <w:r w:rsidR="00091052">
            <w:t xml:space="preserve">, </w:t>
          </w:r>
          <w:r w:rsidR="00091052" w:rsidRPr="00091052">
            <w:rPr>
              <w:lang w:val="en-US"/>
            </w:rPr>
            <w:t>this review provides unambiguous</w:t>
          </w:r>
          <w:r w:rsidR="00091052">
            <w:rPr>
              <w:lang w:val="en-US"/>
            </w:rPr>
            <w:t xml:space="preserve"> </w:t>
          </w:r>
          <w:r w:rsidR="00091052" w:rsidRPr="00091052">
            <w:rPr>
              <w:lang w:val="en-US"/>
            </w:rPr>
            <w:t xml:space="preserve">evidence for the effectiveness of </w:t>
          </w:r>
          <w:r w:rsidR="006828CB">
            <w:rPr>
              <w:lang w:val="en-US"/>
            </w:rPr>
            <w:t>group-based interventions on social reintegrational and mental health outcomes for individuals</w:t>
          </w:r>
          <w:r w:rsidR="00A15683">
            <w:rPr>
              <w:lang w:val="en-US"/>
            </w:rPr>
            <w:t xml:space="preserve"> with p</w:t>
          </w:r>
          <w:r w:rsidR="00A15683">
            <w:t>sychiatric diagnoses and who also experience personal and social problems</w:t>
          </w:r>
          <w:r w:rsidR="00347C3E">
            <w:t>, although we recognize that some variation might appear</w:t>
          </w:r>
          <w:r w:rsidR="00091052" w:rsidRPr="00091052">
            <w:rPr>
              <w:lang w:val="en-US"/>
            </w:rPr>
            <w:t>.</w:t>
          </w:r>
        </w:p>
      </w:sdtContent>
    </w:sdt>
    <w:p w14:paraId="2B1FC7E9" w14:textId="77777777" w:rsidR="006E1D5F" w:rsidRDefault="006E1D5F" w:rsidP="00091052">
      <w:pPr>
        <w:rPr>
          <w:rFonts w:eastAsia="Times New Roman"/>
        </w:rPr>
      </w:pPr>
    </w:p>
    <w:p w14:paraId="756D7F5F" w14:textId="59083681" w:rsidR="003862F9" w:rsidRPr="00AF0241" w:rsidRDefault="00C37244" w:rsidP="00B77699">
      <w:pPr>
        <w:pStyle w:val="Heading2"/>
        <w:jc w:val="both"/>
        <w:rPr>
          <w:rFonts w:eastAsia="Times New Roman"/>
        </w:rPr>
      </w:pPr>
      <w:r w:rsidRPr="00AF0241">
        <w:rPr>
          <w:rFonts w:eastAsia="Times New Roman"/>
        </w:rPr>
        <w:t xml:space="preserve">Overall completeness and applicability of evidence </w:t>
      </w:r>
    </w:p>
    <w:bookmarkStart w:id="109" w:name="QUALITY_OF_EVIDENCE" w:displacedByCustomXml="next"/>
    <w:bookmarkEnd w:id="109" w:displacedByCustomXml="next"/>
    <w:sdt>
      <w:sdtPr>
        <w:rPr>
          <w:color w:val="0066CC"/>
          <w:sz w:val="27"/>
          <w:szCs w:val="27"/>
        </w:rPr>
        <w:id w:val="1212993489"/>
        <w:placeholder>
          <w:docPart w:val="955C721EEBC14C1CA7AD27283E9BF07B"/>
        </w:placeholder>
      </w:sdtPr>
      <w:sdtContent>
        <w:sdt>
          <w:sdtPr>
            <w:rPr>
              <w:color w:val="0066CC"/>
              <w:sz w:val="27"/>
              <w:szCs w:val="27"/>
            </w:rPr>
            <w:id w:val="-791592918"/>
            <w:placeholder>
              <w:docPart w:val="F0B14CEC33BD434589927AFBDB5A631D"/>
            </w:placeholder>
          </w:sdtPr>
          <w:sdtContent>
            <w:p w14:paraId="62A519E8" w14:textId="6FDC5EAA" w:rsidR="008048F0" w:rsidRDefault="0023237F" w:rsidP="00B77699">
              <w:pPr>
                <w:pStyle w:val="NormalWeb"/>
                <w:jc w:val="both"/>
              </w:pPr>
              <w:r w:rsidRPr="0023237F">
                <w:t>As this review concerns a minority population that is typically difficult to recruit, we consider the generalizability of the effects of group-based interventions to individuals with at least one psychiatric diagnosis who experience personal and social difficulties in addition to their mental health condition to be sound, given that the review included a large sample from this population.</w:t>
              </w:r>
              <w:r>
                <w:t xml:space="preserve"> Moreover</w:t>
              </w:r>
              <w:r w:rsidR="006F483F">
                <w:t xml:space="preserve">, we did not </w:t>
              </w:r>
              <w:r>
                <w:t>observe</w:t>
              </w:r>
              <w:r w:rsidR="006F483F">
                <w:t xml:space="preserve"> differential effects across different types of samples. It is worth noting, however, that our results cannot be generalized to other populations </w:t>
              </w:r>
              <w:r>
                <w:t>per se</w:t>
              </w:r>
              <w:r w:rsidR="006F483F">
                <w:t xml:space="preserve">. </w:t>
              </w:r>
              <w:r w:rsidRPr="0023237F">
                <w:t>Nevertheless</w:t>
              </w:r>
              <w:r w:rsidR="006F483F">
                <w:t xml:space="preserve">, previous evaluations have </w:t>
              </w:r>
              <w:r>
                <w:t>demonstrated</w:t>
              </w:r>
              <w:r w:rsidR="006F483F">
                <w:t xml:space="preserve"> </w:t>
              </w:r>
              <w:r>
                <w:t>substantial benefits</w:t>
              </w:r>
              <w:r w:rsidR="006F483F">
                <w:t xml:space="preserve"> of group-based interventions </w:t>
              </w:r>
              <w:r>
                <w:t xml:space="preserve">among </w:t>
              </w:r>
              <w:r w:rsidR="006F483F">
                <w:lastRenderedPageBreak/>
                <w:t xml:space="preserve">other populations with mental health </w:t>
              </w:r>
              <w:r>
                <w:t>issues</w:t>
              </w:r>
              <w:r w:rsidR="006F483F">
                <w:t xml:space="preserve"> (NICE, 2025), </w:t>
              </w:r>
              <w:r>
                <w:t>s</w:t>
              </w:r>
              <w:r w:rsidRPr="0023237F">
                <w:t xml:space="preserve">uggesting that the positive effects identified here may </w:t>
              </w:r>
              <w:r>
                <w:t>extrapolate</w:t>
              </w:r>
              <w:r w:rsidRPr="0023237F">
                <w:t xml:space="preserve"> to a broader range of contexts.</w:t>
              </w:r>
              <w:r w:rsidR="00DE1865">
                <w:tab/>
              </w:r>
              <w:r w:rsidR="00DE1865">
                <w:br/>
              </w:r>
              <w:r w:rsidR="00DE1865">
                <w:br/>
              </w:r>
              <w:r w:rsidR="00C83A56">
                <w:rPr>
                  <w:color w:val="000000" w:themeColor="text1"/>
                </w:rPr>
                <w:t xml:space="preserve">A </w:t>
              </w:r>
              <w:r w:rsidR="00FD3EDD">
                <w:rPr>
                  <w:color w:val="000000" w:themeColor="text1"/>
                </w:rPr>
                <w:t xml:space="preserve">further </w:t>
              </w:r>
              <w:r w:rsidR="00C83A56">
                <w:rPr>
                  <w:color w:val="000000" w:themeColor="text1"/>
                </w:rPr>
                <w:t xml:space="preserve">feature contributing to the completeness of the evidence is that the review </w:t>
              </w:r>
              <w:r w:rsidR="00F33E21">
                <w:rPr>
                  <w:color w:val="000000" w:themeColor="text1"/>
                </w:rPr>
                <w:t xml:space="preserve">primarily </w:t>
              </w:r>
              <w:r w:rsidR="00C83A56">
                <w:rPr>
                  <w:color w:val="000000" w:themeColor="text1"/>
                </w:rPr>
                <w:t xml:space="preserve">included </w:t>
              </w:r>
              <w:r w:rsidR="00F33E21">
                <w:rPr>
                  <w:color w:val="000000" w:themeColor="text1"/>
                </w:rPr>
                <w:t>common</w:t>
              </w:r>
              <w:r w:rsidR="00C83A56">
                <w:rPr>
                  <w:color w:val="000000" w:themeColor="text1"/>
                </w:rPr>
                <w:t xml:space="preserve"> </w:t>
              </w:r>
              <w:r w:rsidR="00D10D77" w:rsidRPr="00D10D77">
                <w:rPr>
                  <w:color w:val="000000" w:themeColor="text1"/>
                </w:rPr>
                <w:t xml:space="preserve">psychiatric and </w:t>
              </w:r>
              <w:r w:rsidR="00C83A56">
                <w:rPr>
                  <w:color w:val="000000" w:themeColor="text1"/>
                </w:rPr>
                <w:t xml:space="preserve">psychological </w:t>
              </w:r>
              <w:r w:rsidR="00FD3EDD">
                <w:rPr>
                  <w:color w:val="000000" w:themeColor="text1"/>
                </w:rPr>
                <w:t>interventions</w:t>
              </w:r>
              <w:r w:rsidR="00C83A56">
                <w:rPr>
                  <w:color w:val="000000" w:themeColor="text1"/>
                </w:rPr>
                <w:t xml:space="preserve"> </w:t>
              </w:r>
              <w:r w:rsidR="00FD3EDD">
                <w:rPr>
                  <w:color w:val="000000" w:themeColor="text1"/>
                </w:rPr>
                <w:t xml:space="preserve">delivered </w:t>
              </w:r>
              <w:r w:rsidR="00C83A56">
                <w:rPr>
                  <w:color w:val="000000" w:themeColor="text1"/>
                </w:rPr>
                <w:t>in group format</w:t>
              </w:r>
              <w:r w:rsidR="00FD3EDD">
                <w:rPr>
                  <w:color w:val="000000" w:themeColor="text1"/>
                </w:rPr>
                <w:t xml:space="preserve">s, </w:t>
              </w:r>
              <w:r w:rsidR="00B0735A" w:rsidRPr="00B0735A">
                <w:rPr>
                  <w:color w:val="000000" w:themeColor="text1"/>
                </w:rPr>
                <w:t>for which we found no variation in effects as a function of intervention type</w:t>
              </w:r>
              <w:r w:rsidR="00FD3EDD">
                <w:rPr>
                  <w:color w:val="000000" w:themeColor="text1"/>
                </w:rPr>
                <w:t xml:space="preserve">. </w:t>
              </w:r>
              <w:r w:rsidR="00FD3EDD">
                <w:rPr>
                  <w:color w:val="000000" w:themeColor="text1"/>
                </w:rPr>
                <w:tab/>
              </w:r>
              <w:r w:rsidR="00DE1865">
                <w:rPr>
                  <w:color w:val="000000" w:themeColor="text1"/>
                </w:rPr>
                <w:br/>
              </w:r>
              <w:r w:rsidR="00DE1865">
                <w:rPr>
                  <w:color w:val="000000" w:themeColor="text1"/>
                </w:rPr>
                <w:br/>
              </w:r>
              <w:r w:rsidR="002455FC">
                <w:rPr>
                  <w:color w:val="000000" w:themeColor="text1"/>
                </w:rPr>
                <w:t xml:space="preserve">Although the review included a wide range of group-based interventions, </w:t>
              </w:r>
              <w:r w:rsidRPr="00A82663">
                <w:rPr>
                  <w:color w:val="000000" w:themeColor="text1"/>
                </w:rPr>
                <w:t>only three studies evaluated interventions in which the control condition involved the same program delivered individually. The most common control or comparison condition was usual clinical care, which was generally less intensive and less well implemented or organized than the group-based interventions. In most cases, the control condition consisted of access to standard mental health care. Therefore, some of the benefits of the group-based interventions identified in this review may reflect the increased amount and frequency of face-to-face interactions between therapists or caseworkers and participants.</w:t>
              </w:r>
              <w:r>
                <w:rPr>
                  <w:color w:val="000000" w:themeColor="text1"/>
                </w:rPr>
                <w:t xml:space="preserve"> </w:t>
              </w:r>
              <w:r>
                <w:t>To isolate the effects of group interventions per se, future studies should compare the same intervention delivered individually and in a group.</w:t>
              </w:r>
              <w:r w:rsidR="00DE1865">
                <w:tab/>
              </w:r>
              <w:r w:rsidR="00DE1865">
                <w:br/>
              </w:r>
              <w:r w:rsidR="00DE1865">
                <w:br/>
              </w:r>
              <w:r w:rsidR="006C341C" w:rsidRPr="004879E2">
                <w:rPr>
                  <w:color w:val="000000" w:themeColor="text1"/>
                </w:rPr>
                <w:t>The studies reported a very high number of usable outcomes covering a broad range of outcomes measuring indicators of social</w:t>
              </w:r>
              <w:r w:rsidR="00F84212">
                <w:rPr>
                  <w:color w:val="000000" w:themeColor="text1"/>
                </w:rPr>
                <w:t xml:space="preserve"> </w:t>
              </w:r>
              <w:r w:rsidR="00E53399">
                <w:rPr>
                  <w:color w:val="000000" w:themeColor="text1"/>
                </w:rPr>
                <w:t>marginalization</w:t>
              </w:r>
              <w:r w:rsidR="006C1ADE">
                <w:rPr>
                  <w:color w:val="000000" w:themeColor="text1"/>
                </w:rPr>
                <w:t>.</w:t>
              </w:r>
              <w:r w:rsidR="00F84212">
                <w:rPr>
                  <w:color w:val="000000" w:themeColor="text1"/>
                </w:rPr>
                <w:t xml:space="preserve"> T</w:t>
              </w:r>
              <w:r w:rsidR="006C341C">
                <w:rPr>
                  <w:color w:val="000000" w:themeColor="text1"/>
                </w:rPr>
                <w:t xml:space="preserve">he outcomes used to measure mental health were all well-known clinical rating scales/interviews or self-assessment tools. </w:t>
              </w:r>
              <w:r w:rsidR="00955972">
                <w:rPr>
                  <w:color w:val="000000" w:themeColor="text1"/>
                </w:rPr>
                <w:t>Thus, we believe the evidence on outcomes of both social marginalization and mental health is trustworthy.</w:t>
              </w:r>
              <w:r w:rsidR="00DE1865">
                <w:rPr>
                  <w:color w:val="000000" w:themeColor="text1"/>
                </w:rPr>
                <w:tab/>
              </w:r>
              <w:r w:rsidR="00955972">
                <w:rPr>
                  <w:color w:val="000000" w:themeColor="text1"/>
                </w:rPr>
                <w:t xml:space="preserve"> </w:t>
              </w:r>
              <w:r w:rsidR="00DE1865">
                <w:br/>
              </w:r>
              <w:r w:rsidR="00DE1865">
                <w:br/>
              </w:r>
              <w:r w:rsidR="002455FC">
                <w:rPr>
                  <w:color w:val="000000" w:themeColor="text1"/>
                </w:rPr>
                <w:t>Finally</w:t>
              </w:r>
              <w:r w:rsidR="008B6D76">
                <w:rPr>
                  <w:color w:val="000000" w:themeColor="text1"/>
                </w:rPr>
                <w:t xml:space="preserve">, studies were conducted in a wide range of countries, with approximately one third from the U.S, one third from Commonwealth nations, one third from Europe, and two from Asia. </w:t>
              </w:r>
              <w:r>
                <w:rPr>
                  <w:color w:val="000000" w:themeColor="text1"/>
                </w:rPr>
                <w:t xml:space="preserve">As an exploratory </w:t>
              </w:r>
              <w:r w:rsidR="002455FC">
                <w:rPr>
                  <w:color w:val="000000" w:themeColor="text1"/>
                </w:rPr>
                <w:t xml:space="preserve">analysis, we tested whether differences between effect sizes could be explained by the country context, </w:t>
              </w:r>
              <w:r w:rsidR="00B0735A">
                <w:rPr>
                  <w:color w:val="000000" w:themeColor="text1"/>
                </w:rPr>
                <w:t xml:space="preserve">for which </w:t>
              </w:r>
              <w:r w:rsidR="002455FC">
                <w:rPr>
                  <w:color w:val="000000" w:themeColor="text1"/>
                </w:rPr>
                <w:t>we found constant effects as well.</w:t>
              </w:r>
              <w:r w:rsidR="00155FDC">
                <w:rPr>
                  <w:color w:val="000000" w:themeColor="text1"/>
                </w:rPr>
                <w:tab/>
              </w:r>
              <w:r w:rsidR="002455FC">
                <w:rPr>
                  <w:color w:val="000000" w:themeColor="text1"/>
                </w:rPr>
                <w:t xml:space="preserve">  </w:t>
              </w:r>
              <w:r w:rsidR="00155FDC">
                <w:rPr>
                  <w:color w:val="000000" w:themeColor="text1"/>
                </w:rPr>
                <w:br/>
              </w:r>
              <w:r w:rsidR="00155FDC">
                <w:rPr>
                  <w:color w:val="000000" w:themeColor="text1"/>
                </w:rPr>
                <w:br/>
              </w:r>
              <w:r w:rsidR="008048F0">
                <w:t xml:space="preserve">Overall, we consider </w:t>
              </w:r>
              <w:r w:rsidR="002455FC">
                <w:t xml:space="preserve">that </w:t>
              </w:r>
              <w:r w:rsidR="008048F0">
                <w:t>the</w:t>
              </w:r>
              <w:r w:rsidR="002455FC">
                <w:t xml:space="preserve"> results of</w:t>
              </w:r>
              <w:r w:rsidR="008048F0">
                <w:t xml:space="preserve"> </w:t>
              </w:r>
              <w:r w:rsidR="002455FC">
                <w:t xml:space="preserve">the </w:t>
              </w:r>
              <w:r w:rsidR="008048F0">
                <w:t>review</w:t>
              </w:r>
              <w:r w:rsidR="002455FC">
                <w:t xml:space="preserve"> </w:t>
              </w:r>
              <w:r w:rsidR="00B0735A">
                <w:t>have</w:t>
              </w:r>
              <w:r w:rsidR="002455FC">
                <w:t xml:space="preserve"> a sound generalizability </w:t>
              </w:r>
              <w:r w:rsidR="004737F6">
                <w:t>and applicability that seems to hold over variations in persons, settings, treatments, and outcomes (Shadish et al., 2002).</w:t>
              </w:r>
            </w:p>
            <w:p w14:paraId="175C476C" w14:textId="2191FF4B" w:rsidR="006A5110" w:rsidRPr="00347C3E" w:rsidRDefault="00000000" w:rsidP="00B77699">
              <w:pPr>
                <w:pStyle w:val="NormalWeb"/>
                <w:jc w:val="both"/>
                <w:rPr>
                  <w:color w:val="000000" w:themeColor="text1"/>
                </w:rPr>
              </w:pPr>
            </w:p>
          </w:sdtContent>
        </w:sdt>
      </w:sdtContent>
    </w:sdt>
    <w:p w14:paraId="4E003AE7" w14:textId="77777777" w:rsidR="006C1ADE" w:rsidRDefault="006C1ADE" w:rsidP="006C1ADE">
      <w:pPr>
        <w:rPr>
          <w:rFonts w:eastAsia="Times New Roman"/>
        </w:rPr>
      </w:pPr>
    </w:p>
    <w:p w14:paraId="04BC4F3C" w14:textId="058B59CA" w:rsidR="003862F9" w:rsidRPr="00AF0241" w:rsidRDefault="00C37244" w:rsidP="00B77699">
      <w:pPr>
        <w:pStyle w:val="Heading2"/>
        <w:jc w:val="both"/>
        <w:rPr>
          <w:rFonts w:eastAsia="Times New Roman"/>
        </w:rPr>
      </w:pPr>
      <w:r w:rsidRPr="00AF0241">
        <w:rPr>
          <w:rFonts w:eastAsia="Times New Roman"/>
        </w:rPr>
        <w:t xml:space="preserve">Quality of the evidence </w:t>
      </w:r>
    </w:p>
    <w:bookmarkStart w:id="110" w:name="POTENTIAL_BIASES" w:displacedByCustomXml="next"/>
    <w:bookmarkEnd w:id="110" w:displacedByCustomXml="next"/>
    <w:sdt>
      <w:sdtPr>
        <w:rPr>
          <w:color w:val="0066CC"/>
          <w:sz w:val="27"/>
          <w:szCs w:val="27"/>
        </w:rPr>
        <w:id w:val="-1543896559"/>
        <w:placeholder>
          <w:docPart w:val="6CF9CC4A113A46A99F0F86BBF30BA001"/>
        </w:placeholder>
      </w:sdtPr>
      <w:sdtEndPr>
        <w:rPr>
          <w:color w:val="auto"/>
          <w:sz w:val="24"/>
          <w:szCs w:val="24"/>
        </w:rPr>
      </w:sdtEndPr>
      <w:sdtContent>
        <w:p w14:paraId="616868E3" w14:textId="1C2AF5A5" w:rsidR="001241FA" w:rsidRDefault="004879E2" w:rsidP="00B77699">
          <w:pPr>
            <w:pStyle w:val="NormalWeb"/>
            <w:jc w:val="both"/>
          </w:pPr>
          <w:r w:rsidRPr="004879E2">
            <w:t xml:space="preserve">Generally, </w:t>
          </w:r>
          <w:r w:rsidR="009C03A2">
            <w:t xml:space="preserve">we consider </w:t>
          </w:r>
          <w:r w:rsidRPr="004879E2">
            <w:t xml:space="preserve">the quality of the included studies </w:t>
          </w:r>
          <w:del w:id="111" w:author="Nina Thorup Dalgaard" w:date="2025-11-05T10:46:00Z">
            <w:r w:rsidRPr="004879E2" w:rsidDel="003F00A9">
              <w:delText>was</w:delText>
            </w:r>
          </w:del>
          <w:r w:rsidRPr="004879E2">
            <w:t xml:space="preserve"> good</w:t>
          </w:r>
          <w:r w:rsidR="009C03A2">
            <w:t>, as</w:t>
          </w:r>
          <w:r w:rsidRPr="004879E2">
            <w:t xml:space="preserve"> </w:t>
          </w:r>
          <w:r w:rsidR="009C03A2">
            <w:t>the majority of studies</w:t>
          </w:r>
          <w:r w:rsidR="00177F79">
            <w:t xml:space="preserve"> </w:t>
          </w:r>
          <w:r w:rsidR="00DF3F07">
            <w:t>included</w:t>
          </w:r>
          <w:r w:rsidR="00177F79">
            <w:t xml:space="preserve"> in </w:t>
          </w:r>
          <w:r w:rsidR="00DF3F07">
            <w:t xml:space="preserve">the </w:t>
          </w:r>
          <w:r w:rsidR="00177F79">
            <w:t>meta-analysis</w:t>
          </w:r>
          <w:r w:rsidR="009C03A2">
            <w:t xml:space="preserve"> were</w:t>
          </w:r>
          <w:del w:id="112" w:author="Nina Thorup Dalgaard" w:date="2025-11-05T10:46:00Z">
            <w:r w:rsidR="009C03A2" w:rsidDel="003F00A9">
              <w:delText xml:space="preserve"> based on</w:delText>
            </w:r>
          </w:del>
          <w:r w:rsidR="009C03A2">
            <w:t xml:space="preserve"> RCTs (41 out of 49 studies)</w:t>
          </w:r>
          <w:r w:rsidR="00DF3F07">
            <w:t xml:space="preserve">, of which nearly 50% (23 studies) had been preregistered. </w:t>
          </w:r>
          <w:r w:rsidR="0015065D">
            <w:t xml:space="preserve">This certainly </w:t>
          </w:r>
          <w:r w:rsidR="00955972">
            <w:t>has</w:t>
          </w:r>
          <w:r w:rsidR="0015065D">
            <w:t xml:space="preserve"> contributed to the </w:t>
          </w:r>
          <w:r w:rsidR="00955972">
            <w:t xml:space="preserve">result </w:t>
          </w:r>
          <w:r w:rsidR="0015065D">
            <w:t xml:space="preserve">that we did not find any indication of publication bias. </w:t>
          </w:r>
          <w:r w:rsidR="00DF3F07">
            <w:t xml:space="preserve">Adding to this picture, </w:t>
          </w:r>
          <w:r w:rsidR="009C03A2">
            <w:t xml:space="preserve">the majority of effect sizes were assessed to have low or moderate overall risk of bias, and </w:t>
          </w:r>
          <w:r w:rsidRPr="004879E2">
            <w:t xml:space="preserve">only </w:t>
          </w:r>
          <w:r w:rsidR="00684E1F">
            <w:t>one</w:t>
          </w:r>
          <w:r w:rsidRPr="004879E2">
            <w:t xml:space="preserve"> stud</w:t>
          </w:r>
          <w:r w:rsidR="00684E1F">
            <w:t>y</w:t>
          </w:r>
          <w:r w:rsidRPr="004879E2">
            <w:t xml:space="preserve"> </w:t>
          </w:r>
          <w:r w:rsidR="009C03A2">
            <w:t>was entirely</w:t>
          </w:r>
          <w:r w:rsidRPr="004879E2">
            <w:t xml:space="preserve"> excluded from the data</w:t>
          </w:r>
          <w:r w:rsidR="00684E1F">
            <w:t xml:space="preserve"> </w:t>
          </w:r>
          <w:r w:rsidRPr="004879E2">
            <w:t xml:space="preserve">synthesis </w:t>
          </w:r>
          <w:r w:rsidR="009C03A2">
            <w:t>due</w:t>
          </w:r>
          <w:r w:rsidRPr="004879E2">
            <w:t xml:space="preserve"> to the risk of bias assessment</w:t>
          </w:r>
          <w:r w:rsidR="009C03A2">
            <w:t>.</w:t>
          </w:r>
          <w:r w:rsidR="00DF3F07">
            <w:t xml:space="preserve"> Yet, the included studies were generally small in size, with a median effective sample size of 38 participants </w:t>
          </w:r>
          <w:r w:rsidR="00C65E69" w:rsidRPr="00C65E69">
            <w:t>(mean = 70; range = 10–351)</w:t>
          </w:r>
          <w:r w:rsidR="00DF3F07">
            <w:t xml:space="preserve">. </w:t>
          </w:r>
          <w:r w:rsidR="001241FA">
            <w:t xml:space="preserve">This clearly reflects the fact that this review focused on a small </w:t>
          </w:r>
          <w:r w:rsidR="00253677">
            <w:t xml:space="preserve">societal </w:t>
          </w:r>
          <w:r w:rsidR="001241FA">
            <w:t>population</w:t>
          </w:r>
          <w:r w:rsidR="00253677">
            <w:t>.</w:t>
          </w:r>
          <w:r w:rsidR="0015065D">
            <w:t xml:space="preserve"> </w:t>
          </w:r>
          <w:r w:rsidR="0015065D">
            <w:tab/>
          </w:r>
          <w:r w:rsidR="001241FA">
            <w:t xml:space="preserve"> </w:t>
          </w:r>
          <w:r w:rsidR="006C1ADE">
            <w:br/>
          </w:r>
          <w:r w:rsidR="006C1ADE">
            <w:br/>
          </w:r>
          <w:r w:rsidR="00253677">
            <w:t>Some concerns are often raised when working with small-sample studies</w:t>
          </w:r>
          <w:r w:rsidR="00955972">
            <w:t xml:space="preserve">, as </w:t>
          </w:r>
          <w:r w:rsidR="00253677">
            <w:t>they</w:t>
          </w:r>
          <w:r w:rsidR="00524353" w:rsidRPr="00524353">
            <w:t xml:space="preserve"> are typically more susceptible to </w:t>
          </w:r>
          <w:r w:rsidR="00524353" w:rsidRPr="001241FA">
            <w:rPr>
              <w:i/>
              <w:iCs/>
            </w:rPr>
            <w:t>chan</w:t>
          </w:r>
          <w:r w:rsidR="001241FA" w:rsidRPr="001241FA">
            <w:rPr>
              <w:i/>
              <w:iCs/>
            </w:rPr>
            <w:t>c</w:t>
          </w:r>
          <w:r w:rsidR="00524353" w:rsidRPr="001241FA">
            <w:rPr>
              <w:i/>
              <w:iCs/>
            </w:rPr>
            <w:t>e bias</w:t>
          </w:r>
          <w:r w:rsidR="00524353" w:rsidRPr="00524353">
            <w:t xml:space="preserve"> (Goldberg, 2019)—meaning that randomization may not adequately balance covariates and confounding factors between experimental groups</w:t>
          </w:r>
          <w:r w:rsidR="00253677">
            <w:t xml:space="preserve">. However, </w:t>
          </w:r>
          <w:r w:rsidR="00524353" w:rsidRPr="00524353">
            <w:lastRenderedPageBreak/>
            <w:t>we do not consider this to be a substantial concern in the present context</w:t>
          </w:r>
          <w:r w:rsidR="00253677">
            <w:t xml:space="preserve">, </w:t>
          </w:r>
          <w:r w:rsidR="00524353">
            <w:t xml:space="preserve">partially </w:t>
          </w:r>
          <w:r w:rsidR="00524353" w:rsidRPr="00524353">
            <w:t>because such bias tends to average out across repeated experiments, underscoring the importance of meta-analytic approaches</w:t>
          </w:r>
          <w:r w:rsidR="00524353">
            <w:t>, and partially because we were able to reduce this bias by calculating baseline-adjusted effect sizes for 99</w:t>
          </w:r>
          <w:r w:rsidR="00C82B99">
            <w:t>.</w:t>
          </w:r>
          <w:r w:rsidR="00524353">
            <w:t xml:space="preserve">5% </w:t>
          </w:r>
          <w:r w:rsidR="0015065D">
            <w:t xml:space="preserve">(347 out of 349) </w:t>
          </w:r>
          <w:r w:rsidR="00524353">
            <w:t xml:space="preserve">of the included effects </w:t>
          </w:r>
          <w:r w:rsidR="00524353" w:rsidRPr="00524353">
            <w:t>(Goldberg, 2019)</w:t>
          </w:r>
          <w:r w:rsidR="00524353">
            <w:t>.</w:t>
          </w:r>
          <w:r w:rsidR="00C82B99">
            <w:tab/>
          </w:r>
          <w:r w:rsidR="00C82B99">
            <w:br/>
          </w:r>
          <w:r w:rsidR="00C82B99">
            <w:br/>
          </w:r>
          <w:r w:rsidR="009D37C1">
            <w:t>T</w:t>
          </w:r>
          <w:r w:rsidR="00955972">
            <w:t>a</w:t>
          </w:r>
          <w:r w:rsidR="009D37C1">
            <w:t>ken</w:t>
          </w:r>
          <w:r w:rsidR="00C65E69">
            <w:t xml:space="preserve"> together</w:t>
          </w:r>
          <w:r w:rsidR="00C82B99">
            <w:t>, we find the evidence base to be robust as the effect of group-based intervention</w:t>
          </w:r>
          <w:ins w:id="113" w:author="Nina Thorup Dalgaard" w:date="2025-11-05T10:47:00Z">
            <w:r w:rsidR="003F00A9">
              <w:t>s</w:t>
            </w:r>
          </w:ins>
          <w:r w:rsidR="00C82B99">
            <w:t xml:space="preserve"> seems to be rather constant across different </w:t>
          </w:r>
          <w:r w:rsidR="00C65E69">
            <w:t xml:space="preserve">populations, </w:t>
          </w:r>
          <w:r w:rsidR="00034153">
            <w:t>interventions</w:t>
          </w:r>
          <w:r w:rsidR="00C65E69">
            <w:t xml:space="preserve">, </w:t>
          </w:r>
          <w:r w:rsidR="00034153">
            <w:t>comparisons</w:t>
          </w:r>
          <w:r w:rsidR="00C65E69">
            <w:t xml:space="preserve">, </w:t>
          </w:r>
          <w:r w:rsidR="00C82B99">
            <w:t>research contexts (such as across countries)</w:t>
          </w:r>
          <w:r w:rsidR="006C1ADE">
            <w:t>, research designs,</w:t>
          </w:r>
          <w:r w:rsidR="00C82B99">
            <w:t xml:space="preserve"> and different types of outcome measures. </w:t>
          </w:r>
          <w:r w:rsidR="006C1ADE">
            <w:t xml:space="preserve">Uniquely, we found all moderators to be well-reported across the vast majority of studies, with only one study missing data for two moderators, increasing our confidence in these analyses. </w:t>
          </w:r>
          <w:r w:rsidR="006C1ADE">
            <w:tab/>
          </w:r>
          <w:r w:rsidR="006C1ADE">
            <w:br/>
          </w:r>
          <w:r w:rsidR="006C1ADE">
            <w:br/>
          </w:r>
          <w:r w:rsidR="001241FA" w:rsidRPr="001241FA">
            <w:t>A key concern in this field</w:t>
          </w:r>
          <w:r w:rsidR="00034153">
            <w:t>, however,</w:t>
          </w:r>
          <w:r w:rsidR="001241FA" w:rsidRPr="001241FA">
            <w:t xml:space="preserve"> is that all included studies measured outcomes within one year of the </w:t>
          </w:r>
          <w:r w:rsidR="001241FA">
            <w:t>end of the given intervention</w:t>
          </w:r>
          <w:r w:rsidR="001241FA" w:rsidRPr="001241FA">
            <w:t xml:space="preserve">. Consequently, the current evidence provides no insight into the long-term effects of group-based interventions or whether these effects </w:t>
          </w:r>
          <w:r w:rsidR="001241FA">
            <w:t>fade out</w:t>
          </w:r>
          <w:r w:rsidR="001241FA" w:rsidRPr="001241FA">
            <w:t xml:space="preserve"> over time, as is commonly observed in other areas of psychology and the social sciences</w:t>
          </w:r>
          <w:r w:rsidR="00C82B99">
            <w:t xml:space="preserve"> (Hart et al., 2024)</w:t>
          </w:r>
          <w:r w:rsidR="001241FA" w:rsidRPr="001241FA">
            <w:t xml:space="preserve">. </w:t>
          </w:r>
          <w:r w:rsidR="00C65E69" w:rsidRPr="00C65E69">
            <w:t>Future research should therefore prioritize examining the long-term impacts of group-based interventions on social reintegration and mental health outcomes.</w:t>
          </w:r>
        </w:p>
      </w:sdtContent>
    </w:sdt>
    <w:p w14:paraId="47385DAE" w14:textId="4EF98E92" w:rsidR="003862F9" w:rsidRPr="00AF0241" w:rsidRDefault="00C37244" w:rsidP="00B77699">
      <w:pPr>
        <w:pStyle w:val="Heading2"/>
        <w:jc w:val="both"/>
        <w:rPr>
          <w:rFonts w:eastAsia="Times New Roman"/>
        </w:rPr>
      </w:pPr>
      <w:r w:rsidRPr="00AF0241">
        <w:rPr>
          <w:rFonts w:eastAsia="Times New Roman"/>
        </w:rPr>
        <w:t xml:space="preserve">Potential biases in the review process </w:t>
      </w:r>
    </w:p>
    <w:p w14:paraId="4AA862CD" w14:textId="6135B73E" w:rsidR="00141F8D" w:rsidRDefault="001E7FD9" w:rsidP="00B77699">
      <w:pPr>
        <w:shd w:val="clear" w:color="auto" w:fill="FFFFFF"/>
        <w:spacing w:before="100" w:beforeAutospacing="1" w:after="240"/>
        <w:jc w:val="both"/>
        <w:rPr>
          <w:rFonts w:eastAsia="Times New Roman"/>
          <w:lang w:val="en-US" w:eastAsia="da-DK"/>
        </w:rPr>
      </w:pPr>
      <w:bookmarkStart w:id="114" w:name="AGREEMENT"/>
      <w:bookmarkEnd w:id="114"/>
      <w:r w:rsidRPr="001E7FD9">
        <w:rPr>
          <w:rFonts w:eastAsia="Times New Roman"/>
          <w:lang w:val="en-US" w:eastAsia="da-DK"/>
        </w:rPr>
        <w:t xml:space="preserve">We performed a comprehensive electronic database search, combined with grey literature searching, and hand searching of key journals. All citations were screened by two independent screeners from the review team, and one review author (NTD) assessed all included studies against </w:t>
      </w:r>
      <w:r w:rsidR="00B72EC2">
        <w:rPr>
          <w:rFonts w:eastAsia="Times New Roman"/>
          <w:lang w:val="en-US" w:eastAsia="da-DK"/>
        </w:rPr>
        <w:t xml:space="preserve">the </w:t>
      </w:r>
      <w:r w:rsidRPr="001E7FD9">
        <w:rPr>
          <w:rFonts w:eastAsia="Times New Roman"/>
          <w:lang w:val="en-US" w:eastAsia="da-DK"/>
        </w:rPr>
        <w:t>inclusion criteria.</w:t>
      </w:r>
      <w:r w:rsidR="00B72EC2">
        <w:rPr>
          <w:rFonts w:eastAsia="Times New Roman"/>
          <w:lang w:val="en-US" w:eastAsia="da-DK"/>
        </w:rPr>
        <w:t xml:space="preserve"> </w:t>
      </w:r>
      <w:r w:rsidRPr="001E7FD9">
        <w:rPr>
          <w:rFonts w:eastAsia="Times New Roman"/>
          <w:lang w:val="en-US" w:eastAsia="da-DK"/>
        </w:rPr>
        <w:t xml:space="preserve">We believe that </w:t>
      </w:r>
      <w:r w:rsidR="00B72EC2">
        <w:rPr>
          <w:rFonts w:eastAsia="Times New Roman"/>
          <w:lang w:val="en-US" w:eastAsia="da-DK"/>
        </w:rPr>
        <w:t xml:space="preserve">nearly </w:t>
      </w:r>
      <w:r w:rsidRPr="001E7FD9">
        <w:rPr>
          <w:rFonts w:eastAsia="Times New Roman"/>
          <w:lang w:val="en-US" w:eastAsia="da-DK"/>
        </w:rPr>
        <w:t>all the publicly availa</w:t>
      </w:r>
      <w:r w:rsidRPr="006C341C">
        <w:rPr>
          <w:rFonts w:eastAsia="Times New Roman"/>
          <w:lang w:val="en-US" w:eastAsia="da-DK"/>
        </w:rPr>
        <w:t xml:space="preserve">ble studies on the effects of group-based interventions for marginalized adults suffering from both mental illness and social problems within </w:t>
      </w:r>
      <w:r w:rsidRPr="001E7FD9">
        <w:rPr>
          <w:rFonts w:eastAsia="Times New Roman"/>
          <w:lang w:val="en-US" w:eastAsia="da-DK"/>
        </w:rPr>
        <w:t>the OECD countries published after 2000 were identified during</w:t>
      </w:r>
      <w:r w:rsidRPr="006C341C">
        <w:rPr>
          <w:rFonts w:eastAsia="Times New Roman"/>
          <w:lang w:val="en-US" w:eastAsia="da-DK"/>
        </w:rPr>
        <w:t xml:space="preserve"> the review process. However,</w:t>
      </w:r>
      <w:r w:rsidRPr="001E7FD9">
        <w:rPr>
          <w:rFonts w:eastAsia="Times New Roman"/>
          <w:lang w:val="en-US" w:eastAsia="da-DK"/>
        </w:rPr>
        <w:t xml:space="preserve"> references</w:t>
      </w:r>
      <w:r w:rsidR="006C341C">
        <w:rPr>
          <w:rFonts w:eastAsia="Times New Roman"/>
          <w:lang w:val="en-US" w:eastAsia="da-DK"/>
        </w:rPr>
        <w:t xml:space="preserve"> 35</w:t>
      </w:r>
      <w:r w:rsidRPr="001E7FD9">
        <w:rPr>
          <w:rFonts w:eastAsia="Times New Roman"/>
          <w:lang w:val="en-US" w:eastAsia="da-DK"/>
        </w:rPr>
        <w:t xml:space="preserve"> were not obtained in full text</w:t>
      </w:r>
      <w:r w:rsidR="00B72EC2">
        <w:rPr>
          <w:rFonts w:eastAsia="Times New Roman"/>
          <w:lang w:val="en-US" w:eastAsia="da-DK"/>
        </w:rPr>
        <w:t>. This can potentially be a source of bias in the review. Similarly, i</w:t>
      </w:r>
      <w:r w:rsidR="00141F8D">
        <w:rPr>
          <w:rFonts w:eastAsia="Times New Roman"/>
          <w:lang w:val="en-US" w:eastAsia="da-DK"/>
        </w:rPr>
        <w:t>t can have induced bias that we were not able to include all studies</w:t>
      </w:r>
      <w:r w:rsidR="00B72EC2">
        <w:rPr>
          <w:rFonts w:eastAsia="Times New Roman"/>
          <w:lang w:val="en-US" w:eastAsia="da-DK"/>
        </w:rPr>
        <w:t>,</w:t>
      </w:r>
      <w:r w:rsidR="00141F8D">
        <w:rPr>
          <w:rFonts w:eastAsia="Times New Roman"/>
          <w:lang w:val="en-US" w:eastAsia="da-DK"/>
        </w:rPr>
        <w:t xml:space="preserve"> as we co</w:t>
      </w:r>
      <w:r w:rsidR="00C00A29">
        <w:rPr>
          <w:rFonts w:eastAsia="Times New Roman"/>
          <w:lang w:val="en-US" w:eastAsia="da-DK"/>
        </w:rPr>
        <w:t>u</w:t>
      </w:r>
      <w:r w:rsidR="00141F8D">
        <w:rPr>
          <w:rFonts w:eastAsia="Times New Roman"/>
          <w:lang w:val="en-US" w:eastAsia="da-DK"/>
        </w:rPr>
        <w:t xml:space="preserve">ld not calculate </w:t>
      </w:r>
      <w:r w:rsidR="00B72EC2">
        <w:rPr>
          <w:rFonts w:eastAsia="Times New Roman"/>
          <w:lang w:val="en-US" w:eastAsia="da-DK"/>
        </w:rPr>
        <w:t xml:space="preserve">the </w:t>
      </w:r>
      <w:r w:rsidR="00141F8D">
        <w:rPr>
          <w:rFonts w:eastAsia="Times New Roman"/>
          <w:lang w:val="en-US" w:eastAsia="da-DK"/>
        </w:rPr>
        <w:t xml:space="preserve">effect size for </w:t>
      </w:r>
      <w:r w:rsidR="00B72EC2">
        <w:rPr>
          <w:rFonts w:eastAsia="Times New Roman"/>
          <w:lang w:val="en-US" w:eastAsia="da-DK"/>
        </w:rPr>
        <w:t xml:space="preserve">12 </w:t>
      </w:r>
      <w:r w:rsidR="00141F8D">
        <w:rPr>
          <w:rFonts w:eastAsia="Times New Roman"/>
          <w:lang w:val="en-US" w:eastAsia="da-DK"/>
        </w:rPr>
        <w:t xml:space="preserve">studies. </w:t>
      </w:r>
    </w:p>
    <w:p w14:paraId="3D54D021" w14:textId="4AB61DF4" w:rsidR="00F74BB0" w:rsidRDefault="00F74BB0" w:rsidP="00F74BB0">
      <w:pPr>
        <w:rPr>
          <w:rFonts w:eastAsia="Times New Roman"/>
          <w:lang w:eastAsia="da-DK"/>
        </w:rPr>
      </w:pPr>
      <w:r w:rsidRPr="00F74BB0">
        <w:rPr>
          <w:rFonts w:eastAsia="Times New Roman"/>
          <w:lang w:eastAsia="da-DK"/>
        </w:rPr>
        <w:t>Although we strived to apply state-of-the-art methods for detecting publication bias and related issues, all such tests remain susceptible to precision and bias limitations. Therefore, while the results of these tests indicated no evidence of reporting bias, the possibility of such bias cannot be entirely ruled out. Nevertheless, we do not consider publication bias to be a serious concern, as this review included a substantial amount of preregistered studies.</w:t>
      </w:r>
    </w:p>
    <w:p w14:paraId="0B9E0BAA" w14:textId="77777777" w:rsidR="00F74BB0" w:rsidRDefault="00F74BB0" w:rsidP="00F74BB0">
      <w:pPr>
        <w:rPr>
          <w:rFonts w:eastAsia="Times New Roman"/>
          <w:lang w:eastAsia="da-DK"/>
        </w:rPr>
      </w:pPr>
    </w:p>
    <w:p w14:paraId="586EAE7B" w14:textId="64F8F17A" w:rsidR="003862F9" w:rsidRPr="00AF0241" w:rsidRDefault="00C37244" w:rsidP="00B77699">
      <w:pPr>
        <w:pStyle w:val="Heading2"/>
        <w:jc w:val="both"/>
        <w:rPr>
          <w:rFonts w:eastAsia="Times New Roman"/>
        </w:rPr>
      </w:pPr>
      <w:r w:rsidRPr="00AF0241">
        <w:rPr>
          <w:rFonts w:eastAsia="Times New Roman"/>
        </w:rPr>
        <w:t xml:space="preserve">Agreements and disagreements with other studies or reviews </w:t>
      </w:r>
    </w:p>
    <w:bookmarkStart w:id="115" w:name="CONCLUSIONS" w:displacedByCustomXml="next"/>
    <w:bookmarkEnd w:id="115" w:displacedByCustomXml="next"/>
    <w:sdt>
      <w:sdtPr>
        <w:rPr>
          <w:color w:val="0066CC"/>
          <w:sz w:val="27"/>
          <w:szCs w:val="27"/>
        </w:rPr>
        <w:id w:val="1923299000"/>
        <w:placeholder>
          <w:docPart w:val="40DBF3F11A7649DFB948C2D0DDCD6962"/>
        </w:placeholder>
      </w:sdtPr>
      <w:sdtContent>
        <w:p w14:paraId="375348CA" w14:textId="2B1805DD" w:rsidR="003A5E0B" w:rsidRDefault="003A5E0B" w:rsidP="00B77699">
          <w:pPr>
            <w:pStyle w:val="NormalWeb"/>
            <w:jc w:val="both"/>
          </w:pPr>
          <w:r w:rsidRPr="00AF0241">
            <w:t>The effects of psychiatric interventions aimed at reducing symptoms for patients with specific diagnoses have been extensively explored in a large number of reviews and meta-analyses, but only a much smaller number of existing reviews have explored the effects of</w:t>
          </w:r>
          <w:r>
            <w:t xml:space="preserve"> group</w:t>
          </w:r>
          <w:r w:rsidRPr="00AF0241">
            <w:t xml:space="preserve"> interventions on a broader range of outcomes. The present review contributes</w:t>
          </w:r>
          <w:r>
            <w:t xml:space="preserve"> to the knowledge base by </w:t>
          </w:r>
          <w:r w:rsidRPr="00AF0241">
            <w:t xml:space="preserve">exploring the efficacy of group interventions on a </w:t>
          </w:r>
          <w:r w:rsidR="00C31F09">
            <w:t>broader</w:t>
          </w:r>
          <w:r w:rsidRPr="00AF0241">
            <w:t xml:space="preserve"> range of outcomes than what is seen in the ex</w:t>
          </w:r>
          <w:r>
            <w:t xml:space="preserve">isting reviews. </w:t>
          </w:r>
        </w:p>
        <w:p w14:paraId="489A7296" w14:textId="15E254E5" w:rsidR="00CE429D" w:rsidRPr="00C31F09" w:rsidRDefault="003A5E0B" w:rsidP="00B77699">
          <w:pPr>
            <w:pStyle w:val="NormalWeb"/>
            <w:jc w:val="both"/>
            <w:rPr>
              <w:rFonts w:eastAsia="Times New Roman"/>
            </w:rPr>
          </w:pPr>
          <w:r>
            <w:lastRenderedPageBreak/>
            <w:t xml:space="preserve">Findings from our review thus expand the knowledge base, but </w:t>
          </w:r>
          <w:r w:rsidR="00C31F09">
            <w:t>agree</w:t>
          </w:r>
          <w:r>
            <w:t xml:space="preserve"> with previous reviews in which positive effects of group-based </w:t>
          </w:r>
          <w:r w:rsidR="007E393A">
            <w:t>interventions for adults with both mental illness and indicators of social marginalization have been identified</w:t>
          </w:r>
          <w:r w:rsidR="00E25E67">
            <w:t>.</w:t>
          </w:r>
          <w:r w:rsidR="007E393A">
            <w:t xml:space="preserve"> </w:t>
          </w:r>
        </w:p>
      </w:sdtContent>
    </w:sdt>
    <w:p w14:paraId="29288F75" w14:textId="5399A6A2" w:rsidR="003862F9" w:rsidRPr="00AF0241" w:rsidRDefault="00C37244" w:rsidP="00B77699">
      <w:pPr>
        <w:pStyle w:val="Heading1"/>
        <w:jc w:val="both"/>
        <w:rPr>
          <w:rFonts w:eastAsia="Times New Roman"/>
        </w:rPr>
      </w:pPr>
      <w:r w:rsidRPr="00AF0241">
        <w:rPr>
          <w:rFonts w:eastAsia="Times New Roman"/>
        </w:rPr>
        <w:t xml:space="preserve">Authors' conclusions </w:t>
      </w:r>
    </w:p>
    <w:p w14:paraId="14144F20" w14:textId="551B995A" w:rsidR="003862F9" w:rsidRPr="00AF0241" w:rsidRDefault="00C37244" w:rsidP="00B77699">
      <w:pPr>
        <w:pStyle w:val="Heading2"/>
        <w:jc w:val="both"/>
        <w:rPr>
          <w:rFonts w:eastAsia="Times New Roman"/>
        </w:rPr>
      </w:pPr>
      <w:bookmarkStart w:id="116" w:name="IMPLICATIONS_PRACTICE"/>
      <w:bookmarkEnd w:id="116"/>
      <w:r w:rsidRPr="00AF0241">
        <w:rPr>
          <w:rFonts w:eastAsia="Times New Roman"/>
        </w:rPr>
        <w:t>Implications for practice</w:t>
      </w:r>
      <w:r w:rsidR="00B04B91" w:rsidRPr="00AF0241">
        <w:rPr>
          <w:rFonts w:eastAsia="Times New Roman"/>
        </w:rPr>
        <w:t xml:space="preserve"> and policy</w:t>
      </w:r>
      <w:r w:rsidR="0053109B" w:rsidRPr="00AF0241">
        <w:rPr>
          <w:rFonts w:eastAsia="Times New Roman"/>
        </w:rPr>
        <w:t xml:space="preserve"> </w:t>
      </w:r>
    </w:p>
    <w:bookmarkStart w:id="117" w:name="IMPLICATIONS_RESEARCH" w:displacedByCustomXml="next"/>
    <w:bookmarkEnd w:id="117" w:displacedByCustomXml="next"/>
    <w:sdt>
      <w:sdtPr>
        <w:rPr>
          <w:color w:val="0066CC"/>
          <w:sz w:val="27"/>
          <w:szCs w:val="27"/>
        </w:rPr>
        <w:id w:val="-2108501409"/>
        <w:placeholder>
          <w:docPart w:val="DA048AD7E26C42C192F823CC843B8FE7"/>
        </w:placeholder>
      </w:sdtPr>
      <w:sdtContent>
        <w:sdt>
          <w:sdtPr>
            <w:rPr>
              <w:color w:val="0066CC"/>
              <w:sz w:val="27"/>
              <w:szCs w:val="27"/>
            </w:rPr>
            <w:id w:val="-98029873"/>
            <w:placeholder>
              <w:docPart w:val="787EC57243A3401A893CB223AAA23A58"/>
            </w:placeholder>
          </w:sdtPr>
          <w:sdtContent>
            <w:p w14:paraId="6BED1260" w14:textId="32A3D221" w:rsidR="00624C55" w:rsidRPr="00624C55" w:rsidRDefault="00624C55" w:rsidP="00B77699">
              <w:pPr>
                <w:pStyle w:val="NormalWeb"/>
                <w:jc w:val="both"/>
                <w:rPr>
                  <w:color w:val="000000" w:themeColor="text1"/>
                </w:rPr>
              </w:pPr>
              <w:r w:rsidRPr="009867F8">
                <w:rPr>
                  <w:color w:val="000000" w:themeColor="text1"/>
                </w:rPr>
                <w:t>The number of people with mental illness is growing in the Western world, which force policy makers to reconsider how they meet the increased demands (</w:t>
              </w:r>
              <w:bookmarkStart w:id="118" w:name="_Hlk213232243"/>
              <w:r w:rsidRPr="009867F8">
                <w:rPr>
                  <w:color w:val="000000" w:themeColor="text1"/>
                </w:rPr>
                <w:t>Bloom et al., 2011</w:t>
              </w:r>
              <w:bookmarkEnd w:id="118"/>
              <w:r w:rsidRPr="009867F8">
                <w:rPr>
                  <w:color w:val="000000" w:themeColor="text1"/>
                </w:rPr>
                <w:t>). In this review we have focused on group-based interventions in out-patient community centered care, bec</w:t>
              </w:r>
              <w:r w:rsidR="00E464E6">
                <w:rPr>
                  <w:color w:val="000000" w:themeColor="text1"/>
                </w:rPr>
                <w:t>ause hospitals beds</w:t>
              </w:r>
              <w:r w:rsidRPr="009867F8">
                <w:rPr>
                  <w:color w:val="000000" w:themeColor="text1"/>
                </w:rPr>
                <w:t xml:space="preserve"> are being replaced by community care</w:t>
              </w:r>
              <w:r w:rsidR="00E464E6">
                <w:rPr>
                  <w:color w:val="000000" w:themeColor="text1"/>
                </w:rPr>
                <w:t xml:space="preserve"> at increasing rates</w:t>
              </w:r>
              <w:r w:rsidRPr="009867F8">
                <w:rPr>
                  <w:color w:val="000000" w:themeColor="text1"/>
                </w:rPr>
                <w:t xml:space="preserve">. </w:t>
              </w:r>
              <w:r w:rsidR="00E464E6">
                <w:rPr>
                  <w:color w:val="000000" w:themeColor="text1"/>
                </w:rPr>
                <w:t xml:space="preserve">As </w:t>
              </w:r>
              <w:r w:rsidRPr="009867F8">
                <w:rPr>
                  <w:color w:val="000000" w:themeColor="text1"/>
                </w:rPr>
                <w:t>theorized in the introduction,</w:t>
              </w:r>
              <w:r w:rsidR="00E464E6">
                <w:rPr>
                  <w:color w:val="000000" w:themeColor="text1"/>
                </w:rPr>
                <w:t xml:space="preserve"> the present review was</w:t>
              </w:r>
              <w:r w:rsidRPr="009867F8">
                <w:rPr>
                  <w:color w:val="000000" w:themeColor="text1"/>
                </w:rPr>
                <w:t xml:space="preserve"> motivated by the fact that group-bas</w:t>
              </w:r>
              <w:r>
                <w:rPr>
                  <w:color w:val="000000" w:themeColor="text1"/>
                </w:rPr>
                <w:t xml:space="preserve">ed interventions generally </w:t>
              </w:r>
              <w:r w:rsidRPr="009867F8">
                <w:rPr>
                  <w:color w:val="000000" w:themeColor="text1"/>
                </w:rPr>
                <w:t>reduce the cost of interventions. As previously noted, group-based interventions are an appealing solution because the cost of group-based interventions can be less than half the cost of individual therapy (Ruesch et al., 2015</w:t>
              </w:r>
              <w:r w:rsidR="004707F2">
                <w:rPr>
                  <w:color w:val="000000" w:themeColor="text1"/>
                </w:rPr>
                <w:t>, NICE, 2025</w:t>
              </w:r>
              <w:r w:rsidRPr="009867F8">
                <w:rPr>
                  <w:color w:val="000000" w:themeColor="text1"/>
                </w:rPr>
                <w:t xml:space="preserve">). </w:t>
              </w:r>
            </w:p>
            <w:p w14:paraId="5A3B5D67" w14:textId="04290C9D" w:rsidR="00F15281" w:rsidRDefault="00997131" w:rsidP="00B77699">
              <w:pPr>
                <w:pStyle w:val="NormalWeb"/>
                <w:jc w:val="both"/>
                <w:rPr>
                  <w:color w:val="000000" w:themeColor="text1"/>
                </w:rPr>
              </w:pPr>
              <w:r w:rsidRPr="00D03F6D">
                <w:rPr>
                  <w:color w:val="000000" w:themeColor="text1"/>
                </w:rPr>
                <w:t>Finding</w:t>
              </w:r>
              <w:r w:rsidR="00E464E6">
                <w:rPr>
                  <w:color w:val="000000" w:themeColor="text1"/>
                </w:rPr>
                <w:t>s</w:t>
              </w:r>
              <w:r w:rsidRPr="00D03F6D">
                <w:rPr>
                  <w:color w:val="000000" w:themeColor="text1"/>
                </w:rPr>
                <w:t xml:space="preserve"> based on </w:t>
              </w:r>
              <w:r w:rsidR="00F119A7">
                <w:rPr>
                  <w:color w:val="000000" w:themeColor="text1"/>
                </w:rPr>
                <w:t>meta-regression</w:t>
              </w:r>
              <w:r w:rsidR="004707F2">
                <w:rPr>
                  <w:color w:val="000000" w:themeColor="text1"/>
                </w:rPr>
                <w:t xml:space="preserve"> moderator analyses</w:t>
              </w:r>
              <w:r w:rsidR="00F119A7">
                <w:rPr>
                  <w:color w:val="000000" w:themeColor="text1"/>
                </w:rPr>
                <w:t xml:space="preserve"> </w:t>
              </w:r>
              <w:r w:rsidRPr="00D03F6D">
                <w:rPr>
                  <w:color w:val="000000" w:themeColor="text1"/>
                </w:rPr>
                <w:t>suggest</w:t>
              </w:r>
              <w:r w:rsidR="004707F2">
                <w:rPr>
                  <w:color w:val="000000" w:themeColor="text1"/>
                </w:rPr>
                <w:t>ed</w:t>
              </w:r>
              <w:r w:rsidRPr="00D03F6D">
                <w:rPr>
                  <w:color w:val="000000" w:themeColor="text1"/>
                </w:rPr>
                <w:t xml:space="preserve"> that for adults who suffer from both mental illness and face indicators of social marginalization, group-based interventions are a promising type of intervention. </w:t>
              </w:r>
              <w:r w:rsidR="004707F2">
                <w:rPr>
                  <w:color w:val="000000" w:themeColor="text1"/>
                </w:rPr>
                <w:t>The f</w:t>
              </w:r>
              <w:r w:rsidR="00F15281">
                <w:rPr>
                  <w:color w:val="000000" w:themeColor="text1"/>
                </w:rPr>
                <w:t xml:space="preserve">indings </w:t>
              </w:r>
              <w:r w:rsidR="004707F2">
                <w:rPr>
                  <w:color w:val="000000" w:themeColor="text1"/>
                </w:rPr>
                <w:t xml:space="preserve">further </w:t>
              </w:r>
              <w:r w:rsidR="00F15281">
                <w:rPr>
                  <w:color w:val="000000" w:themeColor="text1"/>
                </w:rPr>
                <w:t>suggest that</w:t>
              </w:r>
              <w:r w:rsidR="00F119A7">
                <w:rPr>
                  <w:color w:val="000000" w:themeColor="text1"/>
                </w:rPr>
                <w:t>,</w:t>
              </w:r>
              <w:r w:rsidR="00F15281">
                <w:rPr>
                  <w:color w:val="000000" w:themeColor="text1"/>
                </w:rPr>
                <w:t xml:space="preserve"> in addition to reducing symptoms of mental health</w:t>
              </w:r>
              <w:r w:rsidR="00F84212">
                <w:rPr>
                  <w:color w:val="000000" w:themeColor="text1"/>
                </w:rPr>
                <w:t>,</w:t>
              </w:r>
              <w:r w:rsidR="00F15281">
                <w:rPr>
                  <w:color w:val="000000" w:themeColor="text1"/>
                </w:rPr>
                <w:t xml:space="preserve"> </w:t>
              </w:r>
              <w:r w:rsidR="00F119A7">
                <w:rPr>
                  <w:color w:val="000000" w:themeColor="text1"/>
                </w:rPr>
                <w:t>group interventions</w:t>
              </w:r>
              <w:r w:rsidR="00F15281">
                <w:rPr>
                  <w:color w:val="000000" w:themeColor="text1"/>
                </w:rPr>
                <w:t xml:space="preserve"> are</w:t>
              </w:r>
              <w:r w:rsidR="00F84212">
                <w:rPr>
                  <w:color w:val="000000" w:themeColor="text1"/>
                </w:rPr>
                <w:t xml:space="preserve"> also</w:t>
              </w:r>
              <w:r w:rsidR="00F15281">
                <w:rPr>
                  <w:color w:val="000000" w:themeColor="text1"/>
                </w:rPr>
                <w:t xml:space="preserve"> more effective than individually delivered control interventions at reducing social marginalization.</w:t>
              </w:r>
            </w:p>
            <w:p w14:paraId="2FC297D2" w14:textId="147699F8" w:rsidR="003852C4" w:rsidRPr="003852C4" w:rsidRDefault="00997131" w:rsidP="003852C4">
              <w:pPr>
                <w:pStyle w:val="NormalWeb"/>
                <w:jc w:val="both"/>
                <w:rPr>
                  <w:color w:val="000000" w:themeColor="text1"/>
                  <w:sz w:val="27"/>
                  <w:szCs w:val="27"/>
                </w:rPr>
              </w:pPr>
              <w:r w:rsidRPr="00D03F6D">
                <w:rPr>
                  <w:color w:val="000000" w:themeColor="text1"/>
                </w:rPr>
                <w:t xml:space="preserve">Our findings suggest that on measures of all types of mental health symptoms and all social reintegration outcomes, group-based interventions have larger average effects than usual care if delivered as an individual intervention. </w:t>
              </w:r>
              <w:r w:rsidR="00F119A7">
                <w:rPr>
                  <w:color w:val="000000" w:themeColor="text1"/>
                </w:rPr>
                <w:t>Although</w:t>
              </w:r>
              <w:r w:rsidRPr="00D03F6D">
                <w:rPr>
                  <w:color w:val="000000" w:themeColor="text1"/>
                </w:rPr>
                <w:t xml:space="preserve"> not </w:t>
              </w:r>
              <w:r w:rsidR="006A61D7">
                <w:rPr>
                  <w:color w:val="000000" w:themeColor="text1"/>
                </w:rPr>
                <w:t xml:space="preserve">all </w:t>
              </w:r>
              <w:r w:rsidR="004707F2">
                <w:rPr>
                  <w:color w:val="000000" w:themeColor="text1"/>
                </w:rPr>
                <w:t xml:space="preserve">moderator analyses </w:t>
              </w:r>
              <w:r w:rsidR="006A61D7">
                <w:rPr>
                  <w:color w:val="000000" w:themeColor="text1"/>
                </w:rPr>
                <w:t>yielded</w:t>
              </w:r>
              <w:r w:rsidR="003852C4">
                <w:rPr>
                  <w:color w:val="000000" w:themeColor="text1"/>
                </w:rPr>
                <w:t xml:space="preserve"> supgroup effects that were</w:t>
              </w:r>
              <w:r w:rsidRPr="00D03F6D">
                <w:rPr>
                  <w:color w:val="000000" w:themeColor="text1"/>
                </w:rPr>
                <w:t xml:space="preserve"> statistically significant</w:t>
              </w:r>
              <w:r w:rsidR="003852C4">
                <w:rPr>
                  <w:color w:val="000000" w:themeColor="text1"/>
                </w:rPr>
                <w:t xml:space="preserve">, </w:t>
              </w:r>
              <w:r w:rsidRPr="00D03F6D">
                <w:rPr>
                  <w:color w:val="000000" w:themeColor="text1"/>
                </w:rPr>
                <w:t>all average effect sizes favoured group-based interven</w:t>
              </w:r>
              <w:r w:rsidR="00F84212">
                <w:rPr>
                  <w:color w:val="000000" w:themeColor="text1"/>
                </w:rPr>
                <w:t>tions</w:t>
              </w:r>
              <w:r w:rsidR="00F119A7">
                <w:rPr>
                  <w:color w:val="000000" w:themeColor="text1"/>
                </w:rPr>
                <w:t>,</w:t>
              </w:r>
              <w:r w:rsidR="00F84212">
                <w:rPr>
                  <w:color w:val="000000" w:themeColor="text1"/>
                </w:rPr>
                <w:t xml:space="preserve"> </w:t>
              </w:r>
              <w:r w:rsidR="004707F2">
                <w:rPr>
                  <w:color w:val="000000" w:themeColor="text1"/>
                </w:rPr>
                <w:t xml:space="preserve">generally </w:t>
              </w:r>
              <w:r w:rsidR="00F84212">
                <w:rPr>
                  <w:color w:val="000000" w:themeColor="text1"/>
                </w:rPr>
                <w:t>indicating that there are</w:t>
              </w:r>
              <w:r w:rsidRPr="00D03F6D">
                <w:rPr>
                  <w:color w:val="000000" w:themeColor="text1"/>
                </w:rPr>
                <w:t xml:space="preserve"> no adverse</w:t>
              </w:r>
              <w:ins w:id="119" w:author="Nina Thorup Dalgaard" w:date="2025-11-05T10:51:00Z">
                <w:r w:rsidR="003F00A9">
                  <w:rPr>
                    <w:color w:val="000000" w:themeColor="text1"/>
                  </w:rPr>
                  <w:t xml:space="preserve"> average</w:t>
                </w:r>
              </w:ins>
              <w:r w:rsidRPr="00D03F6D">
                <w:rPr>
                  <w:color w:val="000000" w:themeColor="text1"/>
                </w:rPr>
                <w:t xml:space="preserve"> effects of group-based interventions compared with individually delivered</w:t>
              </w:r>
              <w:r>
                <w:rPr>
                  <w:color w:val="000000" w:themeColor="text1"/>
                </w:rPr>
                <w:t xml:space="preserve"> control</w:t>
              </w:r>
              <w:r w:rsidRPr="00D03F6D">
                <w:rPr>
                  <w:color w:val="000000" w:themeColor="text1"/>
                </w:rPr>
                <w:t xml:space="preserve"> interventions.</w:t>
              </w:r>
              <w:r w:rsidR="00897718">
                <w:rPr>
                  <w:color w:val="000000" w:themeColor="text1"/>
                </w:rPr>
                <w:tab/>
              </w:r>
              <w:r w:rsidRPr="00D03F6D">
                <w:rPr>
                  <w:color w:val="000000" w:themeColor="text1"/>
                  <w:sz w:val="27"/>
                  <w:szCs w:val="27"/>
                </w:rPr>
                <w:t xml:space="preserve"> </w:t>
              </w:r>
              <w:r w:rsidR="00897718">
                <w:rPr>
                  <w:color w:val="000000" w:themeColor="text1"/>
                  <w:sz w:val="27"/>
                  <w:szCs w:val="27"/>
                </w:rPr>
                <w:br/>
              </w:r>
              <w:r w:rsidR="00897718">
                <w:rPr>
                  <w:color w:val="000000" w:themeColor="text1"/>
                  <w:sz w:val="27"/>
                  <w:szCs w:val="27"/>
                </w:rPr>
                <w:br/>
              </w:r>
              <w:r w:rsidR="006A61D7" w:rsidRPr="006A61D7">
                <w:rPr>
                  <w:color w:val="000000" w:themeColor="text1"/>
                </w:rPr>
                <w:t>In a policy context, it is important to emphasize that although only one of the included studies (i.e., Craigie and Nathan, 2009, which compared the same treatment delivered in individual and group formats; see Figure 16) reported average , this does not imply that all individual participants benefited. It remains possible that some participants may have had negative experiences with group-based interventions, as hypothesized in the introduction.</w:t>
              </w:r>
              <w:r w:rsidR="006A61D7">
                <w:rPr>
                  <w:color w:val="000000" w:themeColor="text1"/>
                </w:rPr>
                <w:tab/>
              </w:r>
              <w:r w:rsidR="003852C4">
                <w:rPr>
                  <w:color w:val="000000" w:themeColor="text1"/>
                  <w:lang w:val="en-US"/>
                </w:rPr>
                <w:br/>
              </w:r>
              <w:r w:rsidR="003852C4">
                <w:rPr>
                  <w:color w:val="000000" w:themeColor="text1"/>
                  <w:lang w:val="en-US"/>
                </w:rPr>
                <w:br/>
              </w:r>
              <w:r w:rsidR="003852C4" w:rsidRPr="003852C4">
                <w:rPr>
                  <w:color w:val="000000" w:themeColor="text1"/>
                  <w:lang w:val="en-US"/>
                </w:rPr>
                <w:t>Furthermore, it should be noted that the most common control or comparison condition did not consist of individual therapy, but rather of the less costly, community-based outpatient care (i.e., usual mental health care). In fact, usual care was typically described as less intensive and less well implemented and organized than the group-based interventions included in the review.</w:t>
              </w:r>
              <w:r w:rsidR="003852C4">
                <w:rPr>
                  <w:color w:val="000000" w:themeColor="text1"/>
                  <w:lang w:val="en-US"/>
                </w:rPr>
                <w:br/>
              </w:r>
              <w:r w:rsidR="003852C4">
                <w:rPr>
                  <w:color w:val="000000" w:themeColor="text1"/>
                  <w:lang w:val="en-US"/>
                </w:rPr>
                <w:br/>
              </w:r>
              <w:r w:rsidR="003852C4" w:rsidRPr="003852C4">
                <w:rPr>
                  <w:color w:val="000000" w:themeColor="text1"/>
                  <w:lang w:val="en-US"/>
                </w:rPr>
                <w:t>That said, policymakers might consider implementing group-based interventions as a strategy to increase the intensity and improve the organization of psychiatric and psychological services</w:t>
              </w:r>
              <w:r w:rsidR="003852C4">
                <w:rPr>
                  <w:color w:val="000000" w:themeColor="text1"/>
                  <w:lang w:val="en-US"/>
                </w:rPr>
                <w:t xml:space="preserve"> </w:t>
              </w:r>
              <w:r w:rsidR="003852C4" w:rsidRPr="003852C4">
                <w:rPr>
                  <w:color w:val="000000" w:themeColor="text1"/>
                  <w:lang w:val="en-US"/>
                </w:rPr>
                <w:t>at a substantially lower cost.</w:t>
              </w:r>
            </w:p>
            <w:p w14:paraId="7631DCFA" w14:textId="286AD656" w:rsidR="00CE429D" w:rsidRPr="006A61D7" w:rsidRDefault="00624C55" w:rsidP="006A61D7">
              <w:pPr>
                <w:pStyle w:val="NormalWeb"/>
                <w:jc w:val="both"/>
                <w:rPr>
                  <w:color w:val="000000" w:themeColor="text1"/>
                </w:rPr>
              </w:pPr>
              <w:r>
                <w:rPr>
                  <w:color w:val="000000" w:themeColor="text1"/>
                </w:rPr>
                <w:t xml:space="preserve">As part of our review we also </w:t>
              </w:r>
              <w:r>
                <w:rPr>
                  <w:rFonts w:eastAsia="Times New Roman"/>
                  <w:lang w:val="en-US"/>
                </w:rPr>
                <w:t xml:space="preserve">specified and sub-grouped the group-interventions in terms of focus/topic. We identified 14 different group-intervention types. We label the four most used intervention ‘Group based Cognitive Behavioral Therapy’ (11), Group psychoeducation &amp; Social </w:t>
              </w:r>
              <w:r>
                <w:rPr>
                  <w:rFonts w:eastAsia="Times New Roman"/>
                  <w:lang w:val="en-US"/>
                </w:rPr>
                <w:lastRenderedPageBreak/>
                <w:t>skill training (9), Illness Management (8), Cognitive-Behavioral Social Skills Training (8). These prototypes of interventions may have practical implications, because policy makers may use our categorization to get a better insight into th</w:t>
              </w:r>
              <w:r w:rsidR="00E464E6">
                <w:rPr>
                  <w:rFonts w:eastAsia="Times New Roman"/>
                  <w:lang w:val="en-US"/>
                </w:rPr>
                <w:t xml:space="preserve">e different group intervention </w:t>
              </w:r>
              <w:r>
                <w:rPr>
                  <w:rFonts w:eastAsia="Times New Roman"/>
                  <w:lang w:val="en-US"/>
                </w:rPr>
                <w:t>types that exist for this specific target group.</w:t>
              </w:r>
            </w:p>
          </w:sdtContent>
        </w:sdt>
      </w:sdtContent>
    </w:sdt>
    <w:p w14:paraId="40A1320B" w14:textId="1190AC62" w:rsidR="003862F9" w:rsidRPr="00AF0241" w:rsidRDefault="00C37244">
      <w:pPr>
        <w:pStyle w:val="Heading2"/>
        <w:rPr>
          <w:rFonts w:eastAsia="Times New Roman"/>
        </w:rPr>
      </w:pPr>
      <w:r w:rsidRPr="00AF0241">
        <w:rPr>
          <w:rFonts w:eastAsia="Times New Roman"/>
        </w:rPr>
        <w:t xml:space="preserve">Implications for research </w:t>
      </w:r>
    </w:p>
    <w:bookmarkStart w:id="120" w:name="ACKNOWLEDGEMENTS" w:displacedByCustomXml="next"/>
    <w:bookmarkEnd w:id="120" w:displacedByCustomXml="next"/>
    <w:sdt>
      <w:sdtPr>
        <w:rPr>
          <w:color w:val="0066CC"/>
          <w:sz w:val="27"/>
          <w:szCs w:val="27"/>
        </w:rPr>
        <w:id w:val="-1933197637"/>
        <w:placeholder>
          <w:docPart w:val="FF13681FF7784CABAE1A6FFC4FEF4C4B"/>
        </w:placeholder>
      </w:sdtPr>
      <w:sdtContent>
        <w:p w14:paraId="2E73D56E" w14:textId="07F56C95" w:rsidR="001327A4" w:rsidRPr="009224A1" w:rsidRDefault="00624C55" w:rsidP="009224A1">
          <w:pPr>
            <w:pStyle w:val="NormalWeb"/>
            <w:jc w:val="both"/>
            <w:divId w:val="1620188500"/>
            <w:rPr>
              <w:color w:val="000000" w:themeColor="text1"/>
            </w:rPr>
          </w:pPr>
          <w:r w:rsidRPr="00302035">
            <w:rPr>
              <w:color w:val="000000" w:themeColor="text1"/>
            </w:rPr>
            <w:t>Previous research suggests</w:t>
          </w:r>
          <w:r w:rsidR="00E464E6">
            <w:rPr>
              <w:color w:val="000000" w:themeColor="text1"/>
            </w:rPr>
            <w:t xml:space="preserve"> that</w:t>
          </w:r>
          <w:r w:rsidRPr="00302035">
            <w:rPr>
              <w:color w:val="000000" w:themeColor="text1"/>
            </w:rPr>
            <w:t xml:space="preserve"> interpersonal and support factors are one of the few changeable predictors in the course of </w:t>
          </w:r>
          <w:r w:rsidR="00E464E6">
            <w:rPr>
              <w:color w:val="000000" w:themeColor="text1"/>
            </w:rPr>
            <w:t xml:space="preserve">mental </w:t>
          </w:r>
          <w:r w:rsidRPr="00302035">
            <w:rPr>
              <w:color w:val="000000" w:themeColor="text1"/>
            </w:rPr>
            <w:t>illness</w:t>
          </w:r>
          <w:r w:rsidR="00E464E6">
            <w:rPr>
              <w:color w:val="000000" w:themeColor="text1"/>
            </w:rPr>
            <w:t xml:space="preserve"> </w:t>
          </w:r>
          <w:r w:rsidR="00E464E6" w:rsidRPr="00302035">
            <w:rPr>
              <w:color w:val="000000" w:themeColor="text1"/>
            </w:rPr>
            <w:t>(see</w:t>
          </w:r>
          <w:r w:rsidR="00E464E6">
            <w:rPr>
              <w:color w:val="000000" w:themeColor="text1"/>
            </w:rPr>
            <w:t xml:space="preserve"> e.g. Keitner et al., 1992).</w:t>
          </w:r>
          <w:r w:rsidRPr="00302035">
            <w:rPr>
              <w:color w:val="000000" w:themeColor="text1"/>
            </w:rPr>
            <w:t xml:space="preserve"> Consequently, a large body of studies </w:t>
          </w:r>
          <w:r w:rsidR="0093381D">
            <w:rPr>
              <w:color w:val="000000" w:themeColor="text1"/>
            </w:rPr>
            <w:t>has</w:t>
          </w:r>
          <w:r w:rsidRPr="00302035">
            <w:rPr>
              <w:color w:val="000000" w:themeColor="text1"/>
            </w:rPr>
            <w:t xml:space="preserve"> explored the efficacy of psychiatric group interventions targeting a specific mental health d</w:t>
          </w:r>
          <w:r w:rsidR="00E464E6">
            <w:rPr>
              <w:color w:val="000000" w:themeColor="text1"/>
            </w:rPr>
            <w:t xml:space="preserve">isorder. However, the primary </w:t>
          </w:r>
          <w:r w:rsidRPr="00302035">
            <w:rPr>
              <w:color w:val="000000" w:themeColor="text1"/>
            </w:rPr>
            <w:t xml:space="preserve">focus has been on symptom reduction as the only outcome. </w:t>
          </w:r>
          <w:r>
            <w:rPr>
              <w:color w:val="000000" w:themeColor="text1"/>
            </w:rPr>
            <w:t>In the protocol (Da</w:t>
          </w:r>
          <w:r w:rsidRPr="00302035">
            <w:rPr>
              <w:color w:val="000000" w:themeColor="text1"/>
            </w:rPr>
            <w:t xml:space="preserve">lgaard et al., </w:t>
          </w:r>
          <w:r>
            <w:rPr>
              <w:color w:val="000000" w:themeColor="text1"/>
            </w:rPr>
            <w:t>2022</w:t>
          </w:r>
          <w:r w:rsidRPr="00302035">
            <w:rPr>
              <w:color w:val="000000" w:themeColor="text1"/>
            </w:rPr>
            <w:t>), we identified only six existing reviews, which include outcomes other t</w:t>
          </w:r>
          <w:r w:rsidR="00E464E6">
            <w:rPr>
              <w:color w:val="000000" w:themeColor="text1"/>
            </w:rPr>
            <w:t>han symptom reduction, and thus</w:t>
          </w:r>
          <w:r w:rsidR="0093381D">
            <w:rPr>
              <w:color w:val="000000" w:themeColor="text1"/>
            </w:rPr>
            <w:t>,</w:t>
          </w:r>
          <w:r>
            <w:rPr>
              <w:color w:val="000000" w:themeColor="text1"/>
            </w:rPr>
            <w:t xml:space="preserve"> the evidence regarding the</w:t>
          </w:r>
          <w:r w:rsidRPr="00302035">
            <w:rPr>
              <w:color w:val="000000" w:themeColor="text1"/>
            </w:rPr>
            <w:t xml:space="preserve"> efficacy</w:t>
          </w:r>
          <w:r>
            <w:rPr>
              <w:color w:val="000000" w:themeColor="text1"/>
            </w:rPr>
            <w:t xml:space="preserve"> of group interventions on outcomes beyond symptom reduction was far from unequivocal. </w:t>
          </w:r>
          <w:r w:rsidR="009224A1">
            <w:rPr>
              <w:color w:val="000000" w:themeColor="text1"/>
            </w:rPr>
            <w:br/>
          </w:r>
          <w:r w:rsidR="009224A1">
            <w:rPr>
              <w:color w:val="000000" w:themeColor="text1"/>
            </w:rPr>
            <w:br/>
          </w:r>
          <w:r w:rsidRPr="00AF0241">
            <w:t xml:space="preserve">Our review adds to the existing body of reviews by </w:t>
          </w:r>
          <w:r>
            <w:t xml:space="preserve">showing a rather consistent result that </w:t>
          </w:r>
          <w:r w:rsidR="009224A1">
            <w:t>favors</w:t>
          </w:r>
          <w:r w:rsidRPr="001327A4">
            <w:t xml:space="preserve"> </w:t>
          </w:r>
          <w:r w:rsidRPr="00624C55">
            <w:t xml:space="preserve">group-based interventions over control interventions. </w:t>
          </w:r>
          <w:r w:rsidRPr="00624C55">
            <w:rPr>
              <w:color w:val="000000" w:themeColor="text1"/>
            </w:rPr>
            <w:t xml:space="preserve"> On average</w:t>
          </w:r>
          <w:r w:rsidR="0093381D">
            <w:rPr>
              <w:color w:val="000000" w:themeColor="text1"/>
            </w:rPr>
            <w:t>,</w:t>
          </w:r>
          <w:r w:rsidRPr="00624C55">
            <w:rPr>
              <w:color w:val="000000" w:themeColor="text1"/>
            </w:rPr>
            <w:t xml:space="preserve"> we find that the effects of group-based interventions </w:t>
          </w:r>
          <w:r w:rsidR="0093381D">
            <w:rPr>
              <w:color w:val="000000" w:themeColor="text1"/>
            </w:rPr>
            <w:t>are</w:t>
          </w:r>
          <w:r w:rsidRPr="00624C55">
            <w:rPr>
              <w:color w:val="000000" w:themeColor="text1"/>
            </w:rPr>
            <w:t xml:space="preserve"> beneficial compared with individual control interventions for adults suffering from both mental illness and social marginalization on outcomes measuring social reintegration </w:t>
          </w:r>
          <w:r w:rsidRPr="00624C55">
            <w:rPr>
              <w:i/>
              <w:color w:val="000000" w:themeColor="text1"/>
            </w:rPr>
            <w:t>and</w:t>
          </w:r>
          <w:r w:rsidRPr="00624C55">
            <w:rPr>
              <w:color w:val="000000" w:themeColor="text1"/>
            </w:rPr>
            <w:t xml:space="preserve"> mental health.</w:t>
          </w:r>
          <w:r w:rsidR="009224A1">
            <w:rPr>
              <w:color w:val="000000" w:themeColor="text1"/>
            </w:rPr>
            <w:tab/>
          </w:r>
          <w:r>
            <w:rPr>
              <w:color w:val="000000" w:themeColor="text1"/>
            </w:rPr>
            <w:t xml:space="preserve"> </w:t>
          </w:r>
          <w:r w:rsidR="009224A1">
            <w:rPr>
              <w:color w:val="000000" w:themeColor="text1"/>
            </w:rPr>
            <w:br/>
          </w:r>
          <w:r w:rsidR="009224A1">
            <w:rPr>
              <w:color w:val="000000" w:themeColor="text1"/>
            </w:rPr>
            <w:br/>
          </w:r>
          <w:r w:rsidR="00997131" w:rsidRPr="00624C55">
            <w:rPr>
              <w:color w:val="000000" w:themeColor="text1"/>
            </w:rPr>
            <w:t>Findings from the present review suggest that</w:t>
          </w:r>
          <w:r w:rsidR="0093381D">
            <w:rPr>
              <w:color w:val="000000" w:themeColor="text1"/>
            </w:rPr>
            <w:t>,</w:t>
          </w:r>
          <w:r w:rsidR="00997131" w:rsidRPr="00624C55">
            <w:rPr>
              <w:color w:val="000000" w:themeColor="text1"/>
            </w:rPr>
            <w:t xml:space="preserve"> on average</w:t>
          </w:r>
          <w:r w:rsidR="0093381D">
            <w:rPr>
              <w:color w:val="000000" w:themeColor="text1"/>
            </w:rPr>
            <w:t>,</w:t>
          </w:r>
          <w:r w:rsidR="00997131" w:rsidRPr="00624C55">
            <w:rPr>
              <w:color w:val="000000" w:themeColor="text1"/>
            </w:rPr>
            <w:t xml:space="preserve"> the effects of group-based interventions is beneficial compared with individual control interventions for adults suffering from both mental illness and social marginalization on ou</w:t>
          </w:r>
          <w:r w:rsidR="009F08B8" w:rsidRPr="00624C55">
            <w:rPr>
              <w:color w:val="000000" w:themeColor="text1"/>
            </w:rPr>
            <w:t>t</w:t>
          </w:r>
          <w:r w:rsidR="00997131" w:rsidRPr="00624C55">
            <w:rPr>
              <w:color w:val="000000" w:themeColor="text1"/>
            </w:rPr>
            <w:t>comes measuring social integration and mental health.</w:t>
          </w:r>
          <w:r w:rsidR="00997131" w:rsidRPr="00997131">
            <w:rPr>
              <w:color w:val="000000" w:themeColor="text1"/>
            </w:rPr>
            <w:t xml:space="preserve"> However, more research is needed in order to explore what works for whom</w:t>
          </w:r>
          <w:r w:rsidR="00997131">
            <w:rPr>
              <w:color w:val="000000" w:themeColor="text1"/>
            </w:rPr>
            <w:t xml:space="preserve"> within this vulnerable population group. </w:t>
          </w:r>
          <w:r w:rsidR="00997131" w:rsidRPr="00997131">
            <w:rPr>
              <w:color w:val="000000" w:themeColor="text1"/>
            </w:rPr>
            <w:t xml:space="preserve"> </w:t>
          </w:r>
          <w:r>
            <w:rPr>
              <w:color w:val="000000" w:themeColor="text1"/>
            </w:rPr>
            <w:t>Furthermore</w:t>
          </w:r>
          <w:r w:rsidR="00E464E6">
            <w:rPr>
              <w:color w:val="000000" w:themeColor="text1"/>
            </w:rPr>
            <w:t>,</w:t>
          </w:r>
          <w:r>
            <w:rPr>
              <w:color w:val="000000" w:themeColor="text1"/>
            </w:rPr>
            <w:t xml:space="preserve"> future studies should explore the effects of group interventions beyond the end of the </w:t>
          </w:r>
          <w:r w:rsidR="00E464E6">
            <w:rPr>
              <w:color w:val="000000" w:themeColor="text1"/>
            </w:rPr>
            <w:t xml:space="preserve">intervention period, as the </w:t>
          </w:r>
          <w:r>
            <w:rPr>
              <w:color w:val="000000" w:themeColor="text1"/>
            </w:rPr>
            <w:t>included studies in the present review did not allow us to conduct meta-analysis on the long</w:t>
          </w:r>
          <w:r w:rsidR="00E464E6">
            <w:rPr>
              <w:color w:val="000000" w:themeColor="text1"/>
            </w:rPr>
            <w:t>-</w:t>
          </w:r>
          <w:r>
            <w:rPr>
              <w:color w:val="000000" w:themeColor="text1"/>
            </w:rPr>
            <w:t>term effects of interventions on any outcome.</w:t>
          </w:r>
          <w:r w:rsidR="0093381D">
            <w:rPr>
              <w:color w:val="000000" w:themeColor="text1"/>
            </w:rPr>
            <w:t xml:space="preserve"> Specifically, understanding the determinants of persistent effects is pivotal for this field of study.  </w:t>
          </w:r>
          <w:r w:rsidR="009224A1">
            <w:rPr>
              <w:color w:val="000000" w:themeColor="text1"/>
            </w:rPr>
            <w:br/>
          </w:r>
          <w:r w:rsidR="009224A1">
            <w:rPr>
              <w:color w:val="000000" w:themeColor="text1"/>
            </w:rPr>
            <w:br/>
          </w:r>
          <w:r w:rsidR="00997131">
            <w:rPr>
              <w:color w:val="000000" w:themeColor="text1"/>
            </w:rPr>
            <w:t>O</w:t>
          </w:r>
          <w:r w:rsidR="00997131" w:rsidRPr="004879E2">
            <w:rPr>
              <w:color w:val="000000" w:themeColor="text1"/>
            </w:rPr>
            <w:t xml:space="preserve">nly </w:t>
          </w:r>
          <w:r w:rsidR="00997131">
            <w:rPr>
              <w:color w:val="000000" w:themeColor="text1"/>
            </w:rPr>
            <w:t xml:space="preserve">three </w:t>
          </w:r>
          <w:r w:rsidR="00997131" w:rsidRPr="004879E2">
            <w:rPr>
              <w:color w:val="000000" w:themeColor="text1"/>
            </w:rPr>
            <w:t xml:space="preserve">studies reported on an intervention in which the control condition consisted of the same intervention delivered individually. The most common control/comparison condition consisted </w:t>
          </w:r>
          <w:r w:rsidR="00997131">
            <w:rPr>
              <w:color w:val="000000" w:themeColor="text1"/>
            </w:rPr>
            <w:t>of usual clinical care, which was mostly less intense, less well implemented</w:t>
          </w:r>
          <w:r w:rsidR="0093381D">
            <w:rPr>
              <w:color w:val="000000" w:themeColor="text1"/>
            </w:rPr>
            <w:t>,</w:t>
          </w:r>
          <w:r w:rsidR="00997131">
            <w:rPr>
              <w:color w:val="000000" w:themeColor="text1"/>
            </w:rPr>
            <w:t xml:space="preserve"> and organized than the group interventions. The most common type of control intervention consisted of access to </w:t>
          </w:r>
          <w:r w:rsidR="00E25E67">
            <w:rPr>
              <w:color w:val="000000" w:themeColor="text1"/>
            </w:rPr>
            <w:t xml:space="preserve">usual </w:t>
          </w:r>
          <w:r w:rsidR="00997131">
            <w:rPr>
              <w:color w:val="000000" w:themeColor="text1"/>
            </w:rPr>
            <w:t xml:space="preserve">mental health care. </w:t>
          </w:r>
          <w:r w:rsidR="00997131">
            <w:t>Therefore, some of the benefits of the group-based interventions identified</w:t>
          </w:r>
          <w:r w:rsidR="00F15281">
            <w:t xml:space="preserve"> in this review may</w:t>
          </w:r>
          <w:r w:rsidR="00997131">
            <w:t xml:space="preserve"> </w:t>
          </w:r>
          <w:r w:rsidR="00F15281">
            <w:t xml:space="preserve">be due to the increased amount of </w:t>
          </w:r>
          <w:r w:rsidR="00997131">
            <w:t>time and frequency of face-to-face interactions between therapists/case workers and participants.</w:t>
          </w:r>
          <w:r w:rsidR="006A61D7">
            <w:t xml:space="preserve"> </w:t>
          </w:r>
          <w:r w:rsidR="00997131">
            <w:t>In order to isolate the effects of group interventions per se</w:t>
          </w:r>
          <w:r w:rsidR="0093381D">
            <w:t>,</w:t>
          </w:r>
          <w:r w:rsidR="00997131">
            <w:t xml:space="preserve"> future studies should compare the same intervention delivered individually and in a group.</w:t>
          </w:r>
          <w:r w:rsidR="009224A1">
            <w:tab/>
          </w:r>
          <w:r w:rsidR="009224A1">
            <w:br/>
          </w:r>
          <w:r w:rsidR="009224A1">
            <w:br/>
          </w:r>
          <w:r w:rsidR="00997131">
            <w:t>Most of the included studies reported on a heterogeneous group of participants with different diagnoses</w:t>
          </w:r>
          <w:r w:rsidR="00F15281">
            <w:t xml:space="preserve"> and co-morbid conditions, </w:t>
          </w:r>
          <w:r w:rsidR="00997131">
            <w:t xml:space="preserve">who also faced multiple social or personal problems. In order to refine the knowledge on </w:t>
          </w:r>
          <w:r w:rsidR="0093381D">
            <w:t xml:space="preserve">the </w:t>
          </w:r>
          <w:r w:rsidR="00997131">
            <w:t xml:space="preserve">efficacy of </w:t>
          </w:r>
          <w:r w:rsidR="0093381D">
            <w:t>group interventions</w:t>
          </w:r>
          <w:r w:rsidR="00997131">
            <w:t xml:space="preserve"> </w:t>
          </w:r>
          <w:r w:rsidR="0093381D">
            <w:t>further</w:t>
          </w:r>
          <w:r w:rsidR="00F15281">
            <w:t>, studies focused on participants facing more narrowly defined problems or with similar diagnoses would improve the knowledge base</w:t>
          </w:r>
          <w:r w:rsidR="009F08B8">
            <w:t>.</w:t>
          </w:r>
          <w:r w:rsidR="00997131">
            <w:t xml:space="preserve"> </w:t>
          </w:r>
          <w:r w:rsidR="009224A1">
            <w:tab/>
          </w:r>
          <w:r w:rsidR="009224A1">
            <w:br/>
          </w:r>
          <w:r w:rsidR="009224A1">
            <w:br/>
          </w:r>
          <w:r w:rsidR="001327A4" w:rsidRPr="001327A4">
            <w:rPr>
              <w:rFonts w:eastAsia="Times New Roman"/>
              <w:lang w:val="en-US"/>
            </w:rPr>
            <w:t>None of the included studie</w:t>
          </w:r>
          <w:r w:rsidR="001327A4">
            <w:rPr>
              <w:rFonts w:eastAsia="Times New Roman"/>
              <w:lang w:val="en-US"/>
            </w:rPr>
            <w:t>s reported average deterioration</w:t>
          </w:r>
          <w:r w:rsidR="001327A4" w:rsidRPr="001327A4">
            <w:rPr>
              <w:rFonts w:eastAsia="Times New Roman"/>
              <w:lang w:val="en-US"/>
            </w:rPr>
            <w:t xml:space="preserve"> effects, suggesting that both group-</w:t>
          </w:r>
          <w:r w:rsidR="001327A4" w:rsidRPr="001327A4">
            <w:rPr>
              <w:rFonts w:eastAsia="Times New Roman"/>
              <w:lang w:val="en-US"/>
            </w:rPr>
            <w:lastRenderedPageBreak/>
            <w:t xml:space="preserve">based interventions and the control interventions had beneficial average effects for the participants. However, this does not mean that all individual participants </w:t>
          </w:r>
          <w:r w:rsidR="0093381D">
            <w:rPr>
              <w:rFonts w:eastAsia="Times New Roman"/>
              <w:lang w:val="en-US"/>
            </w:rPr>
            <w:t>benefited,</w:t>
          </w:r>
          <w:r w:rsidR="001327A4" w:rsidRPr="001327A4">
            <w:rPr>
              <w:rFonts w:eastAsia="Times New Roman"/>
              <w:lang w:val="en-US"/>
            </w:rPr>
            <w:t xml:space="preserve"> and thus</w:t>
          </w:r>
          <w:r w:rsidR="0093381D">
            <w:rPr>
              <w:rFonts w:eastAsia="Times New Roman"/>
              <w:lang w:val="en-US"/>
            </w:rPr>
            <w:t>,</w:t>
          </w:r>
          <w:r w:rsidR="001327A4" w:rsidRPr="001327A4">
            <w:rPr>
              <w:rFonts w:eastAsia="Times New Roman"/>
              <w:lang w:val="en-US"/>
            </w:rPr>
            <w:t xml:space="preserve"> it is still possible that some participants may have negative experiences with group-based interventions as hypothesized in the introduction. Future research should explore this issue by conducting </w:t>
          </w:r>
          <w:r w:rsidR="002F0C8F">
            <w:rPr>
              <w:rFonts w:eastAsia="Times New Roman"/>
              <w:lang w:val="en-US"/>
            </w:rPr>
            <w:t>more fine-grained (e.g., qualitative)</w:t>
          </w:r>
          <w:r w:rsidR="001327A4" w:rsidRPr="001327A4">
            <w:rPr>
              <w:rFonts w:eastAsia="Times New Roman"/>
              <w:lang w:val="en-US"/>
            </w:rPr>
            <w:t xml:space="preserve"> research into the experiences of group-based interventions from the perspective of participants.</w:t>
          </w:r>
        </w:p>
        <w:p w14:paraId="50BCE080" w14:textId="77777777" w:rsidR="0093381D" w:rsidRDefault="0093381D" w:rsidP="00B77699">
          <w:pPr>
            <w:jc w:val="both"/>
            <w:divId w:val="1620188500"/>
            <w:rPr>
              <w:rFonts w:eastAsia="Times New Roman"/>
              <w:lang w:val="en-US"/>
            </w:rPr>
          </w:pPr>
        </w:p>
        <w:p w14:paraId="3AD02657" w14:textId="591CB288" w:rsidR="00CE429D" w:rsidRPr="002F0C8F" w:rsidRDefault="002F0C8F" w:rsidP="002F0C8F">
          <w:pPr>
            <w:jc w:val="both"/>
            <w:divId w:val="1620188500"/>
            <w:rPr>
              <w:rFonts w:eastAsia="Times New Roman"/>
              <w:lang w:val="en-US"/>
            </w:rPr>
          </w:pPr>
          <w:r>
            <w:rPr>
              <w:rFonts w:eastAsia="Times New Roman"/>
              <w:lang w:val="en-US"/>
            </w:rPr>
            <w:t xml:space="preserve">Finally, although we have highlighted that group-based interventions are substantially more cost-effective than other or no interventions, more research is needed on the exact cost-effectiveness of group-based interventions for individuals with at least </w:t>
          </w:r>
          <w:r>
            <w:t>one psychiatric diagnosis who are experiencing personal and social problems in addition to their mental health condition.</w:t>
          </w:r>
        </w:p>
      </w:sdtContent>
    </w:sdt>
    <w:p w14:paraId="0309A57E" w14:textId="7BE5D2AD" w:rsidR="003862F9" w:rsidRPr="00AF0241" w:rsidRDefault="00C37244">
      <w:pPr>
        <w:pStyle w:val="Heading1"/>
        <w:divId w:val="1620188500"/>
        <w:rPr>
          <w:rFonts w:eastAsia="Times New Roman"/>
          <w:color w:val="0066CC"/>
        </w:rPr>
      </w:pPr>
      <w:r w:rsidRPr="00AF0241">
        <w:rPr>
          <w:rFonts w:eastAsia="Times New Roman"/>
        </w:rPr>
        <w:t>Acknowledgements</w:t>
      </w:r>
      <w:r w:rsidRPr="00AF0241">
        <w:rPr>
          <w:rFonts w:eastAsia="Times New Roman"/>
          <w:color w:val="0066CC"/>
        </w:rPr>
        <w:t xml:space="preserve"> </w:t>
      </w:r>
    </w:p>
    <w:bookmarkStart w:id="121" w:name="CONTRIBUTIONS" w:displacedByCustomXml="next"/>
    <w:bookmarkEnd w:id="121" w:displacedByCustomXml="next"/>
    <w:sdt>
      <w:sdtPr>
        <w:rPr>
          <w:color w:val="0066CC"/>
          <w:sz w:val="27"/>
          <w:szCs w:val="27"/>
        </w:rPr>
        <w:id w:val="1005321635"/>
        <w:placeholder>
          <w:docPart w:val="4637EC422F4E47539C35F0B1B673CCCA"/>
        </w:placeholder>
      </w:sdtPr>
      <w:sdtEndPr>
        <w:rPr>
          <w:color w:val="auto"/>
          <w:sz w:val="24"/>
          <w:szCs w:val="24"/>
        </w:rPr>
      </w:sdtEndPr>
      <w:sdtContent>
        <w:p w14:paraId="54702D83" w14:textId="04773449" w:rsidR="00CE429D" w:rsidRPr="00857A2F" w:rsidRDefault="001327A4" w:rsidP="00CE429D">
          <w:pPr>
            <w:pStyle w:val="NormalWeb"/>
            <w:divId w:val="1286347047"/>
          </w:pPr>
          <w:r w:rsidRPr="00857A2F">
            <w:t xml:space="preserve">The authors would like to thank </w:t>
          </w:r>
          <w:r w:rsidRPr="00857A2F">
            <w:rPr>
              <w:rFonts w:eastAsia="Times New Roman"/>
              <w:lang w:val="en-US" w:eastAsia="da-DK"/>
            </w:rPr>
            <w:t>research assistants Rune Klitgård and Julie Mulla Reich</w:t>
          </w:r>
        </w:p>
      </w:sdtContent>
    </w:sdt>
    <w:p w14:paraId="241E8FEB" w14:textId="04ABF8B0" w:rsidR="003862F9" w:rsidRPr="00AF0241" w:rsidRDefault="00C37244">
      <w:pPr>
        <w:pStyle w:val="Heading1"/>
        <w:divId w:val="1286347047"/>
        <w:rPr>
          <w:rFonts w:eastAsia="Times New Roman"/>
        </w:rPr>
      </w:pPr>
      <w:r w:rsidRPr="00AF0241">
        <w:rPr>
          <w:rFonts w:eastAsia="Times New Roman"/>
        </w:rPr>
        <w:t xml:space="preserve">Contributions of authors </w:t>
      </w:r>
    </w:p>
    <w:p w14:paraId="374EBD4E" w14:textId="2C6700D4" w:rsidR="003862F9" w:rsidRPr="004A1298" w:rsidRDefault="00C37244">
      <w:pPr>
        <w:numPr>
          <w:ilvl w:val="0"/>
          <w:numId w:val="1"/>
        </w:numPr>
        <w:spacing w:before="100" w:beforeAutospacing="1" w:after="100" w:afterAutospacing="1"/>
        <w:ind w:left="150"/>
        <w:divId w:val="722632635"/>
        <w:rPr>
          <w:rFonts w:eastAsia="Times New Roman"/>
        </w:rPr>
      </w:pPr>
      <w:r w:rsidRPr="004A1298">
        <w:rPr>
          <w:rFonts w:eastAsia="Times New Roman"/>
        </w:rPr>
        <w:t>Content:</w:t>
      </w:r>
      <w:r w:rsidR="001327A4" w:rsidRPr="004A1298">
        <w:rPr>
          <w:rFonts w:eastAsia="Times New Roman"/>
        </w:rPr>
        <w:t xml:space="preserve"> Nina Thorup Dalgaard, </w:t>
      </w:r>
      <w:r w:rsidR="00A959E5" w:rsidRPr="004A1298">
        <w:rPr>
          <w:rFonts w:eastAsia="Times New Roman"/>
        </w:rPr>
        <w:t>Jak</w:t>
      </w:r>
      <w:r w:rsidR="001327A4" w:rsidRPr="004A1298">
        <w:rPr>
          <w:rFonts w:eastAsia="Times New Roman"/>
        </w:rPr>
        <w:t>ob Kaarup Jensen,</w:t>
      </w:r>
      <w:r w:rsidR="004C2820" w:rsidRPr="004A1298">
        <w:rPr>
          <w:rFonts w:eastAsia="Times New Roman"/>
          <w:lang w:val="en-US"/>
        </w:rPr>
        <w:t xml:space="preserve"> Maya Christiane Flensborg Jensen,</w:t>
      </w:r>
      <w:r w:rsidR="001327A4" w:rsidRPr="004A1298">
        <w:rPr>
          <w:rFonts w:eastAsia="Times New Roman"/>
          <w:lang w:val="en-US"/>
        </w:rPr>
        <w:t xml:space="preserve"> Mikkel Helding Vembye,</w:t>
      </w:r>
    </w:p>
    <w:p w14:paraId="62C12BFB" w14:textId="22203CA6" w:rsidR="003862F9" w:rsidRPr="004A1298" w:rsidRDefault="00C37244">
      <w:pPr>
        <w:numPr>
          <w:ilvl w:val="0"/>
          <w:numId w:val="2"/>
        </w:numPr>
        <w:spacing w:before="100" w:beforeAutospacing="1" w:after="100" w:afterAutospacing="1"/>
        <w:ind w:left="150"/>
        <w:divId w:val="722632635"/>
        <w:rPr>
          <w:rFonts w:eastAsia="Times New Roman"/>
        </w:rPr>
      </w:pPr>
      <w:r w:rsidRPr="004A1298">
        <w:rPr>
          <w:rFonts w:eastAsia="Times New Roman"/>
        </w:rPr>
        <w:t>Systematic review methods:</w:t>
      </w:r>
      <w:r w:rsidR="001327A4" w:rsidRPr="004A1298">
        <w:rPr>
          <w:rFonts w:eastAsia="Times New Roman"/>
        </w:rPr>
        <w:t xml:space="preserve"> Nina Thorup Dalgaard, Jacob Kaarup Jensen, Jasmin Sami Adada,</w:t>
      </w:r>
      <w:r w:rsidR="001327A4" w:rsidRPr="004A1298">
        <w:rPr>
          <w:rFonts w:eastAsia="Times New Roman"/>
          <w:lang w:val="en-US"/>
        </w:rPr>
        <w:t xml:space="preserve"> Mikkel Helding Vembye,</w:t>
      </w:r>
    </w:p>
    <w:p w14:paraId="27C12370" w14:textId="6D36103A" w:rsidR="003862F9" w:rsidRPr="004A1298" w:rsidRDefault="00C37244">
      <w:pPr>
        <w:numPr>
          <w:ilvl w:val="0"/>
          <w:numId w:val="3"/>
        </w:numPr>
        <w:spacing w:before="100" w:beforeAutospacing="1" w:after="100" w:afterAutospacing="1"/>
        <w:ind w:left="150"/>
        <w:divId w:val="722632635"/>
        <w:rPr>
          <w:rFonts w:eastAsia="Times New Roman"/>
          <w:lang w:val="da-DK"/>
        </w:rPr>
      </w:pPr>
      <w:r w:rsidRPr="004A1298">
        <w:rPr>
          <w:rFonts w:eastAsia="Times New Roman"/>
          <w:lang w:val="da-DK"/>
        </w:rPr>
        <w:t>Statistical analysis:</w:t>
      </w:r>
      <w:r w:rsidR="001327A4" w:rsidRPr="004A1298">
        <w:rPr>
          <w:rFonts w:eastAsia="Times New Roman"/>
          <w:lang w:val="da-DK"/>
        </w:rPr>
        <w:t xml:space="preserve"> Ja</w:t>
      </w:r>
      <w:r w:rsidR="00853B13" w:rsidRPr="004A1298">
        <w:rPr>
          <w:rFonts w:eastAsia="Times New Roman"/>
          <w:lang w:val="da-DK"/>
        </w:rPr>
        <w:t>k</w:t>
      </w:r>
      <w:r w:rsidR="001327A4" w:rsidRPr="004A1298">
        <w:rPr>
          <w:rFonts w:eastAsia="Times New Roman"/>
          <w:lang w:val="da-DK"/>
        </w:rPr>
        <w:t>ob Kaarup Jensen, Jasmin Sami Adada, Mikkel Helding Vembye,</w:t>
      </w:r>
    </w:p>
    <w:p w14:paraId="37793EB4" w14:textId="053B38CD" w:rsidR="003862F9" w:rsidRPr="004A1298" w:rsidRDefault="00C37244">
      <w:pPr>
        <w:numPr>
          <w:ilvl w:val="0"/>
          <w:numId w:val="4"/>
        </w:numPr>
        <w:spacing w:before="100" w:beforeAutospacing="1" w:after="100" w:afterAutospacing="1"/>
        <w:ind w:left="150"/>
        <w:divId w:val="722632635"/>
        <w:rPr>
          <w:rFonts w:eastAsia="Times New Roman"/>
        </w:rPr>
      </w:pPr>
      <w:r w:rsidRPr="004A1298">
        <w:rPr>
          <w:rFonts w:eastAsia="Times New Roman"/>
        </w:rPr>
        <w:t>Information retrieval:</w:t>
      </w:r>
      <w:r w:rsidR="001327A4" w:rsidRPr="004A1298">
        <w:rPr>
          <w:rFonts w:eastAsia="Times New Roman"/>
          <w:lang w:val="en-US"/>
        </w:rPr>
        <w:t xml:space="preserve"> Elizabeth Bengtsen</w:t>
      </w:r>
    </w:p>
    <w:p w14:paraId="41675004" w14:textId="77777777" w:rsidR="003862F9" w:rsidRPr="00AF0241" w:rsidRDefault="00C37244">
      <w:pPr>
        <w:pStyle w:val="Heading1"/>
        <w:divId w:val="231550358"/>
        <w:rPr>
          <w:rFonts w:eastAsia="Times New Roman"/>
        </w:rPr>
      </w:pPr>
      <w:bookmarkStart w:id="122" w:name="CONFLICT_OF_INTEREST"/>
      <w:bookmarkEnd w:id="122"/>
      <w:r w:rsidRPr="00AF0241">
        <w:rPr>
          <w:rFonts w:eastAsia="Times New Roman"/>
        </w:rPr>
        <w:t xml:space="preserve">Declarations of interest </w:t>
      </w:r>
    </w:p>
    <w:p w14:paraId="20B5C173" w14:textId="571BBF6C" w:rsidR="00CE429D" w:rsidRPr="00997131" w:rsidRDefault="00000000" w:rsidP="00CE429D">
      <w:pPr>
        <w:pStyle w:val="NormalWeb"/>
        <w:divId w:val="2128966961"/>
        <w:rPr>
          <w:color w:val="000000" w:themeColor="text1"/>
        </w:rPr>
      </w:pPr>
      <w:sdt>
        <w:sdtPr>
          <w:rPr>
            <w:color w:val="0066CC"/>
            <w:sz w:val="27"/>
            <w:szCs w:val="27"/>
          </w:rPr>
          <w:id w:val="-1073192355"/>
          <w:placeholder>
            <w:docPart w:val="0C75CEC2B1424FA3B477627D0C800FA3"/>
          </w:placeholder>
        </w:sdtPr>
        <w:sdtEndPr>
          <w:rPr>
            <w:color w:val="000000" w:themeColor="text1"/>
            <w:sz w:val="24"/>
            <w:szCs w:val="24"/>
          </w:rPr>
        </w:sdtEndPr>
        <w:sdtContent>
          <w:r w:rsidR="00997131" w:rsidRPr="00997131">
            <w:rPr>
              <w:color w:val="000000" w:themeColor="text1"/>
            </w:rPr>
            <w:t>The authors have no conflicts of interests</w:t>
          </w:r>
        </w:sdtContent>
      </w:sdt>
    </w:p>
    <w:p w14:paraId="44195C02" w14:textId="6F024277" w:rsidR="003862F9" w:rsidRPr="00AF0241" w:rsidRDefault="00C37244">
      <w:pPr>
        <w:pStyle w:val="Heading2"/>
        <w:divId w:val="2128966961"/>
        <w:rPr>
          <w:rFonts w:eastAsia="Times New Roman"/>
          <w:sz w:val="48"/>
          <w:szCs w:val="48"/>
        </w:rPr>
      </w:pPr>
      <w:r w:rsidRPr="00AF0241">
        <w:rPr>
          <w:rFonts w:eastAsia="Times New Roman"/>
          <w:sz w:val="48"/>
          <w:szCs w:val="48"/>
        </w:rPr>
        <w:t xml:space="preserve">Plans for </w:t>
      </w:r>
      <w:r w:rsidR="004757B8" w:rsidRPr="00AF0241">
        <w:rPr>
          <w:rFonts w:eastAsia="Times New Roman"/>
          <w:sz w:val="48"/>
          <w:szCs w:val="48"/>
        </w:rPr>
        <w:t>u</w:t>
      </w:r>
      <w:r w:rsidRPr="00AF0241">
        <w:rPr>
          <w:rFonts w:eastAsia="Times New Roman"/>
          <w:sz w:val="48"/>
          <w:szCs w:val="48"/>
        </w:rPr>
        <w:t xml:space="preserve">pdating this review </w:t>
      </w:r>
    </w:p>
    <w:p w14:paraId="32B018A7" w14:textId="1DA633C6" w:rsidR="004757B8" w:rsidRPr="001327A4" w:rsidRDefault="001327A4" w:rsidP="004757B8">
      <w:pPr>
        <w:pStyle w:val="NormalWeb"/>
        <w:divId w:val="1911623150"/>
      </w:pPr>
      <w:bookmarkStart w:id="123" w:name="PRO_REV_DIFF"/>
      <w:bookmarkEnd w:id="123"/>
      <w:r w:rsidRPr="001327A4">
        <w:t xml:space="preserve"> </w:t>
      </w:r>
      <w:sdt>
        <w:sdtPr>
          <w:id w:val="976726776"/>
          <w:placeholder>
            <w:docPart w:val="CBA25C2C08C340F9A7D76EE88FF0FFF4"/>
          </w:placeholder>
        </w:sdtPr>
        <w:sdtContent>
          <w:r>
            <w:t xml:space="preserve">If funding is </w:t>
          </w:r>
          <w:r w:rsidR="00E25E67">
            <w:t>available,</w:t>
          </w:r>
          <w:r>
            <w:t xml:space="preserve"> the first and last author will update the review.</w:t>
          </w:r>
        </w:sdtContent>
      </w:sdt>
    </w:p>
    <w:p w14:paraId="02EF40F2" w14:textId="06F651E3" w:rsidR="00374C57" w:rsidRPr="00AF0241" w:rsidRDefault="00C37244">
      <w:pPr>
        <w:pStyle w:val="Heading1"/>
        <w:divId w:val="1911623150"/>
        <w:rPr>
          <w:rFonts w:eastAsia="Times New Roman"/>
        </w:rPr>
      </w:pPr>
      <w:r w:rsidRPr="00AF0241">
        <w:rPr>
          <w:rFonts w:eastAsia="Times New Roman"/>
        </w:rPr>
        <w:t>Differences between protocol and review</w:t>
      </w:r>
    </w:p>
    <w:p w14:paraId="156DD60A" w14:textId="77777777" w:rsidR="0044785D" w:rsidRDefault="0044785D" w:rsidP="0044785D">
      <w:pPr>
        <w:jc w:val="both"/>
        <w:divId w:val="988362886"/>
        <w:rPr>
          <w:rFonts w:eastAsia="Times New Roman"/>
        </w:rPr>
      </w:pPr>
      <w:bookmarkStart w:id="124" w:name="PUBLIC_NOTES"/>
      <w:bookmarkEnd w:id="124"/>
      <w:r>
        <w:rPr>
          <w:rFonts w:eastAsia="Times New Roman"/>
        </w:rPr>
        <w:t xml:space="preserve">In a few instances, we have deviated from our protocol. </w:t>
      </w:r>
      <w:r w:rsidRPr="0010340F">
        <w:rPr>
          <w:rFonts w:eastAsia="Times New Roman"/>
        </w:rPr>
        <w:t xml:space="preserve">The main reason for deviation from the protocol was that new and </w:t>
      </w:r>
      <w:r>
        <w:rPr>
          <w:rFonts w:eastAsia="Times New Roman"/>
        </w:rPr>
        <w:t xml:space="preserve">better-performing </w:t>
      </w:r>
      <w:r w:rsidRPr="0010340F">
        <w:rPr>
          <w:rFonts w:eastAsia="Times New Roman"/>
        </w:rPr>
        <w:t>methods were developed since we submitted the protocol. This include</w:t>
      </w:r>
      <w:r>
        <w:rPr>
          <w:rFonts w:eastAsia="Times New Roman"/>
        </w:rPr>
        <w:t>d</w:t>
      </w:r>
      <w:r w:rsidRPr="0010340F">
        <w:rPr>
          <w:rFonts w:eastAsia="Times New Roman"/>
        </w:rPr>
        <w:t xml:space="preserve"> the methods</w:t>
      </w:r>
      <w:r>
        <w:rPr>
          <w:rFonts w:eastAsia="Times New Roman"/>
        </w:rPr>
        <w:t xml:space="preserve"> developed by</w:t>
      </w:r>
      <w:r w:rsidRPr="0010340F">
        <w:rPr>
          <w:rFonts w:eastAsia="Times New Roman"/>
        </w:rPr>
        <w:t xml:space="preserve"> </w:t>
      </w:r>
      <w:r>
        <w:rPr>
          <w:rFonts w:eastAsia="Times New Roman"/>
        </w:rPr>
        <w:t xml:space="preserve">Chen and Pustejovsky (2025), </w:t>
      </w:r>
      <w:r w:rsidRPr="0010340F">
        <w:rPr>
          <w:rFonts w:eastAsia="Times New Roman"/>
        </w:rPr>
        <w:t>Fit</w:t>
      </w:r>
      <w:r>
        <w:rPr>
          <w:rFonts w:eastAsia="Times New Roman"/>
        </w:rPr>
        <w:t>z</w:t>
      </w:r>
      <w:r w:rsidRPr="0010340F">
        <w:rPr>
          <w:rFonts w:eastAsia="Times New Roman"/>
        </w:rPr>
        <w:t>gerald and Tipton (2024)</w:t>
      </w:r>
      <w:r>
        <w:rPr>
          <w:rFonts w:eastAsia="Times New Roman"/>
        </w:rPr>
        <w:t xml:space="preserve">, Pustejovsky, Citkowitz et al. </w:t>
      </w:r>
      <w:r w:rsidRPr="004414A3">
        <w:rPr>
          <w:rFonts w:eastAsia="Times New Roman"/>
          <w:lang w:val="da-DK"/>
        </w:rPr>
        <w:t>(2025), Pustejovsky, Zhang et al. (2025), van Aert (2025),</w:t>
      </w:r>
      <w:r>
        <w:rPr>
          <w:rFonts w:eastAsia="Times New Roman"/>
          <w:lang w:val="da-DK"/>
        </w:rPr>
        <w:t xml:space="preserve"> and</w:t>
      </w:r>
      <w:r w:rsidRPr="004414A3">
        <w:rPr>
          <w:rFonts w:eastAsia="Times New Roman"/>
          <w:lang w:val="da-DK"/>
        </w:rPr>
        <w:t xml:space="preserve"> Wu, Duan et al. </w:t>
      </w:r>
      <w:r>
        <w:rPr>
          <w:rFonts w:eastAsia="Times New Roman"/>
        </w:rPr>
        <w:t xml:space="preserve">(2025). As all of these methods (or advice) show more appropriate statistical performance than the methods we originally described in the protocol, we found it reasonable to implement these methods. Of particular note, the majority of these method developments were developed by the statisticians who had developed most of the methods we </w:t>
      </w:r>
      <w:r>
        <w:rPr>
          <w:rFonts w:eastAsia="Times New Roman"/>
        </w:rPr>
        <w:lastRenderedPageBreak/>
        <w:t xml:space="preserve">describe in the protocol. Thus, we felt confident in updating our methods to keep up with the state-of-the-art. Moreover, we provide open data, allowing others to replicate our work but also to conduct the original suggested analyses, if desired. </w:t>
      </w:r>
    </w:p>
    <w:p w14:paraId="31B90783" w14:textId="77777777" w:rsidR="0044785D" w:rsidRDefault="0044785D" w:rsidP="0044785D">
      <w:pPr>
        <w:divId w:val="988362886"/>
        <w:rPr>
          <w:rFonts w:eastAsia="Times New Roman"/>
        </w:rPr>
      </w:pPr>
    </w:p>
    <w:p w14:paraId="22620A2D" w14:textId="77777777" w:rsidR="0044785D" w:rsidRDefault="0044785D" w:rsidP="0044785D">
      <w:pPr>
        <w:jc w:val="both"/>
        <w:divId w:val="988362886"/>
        <w:rPr>
          <w:rFonts w:eastAsia="Times New Roman"/>
        </w:rPr>
      </w:pPr>
      <w:r>
        <w:rPr>
          <w:rFonts w:eastAsia="Times New Roman"/>
        </w:rPr>
        <w:t xml:space="preserve">A more questionable method deviation from the protocol, however, was that we used mean imputation to handle the missingness of focal moderating factors. Meanwhile, we only used this approach as we only had one missing study for two moderators. Therefore, we considered the advances of mean imputation to outweigh the downside of this approach for the following reasons. Firstly, using more advanced methods to handle missing values would unnecessarily complicate Wald test estimation (see Vembye, Weiss et al., 2024 for a discussion of this issue). Secondly, using list-wise deletion would make us lose important information on other moderating factors that were fully reported within the given study. Therefore, we found the mean imputation to be an acceptable compromise between these two alternative strategies for handling missing values. </w:t>
      </w:r>
    </w:p>
    <w:p w14:paraId="262D352B" w14:textId="77777777" w:rsidR="0044785D" w:rsidRDefault="0044785D" w:rsidP="0044785D">
      <w:pPr>
        <w:jc w:val="both"/>
        <w:divId w:val="988362886"/>
        <w:rPr>
          <w:rFonts w:eastAsia="Times New Roman"/>
        </w:rPr>
      </w:pPr>
    </w:p>
    <w:p w14:paraId="2F5D7DC7" w14:textId="77777777" w:rsidR="0044785D" w:rsidRDefault="0044785D" w:rsidP="0044785D">
      <w:pPr>
        <w:jc w:val="both"/>
        <w:divId w:val="988362886"/>
        <w:rPr>
          <w:rFonts w:eastAsia="Times New Roman"/>
        </w:rPr>
      </w:pPr>
      <w:r>
        <w:rPr>
          <w:rFonts w:eastAsia="Times New Roman"/>
        </w:rPr>
        <w:t xml:space="preserve">In the protocol, we originally wrote that we would add a critical risk of bias judgment to the RoB2 tools. Yet, since these tools clearly state that reviewers are not allowed to modify or extend the tools, we did not follow this practice. In addition, we wrote that we would include Eklund et al. (2017). However, after scrutinizing this study, we did not include it as it contained group-based interventions in both the treatment and control groups. Thus, it fell outside the inclusion criteria of the review. </w:t>
      </w:r>
    </w:p>
    <w:p w14:paraId="3A8F99AA" w14:textId="77777777" w:rsidR="00C42B55" w:rsidRDefault="00C42B55" w:rsidP="0044785D">
      <w:pPr>
        <w:jc w:val="both"/>
        <w:divId w:val="988362886"/>
        <w:rPr>
          <w:rFonts w:eastAsia="Times New Roman"/>
        </w:rPr>
      </w:pPr>
    </w:p>
    <w:p w14:paraId="7534C864" w14:textId="77777777" w:rsidR="00C42B55" w:rsidRDefault="00C42B55" w:rsidP="00C42B55">
      <w:pPr>
        <w:jc w:val="both"/>
        <w:divId w:val="988362886"/>
        <w:rPr>
          <w:rFonts w:eastAsia="Times New Roman"/>
        </w:rPr>
      </w:pPr>
      <w:r w:rsidRPr="00CC6D8B">
        <w:rPr>
          <w:rFonts w:eastAsia="Times New Roman"/>
        </w:rPr>
        <w:t>Finally, with our improved understanding of the literature, we now distinguish more clearly between primary and secondary outcomes than was</w:t>
      </w:r>
      <w:r>
        <w:rPr>
          <w:rFonts w:eastAsia="Times New Roman"/>
        </w:rPr>
        <w:t xml:space="preserve"> originally </w:t>
      </w:r>
      <w:r w:rsidRPr="00CC6D8B">
        <w:rPr>
          <w:rFonts w:eastAsia="Times New Roman"/>
        </w:rPr>
        <w:t>described in the protocol.</w:t>
      </w:r>
    </w:p>
    <w:p w14:paraId="2BAC6695" w14:textId="77777777" w:rsidR="0044785D" w:rsidRDefault="0044785D" w:rsidP="0044785D">
      <w:pPr>
        <w:jc w:val="both"/>
        <w:divId w:val="988362886"/>
        <w:rPr>
          <w:rFonts w:eastAsia="Times New Roman"/>
        </w:rPr>
      </w:pPr>
    </w:p>
    <w:p w14:paraId="180797DB" w14:textId="029574ED" w:rsidR="003862F9" w:rsidRPr="00AF0241" w:rsidRDefault="000E20A6">
      <w:pPr>
        <w:pStyle w:val="Heading1"/>
        <w:divId w:val="988362886"/>
        <w:rPr>
          <w:rFonts w:eastAsia="Times New Roman"/>
        </w:rPr>
      </w:pPr>
      <w:r w:rsidRPr="00AF0241">
        <w:rPr>
          <w:rFonts w:eastAsia="Times New Roman"/>
        </w:rPr>
        <w:t>Tables</w:t>
      </w:r>
    </w:p>
    <w:p w14:paraId="76597815" w14:textId="36C7F9EB" w:rsidR="003862F9" w:rsidRPr="00AF0241" w:rsidRDefault="00C37244">
      <w:pPr>
        <w:pStyle w:val="Heading2"/>
        <w:divId w:val="1141578823"/>
        <w:rPr>
          <w:rFonts w:eastAsia="Times New Roman"/>
        </w:rPr>
      </w:pPr>
      <w:bookmarkStart w:id="125" w:name="CHARACTERISTICS_OF_INCLUDED_STUDIES"/>
      <w:bookmarkEnd w:id="125"/>
      <w:r w:rsidRPr="00AF0241">
        <w:rPr>
          <w:rFonts w:eastAsia="Times New Roman"/>
        </w:rPr>
        <w:t>Characteristics of included studies</w:t>
      </w:r>
      <w:r w:rsidR="0044785D">
        <w:rPr>
          <w:rFonts w:eastAsia="Times New Roman"/>
        </w:rPr>
        <w:t xml:space="preserve"> in meta-analysis</w:t>
      </w:r>
      <w:r w:rsidRPr="00AF0241">
        <w:rPr>
          <w:rFonts w:eastAsia="Times New Roman"/>
        </w:rPr>
        <w:t xml:space="preserve"> </w:t>
      </w:r>
    </w:p>
    <w:p w14:paraId="5B7771F3" w14:textId="2A5DEC40" w:rsidR="00A50537" w:rsidRPr="00A50537" w:rsidRDefault="00A50537">
      <w:pPr>
        <w:pStyle w:val="Heading2"/>
        <w:divId w:val="1319726607"/>
        <w:rPr>
          <w:rFonts w:eastAsia="Times New Roman"/>
          <w:b w:val="0"/>
          <w:sz w:val="24"/>
          <w:szCs w:val="24"/>
        </w:rPr>
      </w:pPr>
      <w:bookmarkStart w:id="126" w:name="CHARACTERISTICS_OF_EXCLUDED_STUDIES"/>
      <w:bookmarkEnd w:id="126"/>
      <w:r w:rsidRPr="00A50537">
        <w:rPr>
          <w:rFonts w:eastAsia="Times New Roman"/>
          <w:b w:val="0"/>
          <w:sz w:val="24"/>
          <w:szCs w:val="24"/>
        </w:rPr>
        <w:t xml:space="preserve">See </w:t>
      </w:r>
      <w:r w:rsidRPr="00A50537">
        <w:rPr>
          <w:rFonts w:eastAsia="Times New Roman"/>
          <w:b w:val="0"/>
          <w:sz w:val="24"/>
          <w:szCs w:val="24"/>
          <w:highlight w:val="yellow"/>
        </w:rPr>
        <w:t>appendix descriptive table</w:t>
      </w:r>
    </w:p>
    <w:p w14:paraId="57E95FEB" w14:textId="7DFCF63B" w:rsidR="003862F9" w:rsidRPr="00AF0241" w:rsidRDefault="00C37244">
      <w:pPr>
        <w:pStyle w:val="Heading2"/>
        <w:divId w:val="1319726607"/>
        <w:rPr>
          <w:rFonts w:eastAsia="Times New Roman"/>
        </w:rPr>
      </w:pPr>
      <w:r w:rsidRPr="00AF0241">
        <w:rPr>
          <w:rFonts w:eastAsia="Times New Roman"/>
        </w:rPr>
        <w:t xml:space="preserve">Characteristics of excluded studies </w:t>
      </w:r>
      <w:r w:rsidR="0044785D">
        <w:rPr>
          <w:rFonts w:eastAsia="Times New Roman"/>
        </w:rPr>
        <w:t>in meta-analysis</w:t>
      </w:r>
    </w:p>
    <w:p w14:paraId="41BB953C" w14:textId="69CD5887" w:rsidR="00A50537" w:rsidRPr="00A50537" w:rsidRDefault="00A50537">
      <w:pPr>
        <w:pStyle w:val="Heading2"/>
        <w:divId w:val="1541551639"/>
        <w:rPr>
          <w:rFonts w:eastAsia="Times New Roman"/>
          <w:sz w:val="24"/>
          <w:szCs w:val="24"/>
        </w:rPr>
      </w:pPr>
      <w:bookmarkStart w:id="127" w:name="CHARACTERISTICS_OF_AWAITING_STUDIES"/>
      <w:bookmarkEnd w:id="127"/>
      <w:r w:rsidRPr="00A50537">
        <w:rPr>
          <w:rFonts w:eastAsia="Times New Roman"/>
          <w:sz w:val="24"/>
          <w:szCs w:val="24"/>
          <w:highlight w:val="yellow"/>
        </w:rPr>
        <w:t>See appendix Double-group based interventions</w:t>
      </w:r>
    </w:p>
    <w:p w14:paraId="46FC8736" w14:textId="77777777" w:rsidR="003862F9" w:rsidRPr="00AF0241" w:rsidRDefault="00C37244" w:rsidP="00A30248">
      <w:pPr>
        <w:pStyle w:val="Heading2"/>
        <w:divId w:val="186064271"/>
        <w:rPr>
          <w:rFonts w:eastAsia="Times New Roman"/>
        </w:rPr>
      </w:pPr>
      <w:bookmarkStart w:id="128" w:name="SOF_TABLES"/>
      <w:bookmarkEnd w:id="128"/>
      <w:r w:rsidRPr="00AF0241">
        <w:rPr>
          <w:rFonts w:eastAsia="Times New Roman"/>
        </w:rPr>
        <w:t xml:space="preserve">Summary of findings tables </w:t>
      </w:r>
    </w:p>
    <w:p w14:paraId="60DC0C7E" w14:textId="77777777" w:rsidR="003862F9" w:rsidRPr="00AF0241" w:rsidRDefault="00C37244" w:rsidP="00A30248">
      <w:pPr>
        <w:pStyle w:val="Heading2"/>
        <w:divId w:val="216824598"/>
        <w:rPr>
          <w:rFonts w:eastAsia="Times New Roman"/>
        </w:rPr>
      </w:pPr>
      <w:bookmarkStart w:id="129" w:name="ADDITIONAL_TABLES"/>
      <w:bookmarkEnd w:id="129"/>
      <w:r w:rsidRPr="00AF0241">
        <w:rPr>
          <w:rFonts w:eastAsia="Times New Roman"/>
        </w:rPr>
        <w:t xml:space="preserve">Additional tables </w:t>
      </w:r>
    </w:p>
    <w:p w14:paraId="74D815F6" w14:textId="76198349" w:rsidR="003862F9" w:rsidRPr="00AF0241" w:rsidRDefault="00C37244" w:rsidP="006B0089">
      <w:pPr>
        <w:pStyle w:val="Heading3"/>
        <w:divId w:val="195656162"/>
        <w:rPr>
          <w:rFonts w:eastAsia="Times New Roman"/>
        </w:rPr>
      </w:pPr>
      <w:bookmarkStart w:id="130" w:name="TBL-01"/>
      <w:bookmarkEnd w:id="130"/>
      <w:r w:rsidRPr="00AF0241">
        <w:rPr>
          <w:rFonts w:eastAsia="Times New Roman"/>
        </w:rPr>
        <w:t xml:space="preserve">Table example: </w:t>
      </w:r>
      <w:r w:rsidR="00487DDF" w:rsidRPr="00AF0241">
        <w:rPr>
          <w:shd w:val="clear" w:color="auto" w:fill="FFFFFF"/>
        </w:rPr>
        <w:t xml:space="preserve">Included studies by document type </w:t>
      </w:r>
    </w:p>
    <w:p w14:paraId="13328A97" w14:textId="256A7134" w:rsidR="003862F9" w:rsidRPr="00AF0241" w:rsidRDefault="00C37244">
      <w:pPr>
        <w:pStyle w:val="Heading6"/>
        <w:divId w:val="195656162"/>
        <w:rPr>
          <w:rFonts w:eastAsia="Times New Roman"/>
        </w:rPr>
      </w:pPr>
      <w:r w:rsidRPr="00AF0241">
        <w:rPr>
          <w:rFonts w:eastAsia="Times New Roman"/>
        </w:rPr>
        <w:t>Footnotes</w:t>
      </w:r>
    </w:p>
    <w:p w14:paraId="3C01CC9A" w14:textId="1A89D194" w:rsidR="006E375A" w:rsidRPr="00AF0241" w:rsidRDefault="00C37244">
      <w:pPr>
        <w:pStyle w:val="Heading1"/>
        <w:divId w:val="616446819"/>
        <w:rPr>
          <w:rFonts w:eastAsia="Times New Roman"/>
        </w:rPr>
      </w:pPr>
      <w:bookmarkStart w:id="131" w:name="TBL-02"/>
      <w:bookmarkEnd w:id="131"/>
      <w:r w:rsidRPr="00AF0241">
        <w:rPr>
          <w:rFonts w:eastAsia="Times New Roman"/>
        </w:rPr>
        <w:t xml:space="preserve">References </w:t>
      </w:r>
    </w:p>
    <w:p w14:paraId="454751B8" w14:textId="50897841" w:rsidR="003862F9" w:rsidRPr="00AF0241" w:rsidRDefault="00CB2EE7">
      <w:pPr>
        <w:pStyle w:val="Heading2"/>
        <w:divId w:val="2050178954"/>
        <w:rPr>
          <w:rFonts w:eastAsia="Times New Roman"/>
        </w:rPr>
      </w:pPr>
      <w:bookmarkStart w:id="132" w:name="INCLUDED_STUDIES"/>
      <w:bookmarkEnd w:id="132"/>
      <w:r w:rsidRPr="00AF0241">
        <w:rPr>
          <w:rFonts w:eastAsia="Times New Roman"/>
        </w:rPr>
        <w:t>References to i</w:t>
      </w:r>
      <w:r w:rsidR="00C37244" w:rsidRPr="00AF0241">
        <w:rPr>
          <w:rFonts w:eastAsia="Times New Roman"/>
        </w:rPr>
        <w:t xml:space="preserve">ncluded studies </w:t>
      </w:r>
    </w:p>
    <w:p w14:paraId="3A6181E8" w14:textId="77777777" w:rsidR="00876280" w:rsidRPr="00AF0241" w:rsidRDefault="00876280" w:rsidP="00876280">
      <w:pPr>
        <w:spacing w:line="480" w:lineRule="auto"/>
        <w:ind w:left="426" w:hanging="426"/>
        <w:divId w:val="2050178954"/>
        <w:rPr>
          <w:rFonts w:eastAsia="Times New Roman"/>
        </w:rPr>
      </w:pPr>
      <w:r w:rsidRPr="00AF0241">
        <w:t xml:space="preserve">Acarturk C, Uygun E, Ilkkursun Z, Yurtbakan T, Kurt G, Adam-Troian J, Senay I, Bryant R, Cuijpers P, Kiselev N, McDaid D, Morina N, Nisanci Z, Park AL, Sijbrandij M, Ventevogel </w:t>
      </w:r>
      <w:r w:rsidRPr="00AF0241">
        <w:lastRenderedPageBreak/>
        <w:t xml:space="preserve">P, &amp; Fuhr DC. (2022). Group problem management plus (PM plus ) to decrease psychological distress among Syrian refugees in Turkey: A pilot randomised controlled trial. </w:t>
      </w:r>
      <w:r w:rsidRPr="00AF0241">
        <w:rPr>
          <w:i/>
          <w:iCs/>
        </w:rPr>
        <w:t>BMC PSYCHIATRY</w:t>
      </w:r>
      <w:r w:rsidRPr="00AF0241">
        <w:t xml:space="preserve">, </w:t>
      </w:r>
      <w:r w:rsidRPr="00AF0241">
        <w:rPr>
          <w:i/>
          <w:iCs/>
        </w:rPr>
        <w:t>22</w:t>
      </w:r>
      <w:r w:rsidRPr="00AF0241">
        <w:t xml:space="preserve">(1). </w:t>
      </w:r>
      <w:hyperlink r:id="rId47" w:history="1">
        <w:r w:rsidRPr="00AF0241">
          <w:rPr>
            <w:rStyle w:val="Hyperlink"/>
          </w:rPr>
          <w:t>https://doi.org/10.1186/s12888-021-03645-w</w:t>
        </w:r>
      </w:hyperlink>
    </w:p>
    <w:p w14:paraId="49C18263" w14:textId="77777777" w:rsidR="00876280" w:rsidRPr="00AF0241" w:rsidRDefault="00876280" w:rsidP="00876280">
      <w:pPr>
        <w:spacing w:line="480" w:lineRule="auto"/>
        <w:ind w:left="426" w:hanging="426"/>
        <w:divId w:val="2050178954"/>
      </w:pPr>
      <w:r w:rsidRPr="00AF0241">
        <w:t xml:space="preserve">Ball SA, Cobb-Richardson P, Connolly AJ, Bujosa CT, &amp; O’Neall TW. (2005). Substance abuse and personality disorders in homeless drop-in center clients: Symptom severity and psychotherapy retention in a randomized clinical trial. </w:t>
      </w:r>
      <w:r w:rsidRPr="00AF0241">
        <w:rPr>
          <w:i/>
          <w:iCs/>
        </w:rPr>
        <w:t>COMPREHENSIVE PSYCHIATRY</w:t>
      </w:r>
      <w:r w:rsidRPr="00AF0241">
        <w:t xml:space="preserve">, </w:t>
      </w:r>
      <w:r w:rsidRPr="00AF0241">
        <w:rPr>
          <w:i/>
          <w:iCs/>
        </w:rPr>
        <w:t>46</w:t>
      </w:r>
      <w:r w:rsidRPr="00AF0241">
        <w:t xml:space="preserve">(5), 371–379. </w:t>
      </w:r>
      <w:hyperlink r:id="rId48" w:history="1">
        <w:r w:rsidRPr="00AF0241">
          <w:rPr>
            <w:rStyle w:val="Hyperlink"/>
          </w:rPr>
          <w:t>https://doi.org/10.1016/j.comppsych.2004.11.003</w:t>
        </w:r>
      </w:hyperlink>
    </w:p>
    <w:p w14:paraId="1FB3F964" w14:textId="77777777" w:rsidR="00876280" w:rsidRPr="00AF0241" w:rsidRDefault="00876280" w:rsidP="00876280">
      <w:pPr>
        <w:spacing w:line="480" w:lineRule="auto"/>
        <w:ind w:left="426" w:hanging="426"/>
        <w:divId w:val="2050178954"/>
      </w:pPr>
      <w:r w:rsidRPr="00AF0241">
        <w:t xml:space="preserve">Barbic S, Krupa T, &amp; Armstrong I. (2009). A Randomized Controlled Trial of the Effectiveness of a Modified Recovery Workbook Program: Preliminary Findings. </w:t>
      </w:r>
      <w:r w:rsidRPr="00AF0241">
        <w:rPr>
          <w:i/>
          <w:iCs/>
        </w:rPr>
        <w:t>PSYCHIATRIC SERVICES</w:t>
      </w:r>
      <w:r w:rsidRPr="00AF0241">
        <w:t xml:space="preserve">, </w:t>
      </w:r>
      <w:r w:rsidRPr="00AF0241">
        <w:rPr>
          <w:i/>
          <w:iCs/>
        </w:rPr>
        <w:t>60</w:t>
      </w:r>
      <w:r w:rsidRPr="00AF0241">
        <w:t xml:space="preserve">(4), 491–497. </w:t>
      </w:r>
      <w:hyperlink r:id="rId49" w:history="1">
        <w:r w:rsidRPr="00AF0241">
          <w:rPr>
            <w:rStyle w:val="Hyperlink"/>
          </w:rPr>
          <w:t>https://doi.org/10.1176/ps.2009.60.4.491</w:t>
        </w:r>
      </w:hyperlink>
    </w:p>
    <w:p w14:paraId="56733A9B" w14:textId="77777777" w:rsidR="00876280" w:rsidRPr="00AF0241" w:rsidRDefault="00876280" w:rsidP="00876280">
      <w:pPr>
        <w:spacing w:line="480" w:lineRule="auto"/>
        <w:ind w:left="426" w:hanging="426"/>
        <w:divId w:val="2050178954"/>
      </w:pPr>
      <w:r w:rsidRPr="00AF0241">
        <w:t xml:space="preserve">Beames L, Strodl E, Dark F, Wilson J, Sheridan J, &amp; Kerswell N. (2020). A Feasibility Study of the Translation of Cognitive Behaviour Therapy for Psychosis into an Australian Adult Mental Health Clinical Setting. </w:t>
      </w:r>
      <w:r w:rsidRPr="00AF0241">
        <w:rPr>
          <w:i/>
          <w:iCs/>
        </w:rPr>
        <w:t>BEHAVIOUR CHANGE</w:t>
      </w:r>
      <w:r w:rsidRPr="00AF0241">
        <w:t xml:space="preserve">, </w:t>
      </w:r>
      <w:r w:rsidRPr="00AF0241">
        <w:rPr>
          <w:i/>
          <w:iCs/>
        </w:rPr>
        <w:t>37</w:t>
      </w:r>
      <w:r w:rsidRPr="00AF0241">
        <w:t xml:space="preserve">(1), 22–32. </w:t>
      </w:r>
      <w:hyperlink r:id="rId50" w:history="1">
        <w:r w:rsidRPr="00AF0241">
          <w:rPr>
            <w:rStyle w:val="Hyperlink"/>
          </w:rPr>
          <w:t>https://doi.org/10.1017/bec.2020.1</w:t>
        </w:r>
      </w:hyperlink>
    </w:p>
    <w:p w14:paraId="1D9C3EE0" w14:textId="77777777" w:rsidR="00876280" w:rsidRPr="00AF0241" w:rsidRDefault="00876280" w:rsidP="00876280">
      <w:pPr>
        <w:spacing w:line="480" w:lineRule="auto"/>
        <w:ind w:left="426" w:hanging="426"/>
        <w:divId w:val="2050178954"/>
      </w:pPr>
      <w:r w:rsidRPr="00AF0241">
        <w:t xml:space="preserve">Bond Gary R &amp; McDonel Elizabeth C. (u.å.). Assertive community treatment and reference groups: An. </w:t>
      </w:r>
      <w:r w:rsidRPr="00AF0241">
        <w:rPr>
          <w:i/>
          <w:iCs/>
        </w:rPr>
        <w:t>Psychosocial Rehabilitation Journal</w:t>
      </w:r>
      <w:r w:rsidRPr="00AF0241">
        <w:t xml:space="preserve">, </w:t>
      </w:r>
      <w:r w:rsidRPr="00AF0241">
        <w:rPr>
          <w:i/>
          <w:iCs/>
        </w:rPr>
        <w:t>15</w:t>
      </w:r>
      <w:r w:rsidRPr="00AF0241">
        <w:t>(2), 31.</w:t>
      </w:r>
    </w:p>
    <w:p w14:paraId="0E24E6CD" w14:textId="77777777" w:rsidR="00876280" w:rsidRPr="00AF0241" w:rsidRDefault="00876280" w:rsidP="00876280">
      <w:pPr>
        <w:spacing w:line="480" w:lineRule="auto"/>
        <w:ind w:left="426" w:hanging="426"/>
        <w:divId w:val="2050178954"/>
      </w:pPr>
      <w:r w:rsidRPr="00AF0241">
        <w:t xml:space="preserve">Bond GR, Kim SJ, Becker DR, Swanson SJ, Drake RE, Krzos IM, Fraser VV, O’Neill S, &amp; Frounfelker RL. (2015). A Controlled Trial of Supported Employment for People With Severe Mental Illness and Justice Involvement. </w:t>
      </w:r>
      <w:r w:rsidRPr="00AF0241">
        <w:rPr>
          <w:i/>
          <w:iCs/>
        </w:rPr>
        <w:t>PSYCHIATRIC SERVICES</w:t>
      </w:r>
      <w:r w:rsidRPr="00AF0241">
        <w:t xml:space="preserve">, </w:t>
      </w:r>
      <w:r w:rsidRPr="00AF0241">
        <w:rPr>
          <w:i/>
          <w:iCs/>
        </w:rPr>
        <w:t>66</w:t>
      </w:r>
      <w:r w:rsidRPr="00AF0241">
        <w:t xml:space="preserve">(10), 1027–1034. </w:t>
      </w:r>
      <w:hyperlink r:id="rId51" w:history="1">
        <w:r w:rsidRPr="00AF0241">
          <w:rPr>
            <w:rStyle w:val="Hyperlink"/>
          </w:rPr>
          <w:t>https://doi.org/10.1176/appi.ps.201400510</w:t>
        </w:r>
      </w:hyperlink>
    </w:p>
    <w:p w14:paraId="38B70EA1" w14:textId="77777777" w:rsidR="00876280" w:rsidRPr="00AF0241" w:rsidRDefault="00876280" w:rsidP="00876280">
      <w:pPr>
        <w:spacing w:line="480" w:lineRule="auto"/>
        <w:ind w:left="426" w:hanging="426"/>
        <w:divId w:val="2050178954"/>
      </w:pPr>
      <w:r w:rsidRPr="00AF0241">
        <w:t xml:space="preserve">Bozzer M, Samsom D, &amp; Anson J. (1999). An evaluation of a community-based vocational rehabilitation program for adults with psychiatric disabilities. </w:t>
      </w:r>
      <w:r w:rsidRPr="00AF0241">
        <w:rPr>
          <w:i/>
          <w:iCs/>
        </w:rPr>
        <w:t xml:space="preserve">Canadian journal of </w:t>
      </w:r>
      <w:r w:rsidRPr="00AF0241">
        <w:rPr>
          <w:i/>
          <w:iCs/>
        </w:rPr>
        <w:lastRenderedPageBreak/>
        <w:t>community mental health = Revue canadienne de sante mentale communautaire</w:t>
      </w:r>
      <w:r w:rsidRPr="00AF0241">
        <w:t xml:space="preserve">, </w:t>
      </w:r>
      <w:r w:rsidRPr="00AF0241">
        <w:rPr>
          <w:i/>
          <w:iCs/>
        </w:rPr>
        <w:t>18</w:t>
      </w:r>
      <w:r w:rsidRPr="00AF0241">
        <w:t>(1), 165–179.</w:t>
      </w:r>
    </w:p>
    <w:p w14:paraId="61B90D41" w14:textId="77777777" w:rsidR="00876280" w:rsidRPr="00AF0241" w:rsidRDefault="00876280" w:rsidP="00876280">
      <w:pPr>
        <w:spacing w:line="480" w:lineRule="auto"/>
        <w:ind w:left="426" w:hanging="426"/>
        <w:divId w:val="2050178954"/>
      </w:pPr>
      <w:r w:rsidRPr="00AF0241">
        <w:t xml:space="preserve">Burnam M Audrey, Morton Sally C, McGlynn Elizabeth A, Petersen Laura P, Stecher Brian M, Hayes Charles, &amp; Vaccaro Jerome V. (1995). An Experimental Evaluation of Residential and Nonresidential Treatment for Dually Diagnosed Homeless Adults. </w:t>
      </w:r>
      <w:r w:rsidRPr="00AF0241">
        <w:rPr>
          <w:i/>
          <w:iCs/>
        </w:rPr>
        <w:t>Journal of Addictive Diseases</w:t>
      </w:r>
      <w:r w:rsidRPr="00AF0241">
        <w:t xml:space="preserve">, </w:t>
      </w:r>
      <w:r w:rsidRPr="00AF0241">
        <w:rPr>
          <w:i/>
          <w:iCs/>
        </w:rPr>
        <w:t>14</w:t>
      </w:r>
      <w:r w:rsidRPr="00AF0241">
        <w:t>(4), 111–134.</w:t>
      </w:r>
    </w:p>
    <w:p w14:paraId="133E5D7E" w14:textId="77777777" w:rsidR="00876280" w:rsidRPr="00AF0241" w:rsidRDefault="00876280" w:rsidP="00876280">
      <w:pPr>
        <w:spacing w:line="480" w:lineRule="auto"/>
        <w:ind w:left="426" w:hanging="426"/>
        <w:divId w:val="2050178954"/>
      </w:pPr>
      <w:r w:rsidRPr="00AF0241">
        <w:t xml:space="preserve">Bækkelund Harald, Ulvenes Pål, Boon-Langelaan Suzette, &amp; Arnevik Espen Ajo. (2022). Group treatment for complex dissociative disorders: A randomized clinical trial. </w:t>
      </w:r>
      <w:r w:rsidRPr="00AF0241">
        <w:rPr>
          <w:i/>
          <w:iCs/>
        </w:rPr>
        <w:t>BMC psychiatry</w:t>
      </w:r>
      <w:r w:rsidRPr="00AF0241">
        <w:t xml:space="preserve">, </w:t>
      </w:r>
      <w:r w:rsidRPr="00AF0241">
        <w:rPr>
          <w:i/>
          <w:iCs/>
        </w:rPr>
        <w:t>22</w:t>
      </w:r>
      <w:r w:rsidRPr="00AF0241">
        <w:t>(1), 338.</w:t>
      </w:r>
    </w:p>
    <w:p w14:paraId="5A956D4F" w14:textId="77777777" w:rsidR="00876280" w:rsidRPr="00AF0241" w:rsidRDefault="00876280" w:rsidP="00876280">
      <w:pPr>
        <w:spacing w:line="480" w:lineRule="auto"/>
        <w:ind w:left="426" w:hanging="426"/>
        <w:divId w:val="2050178954"/>
      </w:pPr>
      <w:r w:rsidRPr="00AF0241">
        <w:t xml:space="preserve">Cano-Vindel A, Munoz-Navarro R, Moriana JA, Ruiz-Rodriguez P, Medrano LA, &amp; Gonzalez-Blanch C. (2021). Transdiagnostic group cognitive behavioural therapy for emotional disorders in primary care: The results of the PsicAP randomized controlled trial. </w:t>
      </w:r>
      <w:r w:rsidRPr="00AF0241">
        <w:rPr>
          <w:i/>
          <w:iCs/>
        </w:rPr>
        <w:t>Psychological medicine</w:t>
      </w:r>
      <w:r w:rsidRPr="00AF0241">
        <w:t xml:space="preserve">, 1‐13. </w:t>
      </w:r>
      <w:hyperlink r:id="rId52" w:history="1">
        <w:r w:rsidRPr="00AF0241">
          <w:rPr>
            <w:rStyle w:val="Hyperlink"/>
          </w:rPr>
          <w:t>https://doi.org/10.1017/S0033291720005498</w:t>
        </w:r>
      </w:hyperlink>
    </w:p>
    <w:p w14:paraId="318F54EE" w14:textId="77777777" w:rsidR="00876280" w:rsidRPr="00AF0241" w:rsidRDefault="00876280" w:rsidP="00876280">
      <w:pPr>
        <w:spacing w:line="480" w:lineRule="auto"/>
        <w:ind w:left="426" w:hanging="426"/>
        <w:divId w:val="2050178954"/>
      </w:pPr>
      <w:r w:rsidRPr="00AF0241">
        <w:t xml:space="preserve">Craigie Mark A &amp; Nathan Paula. (2009). A Nonrandomized Effectiveness Comparison of Broad-Spectrum Group CBT to Individual CBT for Depressed Outpatients in a Community Mental Health Setting. </w:t>
      </w:r>
      <w:r w:rsidRPr="00AF0241">
        <w:rPr>
          <w:i/>
          <w:iCs/>
        </w:rPr>
        <w:t>Behavior Therapy</w:t>
      </w:r>
      <w:r w:rsidRPr="00AF0241">
        <w:t xml:space="preserve">, </w:t>
      </w:r>
      <w:r w:rsidRPr="00AF0241">
        <w:rPr>
          <w:i/>
          <w:iCs/>
        </w:rPr>
        <w:t>40</w:t>
      </w:r>
      <w:r w:rsidRPr="00AF0241">
        <w:t>(3), 302–314.</w:t>
      </w:r>
    </w:p>
    <w:p w14:paraId="62B9F125" w14:textId="77777777" w:rsidR="00876280" w:rsidRPr="00AF0241" w:rsidRDefault="00876280" w:rsidP="00876280">
      <w:pPr>
        <w:spacing w:line="480" w:lineRule="auto"/>
        <w:ind w:left="426" w:hanging="426"/>
        <w:divId w:val="2050178954"/>
      </w:pPr>
      <w:r w:rsidRPr="00AF0241">
        <w:t xml:space="preserve">Crawford MJ, Killaspy H, Barnes TRE, Barrett B, Byford S, Clayton K, Dinsmore J, Floyd S, Hoadley A, Johnson T, &amp; et al. (2012). Group art therapy as an adjunctive treatment for people with schizophrenia: Multicentre pragmatic randomised trial. </w:t>
      </w:r>
      <w:r w:rsidRPr="00AF0241">
        <w:rPr>
          <w:i/>
          <w:iCs/>
        </w:rPr>
        <w:t>BMJ (online)</w:t>
      </w:r>
      <w:r w:rsidRPr="00AF0241">
        <w:t xml:space="preserve">, </w:t>
      </w:r>
      <w:r w:rsidRPr="00AF0241">
        <w:rPr>
          <w:i/>
          <w:iCs/>
        </w:rPr>
        <w:t>344</w:t>
      </w:r>
      <w:r w:rsidRPr="00AF0241">
        <w:t xml:space="preserve">(7847). </w:t>
      </w:r>
      <w:hyperlink r:id="rId53" w:history="1">
        <w:r w:rsidRPr="00AF0241">
          <w:rPr>
            <w:rStyle w:val="Hyperlink"/>
          </w:rPr>
          <w:t>https://doi.org/10.1136/bmj.e846</w:t>
        </w:r>
      </w:hyperlink>
    </w:p>
    <w:p w14:paraId="12650B9C" w14:textId="77777777" w:rsidR="00876280" w:rsidRPr="00AF0241" w:rsidRDefault="00876280" w:rsidP="00876280">
      <w:pPr>
        <w:spacing w:line="480" w:lineRule="auto"/>
        <w:ind w:left="426" w:hanging="426"/>
        <w:divId w:val="2050178954"/>
      </w:pPr>
      <w:r w:rsidRPr="00AF0241">
        <w:t xml:space="preserve">Daniels L &amp; Roll D. (u.å.). Group treatment of social impairment in people with mental illness. </w:t>
      </w:r>
      <w:r w:rsidRPr="00AF0241">
        <w:rPr>
          <w:i/>
          <w:iCs/>
        </w:rPr>
        <w:t>Psychiatric Rehabilitation Journal</w:t>
      </w:r>
      <w:r w:rsidRPr="00AF0241">
        <w:t xml:space="preserve">, </w:t>
      </w:r>
      <w:r w:rsidRPr="00AF0241">
        <w:rPr>
          <w:i/>
          <w:iCs/>
        </w:rPr>
        <w:t>21</w:t>
      </w:r>
      <w:r w:rsidRPr="00AF0241">
        <w:t xml:space="preserve">(3), 273–278. </w:t>
      </w:r>
      <w:hyperlink r:id="rId54" w:history="1">
        <w:r w:rsidRPr="00AF0241">
          <w:rPr>
            <w:rStyle w:val="Hyperlink"/>
          </w:rPr>
          <w:t>https://doi.org/10.1037/h0095302</w:t>
        </w:r>
      </w:hyperlink>
    </w:p>
    <w:p w14:paraId="497B1A1E" w14:textId="77777777" w:rsidR="00876280" w:rsidRPr="00AF0241" w:rsidRDefault="00876280" w:rsidP="00876280">
      <w:pPr>
        <w:spacing w:line="480" w:lineRule="auto"/>
        <w:ind w:left="426" w:hanging="426"/>
        <w:divId w:val="2050178954"/>
      </w:pPr>
      <w:r w:rsidRPr="00AF0241">
        <w:lastRenderedPageBreak/>
        <w:t xml:space="preserve">Druss Benjamin G, Singh Manasvini, von Esenwein Silke A, Glick Gretl E, Tapscott Stephanie, Tucker Sherry Jenkins, Lally Cathy A, &amp; Sterling Evelina W. (2018). Peer-Led Self-Management of General Medical Conditions for Patients With Serious Mental Illnesses: A Randomized Trial. </w:t>
      </w:r>
      <w:r w:rsidRPr="00AF0241">
        <w:rPr>
          <w:i/>
          <w:iCs/>
        </w:rPr>
        <w:t>Psychiatric Services</w:t>
      </w:r>
      <w:r w:rsidRPr="00AF0241">
        <w:t xml:space="preserve">, </w:t>
      </w:r>
      <w:r w:rsidRPr="00AF0241">
        <w:rPr>
          <w:i/>
          <w:iCs/>
        </w:rPr>
        <w:t>69</w:t>
      </w:r>
      <w:r w:rsidRPr="00AF0241">
        <w:t xml:space="preserve">(5), 529–535. </w:t>
      </w:r>
      <w:hyperlink r:id="rId55" w:history="1">
        <w:r w:rsidRPr="00AF0241">
          <w:rPr>
            <w:rStyle w:val="Hyperlink"/>
          </w:rPr>
          <w:t>https://doi.org/10.1176/appi.ps.201700352</w:t>
        </w:r>
      </w:hyperlink>
    </w:p>
    <w:p w14:paraId="12A5BE74" w14:textId="77777777" w:rsidR="00876280" w:rsidRPr="00AF0241" w:rsidRDefault="00876280" w:rsidP="00876280">
      <w:pPr>
        <w:spacing w:line="480" w:lineRule="auto"/>
        <w:ind w:left="426" w:hanging="426"/>
        <w:divId w:val="2050178954"/>
      </w:pPr>
      <w:r w:rsidRPr="00AF0241">
        <w:t xml:space="preserve">Druss BG, Zhao L, von Esenwein SA, Bona JR, Fricks L, Jenkins-Tucker S, Sterling E, Diclemente R, Lorig K, Druss Benjamin G, Zhao Liping, von Esenwein Silke A, Bona Joseph R, Fricks Larry, Jenkins-Tucker Sherry, Sterling Evelina, Diclemente Ralph, &amp; Lorig Kate. (2010). The Health and Recovery Peer (HARP) Program: A peer-led intervention to improve medical self-management for persons with serious mental illness. </w:t>
      </w:r>
      <w:r w:rsidRPr="00AF0241">
        <w:rPr>
          <w:i/>
          <w:iCs/>
        </w:rPr>
        <w:t>Schizophrenia Research</w:t>
      </w:r>
      <w:r w:rsidRPr="00AF0241">
        <w:t xml:space="preserve">, </w:t>
      </w:r>
      <w:r w:rsidRPr="00AF0241">
        <w:rPr>
          <w:i/>
          <w:iCs/>
        </w:rPr>
        <w:t>118</w:t>
      </w:r>
      <w:r w:rsidRPr="00AF0241">
        <w:t xml:space="preserve">(1–3), 264–270. </w:t>
      </w:r>
      <w:hyperlink r:id="rId56" w:history="1">
        <w:r w:rsidRPr="00AF0241">
          <w:rPr>
            <w:rStyle w:val="Hyperlink"/>
          </w:rPr>
          <w:t>https://doi.org/10.1016/j.schres.2010.01.026</w:t>
        </w:r>
      </w:hyperlink>
    </w:p>
    <w:p w14:paraId="7B881B8A" w14:textId="77777777" w:rsidR="00876280" w:rsidRPr="00AF0241" w:rsidRDefault="00876280" w:rsidP="00876280">
      <w:pPr>
        <w:spacing w:line="480" w:lineRule="auto"/>
        <w:ind w:left="426" w:hanging="426"/>
        <w:divId w:val="2050178954"/>
      </w:pPr>
      <w:r w:rsidRPr="00AF0241">
        <w:t xml:space="preserve">Dyck DG, Short RA, Hendryx MS, Norell D, Myers M, Patterson T, McDonell MG, Voss WD, &amp; McFarlane WR. (2000). Management of negative symptoms among patients with schizophrenia attending multiple-family groups. </w:t>
      </w:r>
      <w:r w:rsidRPr="00AF0241">
        <w:rPr>
          <w:i/>
          <w:iCs/>
        </w:rPr>
        <w:t>Psychiatric Services</w:t>
      </w:r>
      <w:r w:rsidRPr="00AF0241">
        <w:t xml:space="preserve">, </w:t>
      </w:r>
      <w:r w:rsidRPr="00AF0241">
        <w:rPr>
          <w:i/>
          <w:iCs/>
        </w:rPr>
        <w:t>51</w:t>
      </w:r>
      <w:r w:rsidRPr="00AF0241">
        <w:t xml:space="preserve">(4), 513–519. </w:t>
      </w:r>
      <w:hyperlink r:id="rId57" w:history="1">
        <w:r w:rsidRPr="00AF0241">
          <w:rPr>
            <w:rStyle w:val="Hyperlink"/>
          </w:rPr>
          <w:t>https://doi.org/10.1176/appi.ps.51.4.513</w:t>
        </w:r>
      </w:hyperlink>
    </w:p>
    <w:p w14:paraId="2F956E33" w14:textId="77777777" w:rsidR="00876280" w:rsidRPr="00AF0241" w:rsidRDefault="00876280" w:rsidP="00876280">
      <w:pPr>
        <w:spacing w:line="480" w:lineRule="auto"/>
        <w:ind w:left="426" w:hanging="426"/>
        <w:divId w:val="2050178954"/>
      </w:pPr>
      <w:r w:rsidRPr="00AF0241">
        <w:t xml:space="preserve">Gatz Margaret, Brown Vivian, Hennigan Karen, Rechberger Elke, O’Keefe Maura, Rose Tara, &amp; Bjelajac Paula. (2007). Effectiveness of an integrated, trauma-informed approach to treating women with co-occurring disorders and histories of trauma: The Los Angeles site experience. </w:t>
      </w:r>
      <w:r w:rsidRPr="00AF0241">
        <w:rPr>
          <w:i/>
          <w:iCs/>
        </w:rPr>
        <w:t>Journal of Community Psychology</w:t>
      </w:r>
      <w:r w:rsidRPr="00AF0241">
        <w:t xml:space="preserve">, </w:t>
      </w:r>
      <w:r w:rsidRPr="00AF0241">
        <w:rPr>
          <w:i/>
          <w:iCs/>
        </w:rPr>
        <w:t>35</w:t>
      </w:r>
      <w:r w:rsidRPr="00AF0241">
        <w:t>(7), 863–878.</w:t>
      </w:r>
    </w:p>
    <w:p w14:paraId="12B1781E" w14:textId="77777777" w:rsidR="00876280" w:rsidRPr="00AF0241" w:rsidRDefault="00876280" w:rsidP="00876280">
      <w:pPr>
        <w:spacing w:line="480" w:lineRule="auto"/>
        <w:ind w:left="426" w:hanging="426"/>
        <w:divId w:val="2050178954"/>
      </w:pPr>
      <w:r w:rsidRPr="00AF0241">
        <w:t xml:space="preserve">Godoy Izquierdo, Débora, Vázquez Pérez, María Luisa, Lara Moreno, Raquel, Godoy García, &amp; Juan F. (2021). Training coping skills and coping with stress self-efficacy for successful daily functioning and improved clinical status in patients with psychosis: A randomized controlled pilot study. </w:t>
      </w:r>
      <w:r w:rsidRPr="00AF0241">
        <w:rPr>
          <w:i/>
          <w:iCs/>
        </w:rPr>
        <w:t>Science Progress</w:t>
      </w:r>
      <w:r w:rsidRPr="00AF0241">
        <w:t>, 1–22.</w:t>
      </w:r>
    </w:p>
    <w:p w14:paraId="3D59C55B" w14:textId="77777777" w:rsidR="00876280" w:rsidRPr="00AF0241" w:rsidRDefault="00876280" w:rsidP="00876280">
      <w:pPr>
        <w:spacing w:line="480" w:lineRule="auto"/>
        <w:ind w:left="426" w:hanging="426"/>
        <w:divId w:val="2050178954"/>
      </w:pPr>
      <w:r w:rsidRPr="00AF0241">
        <w:lastRenderedPageBreak/>
        <w:t xml:space="preserve">Gonzalez Jodi M &amp; Prihoda Thomas J. (2007). A Case Study of Psychodynamic Group Psychotherapy for Bipolar Disorder. </w:t>
      </w:r>
      <w:r w:rsidRPr="00AF0241">
        <w:rPr>
          <w:i/>
          <w:iCs/>
        </w:rPr>
        <w:t>American Journal of Psychotherapy (Association for the Advancement of Psychotherapy)</w:t>
      </w:r>
      <w:r w:rsidRPr="00AF0241">
        <w:t xml:space="preserve">, </w:t>
      </w:r>
      <w:r w:rsidRPr="00AF0241">
        <w:rPr>
          <w:i/>
          <w:iCs/>
        </w:rPr>
        <w:t>61</w:t>
      </w:r>
      <w:r w:rsidRPr="00AF0241">
        <w:t>(4), 405–422.</w:t>
      </w:r>
    </w:p>
    <w:p w14:paraId="37F4FF36" w14:textId="0DB775FC" w:rsidR="00876280" w:rsidRPr="00AF0241" w:rsidRDefault="00876280" w:rsidP="00876280">
      <w:pPr>
        <w:spacing w:line="480" w:lineRule="auto"/>
        <w:ind w:left="426" w:hanging="426"/>
        <w:divId w:val="2050178954"/>
      </w:pPr>
      <w:r w:rsidRPr="00AF0241">
        <w:t>Gordon A, Davis PJ, Patterson S, P</w:t>
      </w:r>
      <w:r w:rsidR="00EC3C34">
        <w:tab/>
      </w:r>
      <w:r w:rsidRPr="00AF0241">
        <w:t xml:space="preserve">ng CA, Scott JG, Salter K, &amp; Connell M. (2018). A randomized waitlist control community study of Social Cognition and Interaction Training for people with schizophrenia. </w:t>
      </w:r>
      <w:r w:rsidRPr="00AF0241">
        <w:rPr>
          <w:i/>
          <w:iCs/>
        </w:rPr>
        <w:t>BRITISH JOURNAL OF CLINICAL PSYCHOLOGY</w:t>
      </w:r>
      <w:r w:rsidRPr="00AF0241">
        <w:t xml:space="preserve">, </w:t>
      </w:r>
      <w:r w:rsidRPr="00AF0241">
        <w:rPr>
          <w:i/>
          <w:iCs/>
        </w:rPr>
        <w:t>57</w:t>
      </w:r>
      <w:r w:rsidRPr="00AF0241">
        <w:t xml:space="preserve">(1), 116–130. </w:t>
      </w:r>
      <w:hyperlink r:id="rId58" w:history="1">
        <w:r w:rsidRPr="00AF0241">
          <w:rPr>
            <w:rStyle w:val="Hyperlink"/>
          </w:rPr>
          <w:t>https://doi.org/10.1111/bjc.12161</w:t>
        </w:r>
      </w:hyperlink>
    </w:p>
    <w:p w14:paraId="4CEF9B93" w14:textId="77777777" w:rsidR="00876280" w:rsidRPr="00AF0241" w:rsidRDefault="00876280" w:rsidP="00876280">
      <w:pPr>
        <w:spacing w:line="480" w:lineRule="auto"/>
        <w:ind w:left="426" w:hanging="426"/>
        <w:divId w:val="2050178954"/>
      </w:pPr>
      <w:r w:rsidRPr="00AF0241">
        <w:t xml:space="preserve">Gutman Sharon A, Barnett Sara, Fischman Lauren, Halpern Jamie, Hester Genni, Kerrisk Colleen, McLaughlin Travis, Ozel Ezgi, &amp; Wang Haisu. (u.å.). Pilot Effectiveness of a Stress Management Program for Sheltered Homeless Adults With Mental Illness: A Two-Group Controlled Study. </w:t>
      </w:r>
      <w:r w:rsidRPr="00AF0241">
        <w:rPr>
          <w:i/>
          <w:iCs/>
        </w:rPr>
        <w:t>Occupational Therapy in Mental Health</w:t>
      </w:r>
      <w:r w:rsidRPr="00AF0241">
        <w:t xml:space="preserve">, </w:t>
      </w:r>
      <w:r w:rsidRPr="00AF0241">
        <w:rPr>
          <w:i/>
          <w:iCs/>
        </w:rPr>
        <w:t>35</w:t>
      </w:r>
      <w:r w:rsidRPr="00AF0241">
        <w:t>(1), 59–71.</w:t>
      </w:r>
    </w:p>
    <w:p w14:paraId="1F3031E4" w14:textId="77777777" w:rsidR="00876280" w:rsidRPr="00AF0241" w:rsidRDefault="00876280" w:rsidP="00876280">
      <w:pPr>
        <w:spacing w:line="480" w:lineRule="auto"/>
        <w:ind w:left="426" w:hanging="426"/>
        <w:divId w:val="2050178954"/>
      </w:pPr>
      <w:r w:rsidRPr="00A62129">
        <w:rPr>
          <w:lang w:val="en-US"/>
        </w:rPr>
        <w:t xml:space="preserve">Hagen Roger, Nordahl Hans M, Kristiansen Lena, &amp; Morken Gunnar. </w:t>
      </w:r>
      <w:r w:rsidRPr="00AF0241">
        <w:t xml:space="preserve">(2005). A Randomized Trial of Cognitive Group Therapy vs Waiting List for Patients with Co-Morbid Psychiatric Disorders: Effect of Cognitive Group Therapy after Treatment and Six and Twelve Months Follow-Up. </w:t>
      </w:r>
      <w:r w:rsidRPr="00AF0241">
        <w:rPr>
          <w:i/>
          <w:iCs/>
        </w:rPr>
        <w:t>Behavioural and Cognitive Psychotherapy</w:t>
      </w:r>
      <w:r w:rsidRPr="00AF0241">
        <w:t xml:space="preserve">, </w:t>
      </w:r>
      <w:r w:rsidRPr="00AF0241">
        <w:rPr>
          <w:i/>
          <w:iCs/>
        </w:rPr>
        <w:t>33</w:t>
      </w:r>
      <w:r w:rsidRPr="00AF0241">
        <w:t xml:space="preserve">(1), 33–44. </w:t>
      </w:r>
      <w:hyperlink r:id="rId59" w:history="1">
        <w:r w:rsidRPr="00AF0241">
          <w:rPr>
            <w:rStyle w:val="Hyperlink"/>
          </w:rPr>
          <w:t>https://doi.org/10.1017/S1352465804001754</w:t>
        </w:r>
      </w:hyperlink>
    </w:p>
    <w:p w14:paraId="16F6C95A" w14:textId="77777777" w:rsidR="00876280" w:rsidRPr="00AF0241" w:rsidRDefault="00876280" w:rsidP="00876280">
      <w:pPr>
        <w:spacing w:line="480" w:lineRule="auto"/>
        <w:ind w:left="426" w:hanging="426"/>
        <w:divId w:val="2050178954"/>
      </w:pPr>
      <w:r w:rsidRPr="00AF0241">
        <w:t xml:space="preserve">Halperin Stephen, Nathan Paula, Drummond Peter, &amp; Castle David. (2000). A cognitive-behavioural, group-based intervention for social anxiety in schizophrenia. </w:t>
      </w:r>
      <w:r w:rsidRPr="00AF0241">
        <w:rPr>
          <w:i/>
          <w:iCs/>
        </w:rPr>
        <w:t>Australian and New Zealand Journal of Psychiatry</w:t>
      </w:r>
      <w:r w:rsidRPr="00AF0241">
        <w:t xml:space="preserve">, </w:t>
      </w:r>
      <w:r w:rsidRPr="00AF0241">
        <w:rPr>
          <w:i/>
          <w:iCs/>
        </w:rPr>
        <w:t>34</w:t>
      </w:r>
      <w:r w:rsidRPr="00AF0241">
        <w:t xml:space="preserve">(5), 809–813. </w:t>
      </w:r>
      <w:hyperlink r:id="rId60" w:history="1">
        <w:r w:rsidRPr="00AF0241">
          <w:rPr>
            <w:rStyle w:val="Hyperlink"/>
          </w:rPr>
          <w:t>https://doi.org/10.1046/j.1440-1614.2000.00820.x</w:t>
        </w:r>
      </w:hyperlink>
    </w:p>
    <w:p w14:paraId="14974D27" w14:textId="77777777" w:rsidR="00876280" w:rsidRPr="00AF0241" w:rsidRDefault="00876280" w:rsidP="00876280">
      <w:pPr>
        <w:spacing w:line="480" w:lineRule="auto"/>
        <w:ind w:left="426" w:hanging="426"/>
        <w:divId w:val="2050178954"/>
      </w:pPr>
      <w:r w:rsidRPr="00AF0241">
        <w:t xml:space="preserve">Haslam Catherine, Cruwys Tegan, Chang Melissa X-L, Bentley Sarah V, Haslam S Alexander, Dingle Genevieve A, &amp; Jetten Jolanda. (2019). GROUPS 4 HEALTH Reduces Loneliness and Social Anxiety in Adults With Psychological Distress: Findings From a Randomized </w:t>
      </w:r>
      <w:r w:rsidRPr="00AF0241">
        <w:lastRenderedPageBreak/>
        <w:t xml:space="preserve">Controlled Trial. </w:t>
      </w:r>
      <w:r w:rsidRPr="00AF0241">
        <w:rPr>
          <w:i/>
          <w:iCs/>
        </w:rPr>
        <w:t>Journal of consulting and clinical psychology</w:t>
      </w:r>
      <w:r w:rsidRPr="00AF0241">
        <w:t xml:space="preserve">, </w:t>
      </w:r>
      <w:r w:rsidRPr="00AF0241">
        <w:rPr>
          <w:i/>
          <w:iCs/>
        </w:rPr>
        <w:t>87</w:t>
      </w:r>
      <w:r w:rsidRPr="00AF0241">
        <w:t xml:space="preserve">(9), 787. </w:t>
      </w:r>
      <w:hyperlink r:id="rId61" w:history="1">
        <w:r w:rsidRPr="00AF0241">
          <w:rPr>
            <w:rStyle w:val="Hyperlink"/>
          </w:rPr>
          <w:t>https://doi.org/10.1037/ccp0000427</w:t>
        </w:r>
      </w:hyperlink>
    </w:p>
    <w:p w14:paraId="0B778147" w14:textId="77777777" w:rsidR="00876280" w:rsidRPr="00AF0241" w:rsidRDefault="00876280" w:rsidP="00876280">
      <w:pPr>
        <w:spacing w:line="480" w:lineRule="auto"/>
        <w:ind w:left="426" w:hanging="426"/>
        <w:divId w:val="2050178954"/>
      </w:pPr>
      <w:r w:rsidRPr="00AF0241">
        <w:t xml:space="preserve">Hilden H M, Rosenstrom T, Karila I, Elokorpi A, Torpo M, Arajarvi R, &amp; Isometsa E. (2021). Effectiveness of brief schema group therapy for borderline personality disorder symptoms: A randomized pilot study. </w:t>
      </w:r>
      <w:r w:rsidRPr="00AF0241">
        <w:rPr>
          <w:i/>
          <w:iCs/>
        </w:rPr>
        <w:t>Nordic Journal of Psychiatry</w:t>
      </w:r>
      <w:r w:rsidRPr="00AF0241">
        <w:t xml:space="preserve">, </w:t>
      </w:r>
      <w:r w:rsidRPr="00AF0241">
        <w:rPr>
          <w:i/>
          <w:iCs/>
        </w:rPr>
        <w:t>75</w:t>
      </w:r>
      <w:r w:rsidRPr="00AF0241">
        <w:t xml:space="preserve">(3), 176–185. </w:t>
      </w:r>
      <w:hyperlink r:id="rId62" w:history="1">
        <w:r w:rsidRPr="00AF0241">
          <w:rPr>
            <w:rStyle w:val="Hyperlink"/>
          </w:rPr>
          <w:t>https://dx.doi.org/10.1080/08039488.2020.1826050</w:t>
        </w:r>
      </w:hyperlink>
    </w:p>
    <w:p w14:paraId="02A72570" w14:textId="77777777" w:rsidR="00876280" w:rsidRPr="00AF0241" w:rsidRDefault="00876280" w:rsidP="00876280">
      <w:pPr>
        <w:spacing w:line="480" w:lineRule="auto"/>
        <w:ind w:left="426" w:hanging="426"/>
        <w:divId w:val="2050178954"/>
      </w:pPr>
      <w:r w:rsidRPr="00AF0241">
        <w:t xml:space="preserve">Himle Joseph A, Bybee Deborah, Steinberger Edward, Laviolette Wayne T, Weaver Addie, Vlnka Sarah, Golenberg Zipora, Levine Debra Siegel, Heimberg Richard G, &amp; O’Donnell Lisa A. (2014). Work-related CBT versus vocational services as usual for unemployed persons with social anxiety disorder: A randomized controlled pilot trial. </w:t>
      </w:r>
      <w:r w:rsidRPr="00AF0241">
        <w:rPr>
          <w:i/>
          <w:iCs/>
        </w:rPr>
        <w:t>Behaviour Research &amp; Therapy</w:t>
      </w:r>
      <w:r w:rsidRPr="00AF0241">
        <w:t xml:space="preserve">, </w:t>
      </w:r>
      <w:r w:rsidRPr="00AF0241">
        <w:rPr>
          <w:i/>
          <w:iCs/>
        </w:rPr>
        <w:t>63</w:t>
      </w:r>
      <w:r w:rsidRPr="00AF0241">
        <w:t>, 169–176.</w:t>
      </w:r>
    </w:p>
    <w:p w14:paraId="6153E658" w14:textId="77777777" w:rsidR="00876280" w:rsidRPr="00AF0241" w:rsidRDefault="00876280" w:rsidP="00876280">
      <w:pPr>
        <w:spacing w:line="480" w:lineRule="auto"/>
        <w:ind w:left="426" w:hanging="426"/>
        <w:divId w:val="2050178954"/>
      </w:pPr>
      <w:r w:rsidRPr="00AF0241">
        <w:t xml:space="preserve">Jacob Gitta A, Gabriel Susanne, Roepke Stefan, Stoffers Jutta M, Lieb Klaus, &amp; Hammers Claas-Hinrich. (2010). Group therapy module to enhance self-esteem in patients with borderline personality disorder: A pilot study. </w:t>
      </w:r>
      <w:r w:rsidRPr="00AF0241">
        <w:rPr>
          <w:i/>
          <w:iCs/>
        </w:rPr>
        <w:t>International Journal of Group Psychotherapy</w:t>
      </w:r>
      <w:r w:rsidRPr="00AF0241">
        <w:t xml:space="preserve">, </w:t>
      </w:r>
      <w:r w:rsidRPr="00AF0241">
        <w:rPr>
          <w:i/>
          <w:iCs/>
        </w:rPr>
        <w:t>60</w:t>
      </w:r>
      <w:r w:rsidRPr="00AF0241">
        <w:t xml:space="preserve">(3), 373–387. </w:t>
      </w:r>
      <w:hyperlink r:id="rId63" w:history="1">
        <w:r w:rsidRPr="00AF0241">
          <w:rPr>
            <w:rStyle w:val="Hyperlink"/>
          </w:rPr>
          <w:t>https://doi.org/10.1521/ijgp.2010.60.3.373</w:t>
        </w:r>
      </w:hyperlink>
    </w:p>
    <w:p w14:paraId="6AB8A1B3" w14:textId="77777777" w:rsidR="00876280" w:rsidRPr="00AF0241" w:rsidRDefault="00876280" w:rsidP="00876280">
      <w:pPr>
        <w:spacing w:line="480" w:lineRule="auto"/>
        <w:ind w:left="426" w:hanging="426"/>
        <w:divId w:val="2050178954"/>
      </w:pPr>
      <w:r w:rsidRPr="00AF0241">
        <w:t xml:space="preserve">James W, Preston N J, Koh G, Spencer C, Kisely S R, &amp; Castle D J. (2004). A group intervention which assists patients with dual diagnosis reduce their drug use: A randomized controlled trial. </w:t>
      </w:r>
      <w:r w:rsidRPr="00AF0241">
        <w:rPr>
          <w:i/>
          <w:iCs/>
        </w:rPr>
        <w:t>Psychological Medicine</w:t>
      </w:r>
      <w:r w:rsidRPr="00AF0241">
        <w:t xml:space="preserve">, </w:t>
      </w:r>
      <w:r w:rsidRPr="00AF0241">
        <w:rPr>
          <w:i/>
          <w:iCs/>
        </w:rPr>
        <w:t>34</w:t>
      </w:r>
      <w:r w:rsidRPr="00AF0241">
        <w:t>(6), 983–990.</w:t>
      </w:r>
    </w:p>
    <w:p w14:paraId="482037CE" w14:textId="77777777" w:rsidR="00876280" w:rsidRPr="00AF0241" w:rsidRDefault="00876280" w:rsidP="00876280">
      <w:pPr>
        <w:spacing w:line="480" w:lineRule="auto"/>
        <w:ind w:left="426" w:hanging="426"/>
        <w:divId w:val="2050178954"/>
      </w:pPr>
      <w:r w:rsidRPr="00AF0241">
        <w:t xml:space="preserve">Kallestad Håvard, Wullum Elin, Scott Jan, Stiles Tore C, &amp; Morken Gunnar. (2016). The long-term outcomes of an effectiveness trial of group versus individual psychoeducation for bipolar disorders. </w:t>
      </w:r>
      <w:r w:rsidRPr="00AF0241">
        <w:rPr>
          <w:i/>
          <w:iCs/>
        </w:rPr>
        <w:t>Journal of Affective Disorders</w:t>
      </w:r>
      <w:r w:rsidRPr="00AF0241">
        <w:t xml:space="preserve">, </w:t>
      </w:r>
      <w:r w:rsidRPr="00AF0241">
        <w:rPr>
          <w:i/>
          <w:iCs/>
        </w:rPr>
        <w:t>202</w:t>
      </w:r>
      <w:r w:rsidRPr="00AF0241">
        <w:t xml:space="preserve">, 32–38. </w:t>
      </w:r>
      <w:hyperlink r:id="rId64" w:history="1">
        <w:r w:rsidRPr="00AF0241">
          <w:rPr>
            <w:rStyle w:val="Hyperlink"/>
          </w:rPr>
          <w:t>https://doi.org/10.1016/j.jad.2016.05.043</w:t>
        </w:r>
      </w:hyperlink>
    </w:p>
    <w:p w14:paraId="1709A345" w14:textId="77777777" w:rsidR="00876280" w:rsidRPr="00AF0241" w:rsidRDefault="00876280" w:rsidP="00876280">
      <w:pPr>
        <w:spacing w:line="480" w:lineRule="auto"/>
        <w:ind w:left="426" w:hanging="426"/>
        <w:divId w:val="2050178954"/>
      </w:pPr>
      <w:r w:rsidRPr="00AF0241">
        <w:lastRenderedPageBreak/>
        <w:t xml:space="preserve">Kanie A, Kikuchi A, Haga D, Tanaka Y, Ishida A, Yorozuya Y, Matsuda Y, Morimoto T, Fukuoka T, Takazawa S, Hagiya K, Ozawa S, Iwata K, Ikebuchi E, Nemoto T, Roberts DL, &amp; Nakagome K. (2019). The Feasibility and Efficacy of Social Cognition and Interaction Training for Outpatients With Schizophrenia in Japan: A Multicenter Randomized Clinical Trial. </w:t>
      </w:r>
      <w:r w:rsidRPr="00AF0241">
        <w:rPr>
          <w:i/>
          <w:iCs/>
        </w:rPr>
        <w:t>FRONTIERS IN PSYCHIATRY</w:t>
      </w:r>
      <w:r w:rsidRPr="00AF0241">
        <w:t xml:space="preserve">, </w:t>
      </w:r>
      <w:r w:rsidRPr="00AF0241">
        <w:rPr>
          <w:i/>
          <w:iCs/>
        </w:rPr>
        <w:t>10</w:t>
      </w:r>
      <w:r w:rsidRPr="00AF0241">
        <w:t xml:space="preserve">. </w:t>
      </w:r>
      <w:hyperlink r:id="rId65" w:history="1">
        <w:r w:rsidRPr="00AF0241">
          <w:rPr>
            <w:rStyle w:val="Hyperlink"/>
          </w:rPr>
          <w:t>https://doi.org/10.3389/fpsyt.2019.00589</w:t>
        </w:r>
      </w:hyperlink>
    </w:p>
    <w:p w14:paraId="2EEFC2A7" w14:textId="77777777" w:rsidR="00876280" w:rsidRPr="00AF0241" w:rsidRDefault="00876280" w:rsidP="00876280">
      <w:pPr>
        <w:spacing w:line="480" w:lineRule="auto"/>
        <w:ind w:left="426" w:hanging="426"/>
        <w:divId w:val="2050178954"/>
      </w:pPr>
      <w:r w:rsidRPr="00AF0241">
        <w:t xml:space="preserve">Lim JE, Kwon YJ, Jung SY, Park K, Lee W, Lee SH, P Horan W, &amp; Choi KH. (2020). Benefits of social cognitive skills training within routine community mental health services: Evidence from a non-randomized parallel controlled study. </w:t>
      </w:r>
      <w:r w:rsidRPr="00AF0241">
        <w:rPr>
          <w:i/>
          <w:iCs/>
        </w:rPr>
        <w:t>Asian journal of psychiatry</w:t>
      </w:r>
      <w:r w:rsidRPr="00AF0241">
        <w:t xml:space="preserve">, </w:t>
      </w:r>
      <w:r w:rsidRPr="00AF0241">
        <w:rPr>
          <w:i/>
          <w:iCs/>
        </w:rPr>
        <w:t>54</w:t>
      </w:r>
      <w:r w:rsidRPr="00AF0241">
        <w:t xml:space="preserve">, 102314. </w:t>
      </w:r>
      <w:hyperlink r:id="rId66" w:history="1">
        <w:r w:rsidRPr="00AF0241">
          <w:rPr>
            <w:rStyle w:val="Hyperlink"/>
          </w:rPr>
          <w:t>https://doi.org/10.1016/j.ajp.2020.102314</w:t>
        </w:r>
      </w:hyperlink>
    </w:p>
    <w:p w14:paraId="3F0B4993" w14:textId="77777777" w:rsidR="00876280" w:rsidRPr="00AF0241" w:rsidRDefault="00876280" w:rsidP="00876280">
      <w:pPr>
        <w:spacing w:line="480" w:lineRule="auto"/>
        <w:ind w:left="426" w:hanging="426"/>
        <w:divId w:val="2050178954"/>
      </w:pPr>
      <w:r w:rsidRPr="00AF0241">
        <w:t xml:space="preserve">Lloyd-Evans Brynmor, Frerichs Johanna, Stefanidou Theodora, Bone Jessica, Pinfold Vanessa, Lewis Glyn, Billings Jo, Barber Nick, Chhapia Anjie, Chipp Beverley, Henderson Rob, Shah Prisha, Shorten Anna, Giorgalli Maria, Terhune James, Jones Rebecca, &amp; Johnson Sonia. (2020). The Community Navigator Study: Results from a feasibility randomised controlled trial of a programme to reduce loneliness for people with complex anxiety or depression. </w:t>
      </w:r>
      <w:r w:rsidRPr="00AF0241">
        <w:rPr>
          <w:i/>
          <w:iCs/>
        </w:rPr>
        <w:t>PLoS ONE</w:t>
      </w:r>
      <w:r w:rsidRPr="00AF0241">
        <w:t xml:space="preserve">, </w:t>
      </w:r>
      <w:r w:rsidRPr="00AF0241">
        <w:rPr>
          <w:i/>
          <w:iCs/>
        </w:rPr>
        <w:t>15</w:t>
      </w:r>
      <w:r w:rsidRPr="00AF0241">
        <w:t>(5), 1–18.</w:t>
      </w:r>
    </w:p>
    <w:p w14:paraId="2F125C21" w14:textId="77777777" w:rsidR="00876280" w:rsidRPr="00AF0241" w:rsidRDefault="00876280" w:rsidP="00876280">
      <w:pPr>
        <w:spacing w:line="480" w:lineRule="auto"/>
        <w:ind w:left="426" w:hanging="426"/>
        <w:divId w:val="2050178954"/>
      </w:pPr>
      <w:r w:rsidRPr="00AF0241">
        <w:t xml:space="preserve">Madigan K, Brennan D, Lawlor E, Turner N, Kinsella A, O’Connor JJ, Russell V, Waddington JL, O’Callaghan E, Madigan Kevin, Brennan Daria, Lawlor Elizabeth, Turner Niall, Kinsella Anthony, O’Connor John J, Russell Vincent, Waddington John L, &amp; O’Callaghan Eadbhard. (2013). A multi-center, randomized controlled trial of a group psychological intervention for psychosis with comorbid cannabis dependence over the early course of illness. </w:t>
      </w:r>
      <w:r w:rsidRPr="00AF0241">
        <w:rPr>
          <w:i/>
          <w:iCs/>
        </w:rPr>
        <w:t>Schizophrenia Research</w:t>
      </w:r>
      <w:r w:rsidRPr="00AF0241">
        <w:t xml:space="preserve">, </w:t>
      </w:r>
      <w:r w:rsidRPr="00AF0241">
        <w:rPr>
          <w:i/>
          <w:iCs/>
        </w:rPr>
        <w:t>143</w:t>
      </w:r>
      <w:r w:rsidRPr="00AF0241">
        <w:t xml:space="preserve">(1), 138–142. </w:t>
      </w:r>
      <w:hyperlink r:id="rId67" w:history="1">
        <w:r w:rsidRPr="00AF0241">
          <w:rPr>
            <w:rStyle w:val="Hyperlink"/>
          </w:rPr>
          <w:t>https://doi.org/10.1016/j.schres.2012.10.018</w:t>
        </w:r>
      </w:hyperlink>
    </w:p>
    <w:p w14:paraId="6E651BA7" w14:textId="77777777" w:rsidR="00876280" w:rsidRPr="00AF0241" w:rsidRDefault="00876280" w:rsidP="00876280">
      <w:pPr>
        <w:spacing w:line="480" w:lineRule="auto"/>
        <w:ind w:left="426" w:hanging="426"/>
        <w:divId w:val="2050178954"/>
      </w:pPr>
      <w:r w:rsidRPr="00AF0241">
        <w:lastRenderedPageBreak/>
        <w:t xml:space="preserve">McCay Elizabeth A, Beanlands Heather, Zipursky Robert, Roy Paul, Leszcz Molyn, Landeen Janet, Ryan Kathy, Conrad Gretchen, Romano Donna, Francis Daphene, Hunt Jennifer, Constantini Lucia, &amp; Chan Eugene. (2007). A randomised controlled trial of a group intervention to reduce engulfment and self-stigmatisation in first episode schizophrenia. </w:t>
      </w:r>
      <w:r w:rsidRPr="00AF0241">
        <w:rPr>
          <w:i/>
          <w:iCs/>
        </w:rPr>
        <w:t>Australian e-journal for the advancement of mental health</w:t>
      </w:r>
      <w:r w:rsidRPr="00AF0241">
        <w:t xml:space="preserve">, </w:t>
      </w:r>
      <w:r w:rsidRPr="00AF0241">
        <w:rPr>
          <w:i/>
          <w:iCs/>
        </w:rPr>
        <w:t>6</w:t>
      </w:r>
      <w:r w:rsidRPr="00AF0241">
        <w:t xml:space="preserve">(3). </w:t>
      </w:r>
      <w:hyperlink r:id="rId68" w:history="1">
        <w:r w:rsidRPr="00AF0241">
          <w:rPr>
            <w:rStyle w:val="Hyperlink"/>
          </w:rPr>
          <w:t>https://www.proquest.com/scholarly-journals/randomised-controlled-trial-group-intervention/docview/37000639/se-2?accountid=27042</w:t>
        </w:r>
      </w:hyperlink>
    </w:p>
    <w:p w14:paraId="37E2C251" w14:textId="77777777" w:rsidR="00876280" w:rsidRPr="00AF0241" w:rsidRDefault="00876280" w:rsidP="00876280">
      <w:pPr>
        <w:spacing w:line="480" w:lineRule="auto"/>
        <w:ind w:left="426" w:hanging="426"/>
        <w:divId w:val="2050178954"/>
      </w:pPr>
      <w:r w:rsidRPr="00AF0241">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AF0241">
        <w:rPr>
          <w:i/>
          <w:iCs/>
        </w:rPr>
        <w:t>Journal of consulting and clinical psychology</w:t>
      </w:r>
      <w:r w:rsidRPr="00AF0241">
        <w:t xml:space="preserve">, </w:t>
      </w:r>
      <w:r w:rsidRPr="00AF0241">
        <w:rPr>
          <w:i/>
          <w:iCs/>
        </w:rPr>
        <w:t>83</w:t>
      </w:r>
      <w:r w:rsidRPr="00AF0241">
        <w:t xml:space="preserve">(5), 951‐963. </w:t>
      </w:r>
      <w:hyperlink r:id="rId69" w:history="1">
        <w:r w:rsidRPr="00AF0241">
          <w:rPr>
            <w:rStyle w:val="Hyperlink"/>
          </w:rPr>
          <w:t>https://doi.org/10.1037/ccp0000042</w:t>
        </w:r>
      </w:hyperlink>
    </w:p>
    <w:p w14:paraId="11455F97" w14:textId="77777777" w:rsidR="00876280" w:rsidRPr="00AF0241" w:rsidRDefault="00876280" w:rsidP="00876280">
      <w:pPr>
        <w:spacing w:line="480" w:lineRule="auto"/>
        <w:ind w:left="426" w:hanging="426"/>
        <w:divId w:val="2050178954"/>
      </w:pPr>
      <w:r w:rsidRPr="00AF0241">
        <w:t xml:space="preserve">Morley Kirsten C, Sitharthan Gomathi, Haber Paul S, Tucker Peter, &amp; Sitharthan Thiagarajan. (2014). The efficacy of an opportunistic cognitive behavioral intervention package (OCB) on substance use and comorbid suicide risk: A multisite randomized controlled trial. </w:t>
      </w:r>
      <w:r w:rsidRPr="00AF0241">
        <w:rPr>
          <w:i/>
          <w:iCs/>
        </w:rPr>
        <w:t>Journal of Consulting and Clinical Psychology</w:t>
      </w:r>
      <w:r w:rsidRPr="00AF0241">
        <w:t xml:space="preserve">, </w:t>
      </w:r>
      <w:r w:rsidRPr="00AF0241">
        <w:rPr>
          <w:i/>
          <w:iCs/>
        </w:rPr>
        <w:t>82</w:t>
      </w:r>
      <w:r w:rsidRPr="00AF0241">
        <w:t xml:space="preserve">(1), 130–140. </w:t>
      </w:r>
      <w:hyperlink r:id="rId70" w:history="1">
        <w:r w:rsidRPr="00AF0241">
          <w:rPr>
            <w:rStyle w:val="Hyperlink"/>
          </w:rPr>
          <w:t>https://doi.org/10.1037/a0035310</w:t>
        </w:r>
      </w:hyperlink>
    </w:p>
    <w:p w14:paraId="2D70E63E" w14:textId="77777777" w:rsidR="00876280" w:rsidRPr="00AF0241" w:rsidRDefault="00876280" w:rsidP="00876280">
      <w:pPr>
        <w:spacing w:line="480" w:lineRule="auto"/>
        <w:ind w:left="426" w:hanging="426"/>
        <w:divId w:val="2050178954"/>
      </w:pPr>
      <w:r w:rsidRPr="00AF0241">
        <w:t xml:space="preserve">Morton J, Snowdon S, Gopold M, &amp; Guymer E. (2012). Acceptance and commitment therapy group treatment for symptoms of borderline personality disorder: A public sector pilot study. </w:t>
      </w:r>
      <w:r w:rsidRPr="00AF0241">
        <w:rPr>
          <w:i/>
          <w:iCs/>
        </w:rPr>
        <w:t>Cognitive and behavioral practice</w:t>
      </w:r>
      <w:r w:rsidRPr="00AF0241">
        <w:t xml:space="preserve">, </w:t>
      </w:r>
      <w:r w:rsidRPr="00AF0241">
        <w:rPr>
          <w:i/>
          <w:iCs/>
        </w:rPr>
        <w:t>19</w:t>
      </w:r>
      <w:r w:rsidRPr="00AF0241">
        <w:t xml:space="preserve">(4), 527‐544. </w:t>
      </w:r>
      <w:hyperlink r:id="rId71" w:history="1">
        <w:r w:rsidRPr="00AF0241">
          <w:rPr>
            <w:rStyle w:val="Hyperlink"/>
          </w:rPr>
          <w:t>https://doi.org/10.1016/j.cbpra.2012.03.005</w:t>
        </w:r>
      </w:hyperlink>
    </w:p>
    <w:p w14:paraId="5F3DAFD0" w14:textId="77777777" w:rsidR="00876280" w:rsidRPr="00AF0241" w:rsidRDefault="00876280" w:rsidP="00876280">
      <w:pPr>
        <w:spacing w:line="480" w:lineRule="auto"/>
        <w:ind w:left="426" w:hanging="426"/>
        <w:divId w:val="2050178954"/>
      </w:pPr>
      <w:r w:rsidRPr="00AF0241">
        <w:t xml:space="preserve">Munroe-Blum H &amp; Marziali E. (1995). A controlled trial of short-term group treatment for borderline personality disorder. </w:t>
      </w:r>
      <w:r w:rsidRPr="00AF0241">
        <w:rPr>
          <w:i/>
          <w:iCs/>
        </w:rPr>
        <w:t>Journal of personality disorders</w:t>
      </w:r>
      <w:r w:rsidRPr="00AF0241">
        <w:t xml:space="preserve">, </w:t>
      </w:r>
      <w:r w:rsidRPr="00AF0241">
        <w:rPr>
          <w:i/>
          <w:iCs/>
        </w:rPr>
        <w:t>9</w:t>
      </w:r>
      <w:r w:rsidRPr="00AF0241">
        <w:t>(3), 190‐198.</w:t>
      </w:r>
    </w:p>
    <w:p w14:paraId="5C8EAFDA" w14:textId="77777777" w:rsidR="00876280" w:rsidRPr="00AF0241" w:rsidRDefault="00876280" w:rsidP="00876280">
      <w:pPr>
        <w:spacing w:line="480" w:lineRule="auto"/>
        <w:ind w:left="426" w:hanging="426"/>
        <w:divId w:val="2050178954"/>
      </w:pPr>
      <w:r w:rsidRPr="00AF0241">
        <w:t xml:space="preserve">Patterson Michelle L, Moniruzzaman Akm, &amp; Somers Julian M. (2014). Community Participation and Belonging Among Formerly Homeless Adults with Mental Illness After 12 </w:t>
      </w:r>
      <w:r w:rsidRPr="00AF0241">
        <w:lastRenderedPageBreak/>
        <w:t xml:space="preserve">months of Housing First in Vancouver, British Columbia: A Randomized Controlled Trial. </w:t>
      </w:r>
      <w:r w:rsidRPr="00AF0241">
        <w:rPr>
          <w:i/>
          <w:iCs/>
        </w:rPr>
        <w:t>Community mental health journal</w:t>
      </w:r>
      <w:r w:rsidRPr="00AF0241">
        <w:t xml:space="preserve">, </w:t>
      </w:r>
      <w:r w:rsidRPr="00AF0241">
        <w:rPr>
          <w:i/>
          <w:iCs/>
        </w:rPr>
        <w:t>50</w:t>
      </w:r>
      <w:r w:rsidRPr="00AF0241">
        <w:t xml:space="preserve">(5), 604–611. </w:t>
      </w:r>
      <w:hyperlink r:id="rId72" w:history="1">
        <w:r w:rsidRPr="00AF0241">
          <w:rPr>
            <w:rStyle w:val="Hyperlink"/>
          </w:rPr>
          <w:t>https://doi.org/10.1007/s10597-013-9672-9</w:t>
        </w:r>
      </w:hyperlink>
    </w:p>
    <w:p w14:paraId="68FD309C" w14:textId="77777777" w:rsidR="00876280" w:rsidRPr="00AF0241" w:rsidRDefault="00876280" w:rsidP="00876280">
      <w:pPr>
        <w:spacing w:line="480" w:lineRule="auto"/>
        <w:ind w:left="426" w:hanging="426"/>
        <w:divId w:val="2050178954"/>
      </w:pPr>
      <w:r w:rsidRPr="00AF0241">
        <w:t xml:space="preserve">Patterson TL, McKibbin C, Taylor M, Goldman S, Davila-Fraga W, Bucardo J, &amp; Jeste DV. (2003). Functional adaptation skills training (FAST): A pilot psychosocial intervention study in middle-aged and older patients with chronic psychotic disorders. </w:t>
      </w:r>
      <w:r w:rsidRPr="00AF0241">
        <w:rPr>
          <w:i/>
          <w:iCs/>
        </w:rPr>
        <w:t>American journal of geriatric psychiatry</w:t>
      </w:r>
      <w:r w:rsidRPr="00AF0241">
        <w:t xml:space="preserve">, </w:t>
      </w:r>
      <w:r w:rsidRPr="00AF0241">
        <w:rPr>
          <w:i/>
          <w:iCs/>
        </w:rPr>
        <w:t>11</w:t>
      </w:r>
      <w:r w:rsidRPr="00AF0241">
        <w:t>(1), 17‐23.</w:t>
      </w:r>
    </w:p>
    <w:p w14:paraId="543EB886" w14:textId="77777777" w:rsidR="00876280" w:rsidRPr="00AF0241" w:rsidRDefault="00876280" w:rsidP="00876280">
      <w:pPr>
        <w:spacing w:line="480" w:lineRule="auto"/>
        <w:ind w:left="426" w:hanging="426"/>
        <w:divId w:val="2050178954"/>
      </w:pPr>
      <w:r w:rsidRPr="00AF0241">
        <w:t xml:space="preserve">Popolo R, MacBeth A, Canfora F, Rebecchi D, Toselli C, Salvatore G, &amp; Dimaggio G. (2019). Metacognitive Interpersonal Therapy in group (MIT-G) for young adults with personality disorders: A pilot randomized controlled trial. </w:t>
      </w:r>
      <w:r w:rsidRPr="00AF0241">
        <w:rPr>
          <w:i/>
          <w:iCs/>
        </w:rPr>
        <w:t>Psychology and psychotherapy</w:t>
      </w:r>
      <w:r w:rsidRPr="00AF0241">
        <w:t xml:space="preserve">, </w:t>
      </w:r>
      <w:r w:rsidRPr="00AF0241">
        <w:rPr>
          <w:i/>
          <w:iCs/>
        </w:rPr>
        <w:t>92</w:t>
      </w:r>
      <w:r w:rsidRPr="00AF0241">
        <w:t xml:space="preserve">(3), 342‐358. </w:t>
      </w:r>
      <w:hyperlink r:id="rId73" w:history="1">
        <w:r w:rsidRPr="00AF0241">
          <w:rPr>
            <w:rStyle w:val="Hyperlink"/>
          </w:rPr>
          <w:t>https://doi.org/10.1111/papt.12182</w:t>
        </w:r>
      </w:hyperlink>
    </w:p>
    <w:p w14:paraId="0539BD15" w14:textId="77777777" w:rsidR="00876280" w:rsidRPr="00AF0241" w:rsidRDefault="00876280" w:rsidP="00876280">
      <w:pPr>
        <w:spacing w:line="480" w:lineRule="auto"/>
        <w:ind w:left="426" w:hanging="426"/>
        <w:divId w:val="2050178954"/>
      </w:pPr>
      <w:r w:rsidRPr="00A62129">
        <w:t xml:space="preserve">Rabenstein R, Pintzinger N, Knogler V, Kirnbauer V, Lenz G, &amp; Schosser A. (2015). </w:t>
      </w:r>
      <w:r w:rsidRPr="00AF0241">
        <w:t xml:space="preserve">Effectiveness of a cognitive-behavioral rehabilitation day clinic program—A waiting list controlled trial. </w:t>
      </w:r>
      <w:r w:rsidRPr="00AF0241">
        <w:rPr>
          <w:i/>
          <w:iCs/>
        </w:rPr>
        <w:t>Verhaltenstherapie</w:t>
      </w:r>
      <w:r w:rsidRPr="00AF0241">
        <w:t xml:space="preserve">, </w:t>
      </w:r>
      <w:r w:rsidRPr="00AF0241">
        <w:rPr>
          <w:i/>
          <w:iCs/>
        </w:rPr>
        <w:t>25</w:t>
      </w:r>
      <w:r w:rsidRPr="00AF0241">
        <w:t>, 192‐200.</w:t>
      </w:r>
    </w:p>
    <w:p w14:paraId="13177E49" w14:textId="77777777" w:rsidR="00876280" w:rsidRPr="00AF0241" w:rsidRDefault="00876280" w:rsidP="00876280">
      <w:pPr>
        <w:spacing w:line="480" w:lineRule="auto"/>
        <w:ind w:left="426" w:hanging="426"/>
        <w:divId w:val="2050178954"/>
      </w:pPr>
      <w:r w:rsidRPr="00AF0241">
        <w:t xml:space="preserve">Rajji Tarek K, Mamo David C, Holden Jason, Granholm Eric, &amp; Mulsant Benoit H. (2022). Cognitive-Behavioral Social Skills Training for patients with late-life schizophrenia and the moderating effect of executive dysfunction. </w:t>
      </w:r>
      <w:r w:rsidRPr="00AF0241">
        <w:rPr>
          <w:i/>
          <w:iCs/>
        </w:rPr>
        <w:t>Schizophrenia Research</w:t>
      </w:r>
      <w:r w:rsidRPr="00AF0241">
        <w:t xml:space="preserve">, </w:t>
      </w:r>
      <w:r w:rsidRPr="00AF0241">
        <w:rPr>
          <w:i/>
          <w:iCs/>
        </w:rPr>
        <w:t>239</w:t>
      </w:r>
      <w:r w:rsidRPr="00AF0241">
        <w:t xml:space="preserve">, 160–167. </w:t>
      </w:r>
      <w:hyperlink r:id="rId74" w:history="1">
        <w:r w:rsidRPr="00AF0241">
          <w:rPr>
            <w:rStyle w:val="Hyperlink"/>
          </w:rPr>
          <w:t>https://doi.org/10.1016/j.schres.2021.11.051</w:t>
        </w:r>
      </w:hyperlink>
    </w:p>
    <w:p w14:paraId="07547E14" w14:textId="77777777" w:rsidR="00876280" w:rsidRPr="00AF0241" w:rsidRDefault="00876280" w:rsidP="00876280">
      <w:pPr>
        <w:spacing w:line="480" w:lineRule="auto"/>
        <w:ind w:left="426" w:hanging="426"/>
        <w:divId w:val="2050178954"/>
      </w:pPr>
      <w:r w:rsidRPr="00AF0241">
        <w:t xml:space="preserve">Rosenblum Andrew, Matusow Harlan, Fong Chunki, Vogel Howard, Uttaro Thomas, Moore Thomas L, &amp; Magura Stephen. (2014). Efficacy of dual focus mutual aid for persons with mental illness and substance misuse. </w:t>
      </w:r>
      <w:r w:rsidRPr="00AF0241">
        <w:rPr>
          <w:i/>
          <w:iCs/>
        </w:rPr>
        <w:t>Drug &amp; Alcohol Dependence</w:t>
      </w:r>
      <w:r w:rsidRPr="00AF0241">
        <w:t xml:space="preserve">, </w:t>
      </w:r>
      <w:r w:rsidRPr="00AF0241">
        <w:rPr>
          <w:i/>
          <w:iCs/>
        </w:rPr>
        <w:t>135</w:t>
      </w:r>
      <w:r w:rsidRPr="00AF0241">
        <w:t xml:space="preserve">(1), 78–87. </w:t>
      </w:r>
      <w:hyperlink r:id="rId75" w:history="1">
        <w:r w:rsidRPr="00AF0241">
          <w:rPr>
            <w:rStyle w:val="Hyperlink"/>
          </w:rPr>
          <w:t>https://doi.org/10.1016/j.drugalcdep.2013.11.012</w:t>
        </w:r>
      </w:hyperlink>
    </w:p>
    <w:p w14:paraId="4F758AA6" w14:textId="77777777" w:rsidR="00876280" w:rsidRPr="00AF0241" w:rsidRDefault="00876280" w:rsidP="00876280">
      <w:pPr>
        <w:spacing w:line="480" w:lineRule="auto"/>
        <w:ind w:left="426" w:hanging="426"/>
        <w:divId w:val="2050178954"/>
      </w:pPr>
      <w:r w:rsidRPr="00AF0241">
        <w:lastRenderedPageBreak/>
        <w:t xml:space="preserve">Russinova Zlatka, Gidugu Vasudha, Bloch Philippe, Restrepo-Toro Maria, &amp; Rogers E Sally. (2018). </w:t>
      </w:r>
      <w:commentRangeStart w:id="133"/>
      <w:r w:rsidRPr="00AF0241">
        <w:t>Empowering Individuals With Psychiatric Disabilities to Work: Results of a Randomized Trial</w:t>
      </w:r>
      <w:commentRangeEnd w:id="133"/>
      <w:r>
        <w:rPr>
          <w:rStyle w:val="CommentReference"/>
          <w:rFonts w:asciiTheme="minorHAnsi" w:eastAsiaTheme="minorHAnsi" w:hAnsiTheme="minorHAnsi" w:cstheme="minorBidi"/>
          <w:lang w:val="da-DK" w:eastAsia="en-US"/>
        </w:rPr>
        <w:commentReference w:id="133"/>
      </w:r>
      <w:r w:rsidRPr="00AF0241">
        <w:t xml:space="preserve">. </w:t>
      </w:r>
      <w:r w:rsidRPr="00AF0241">
        <w:rPr>
          <w:i/>
          <w:iCs/>
        </w:rPr>
        <w:t>Psychiatric Rehabilitation Journal</w:t>
      </w:r>
      <w:r w:rsidRPr="00AF0241">
        <w:t xml:space="preserve">, </w:t>
      </w:r>
      <w:r w:rsidRPr="00AF0241">
        <w:rPr>
          <w:i/>
          <w:iCs/>
        </w:rPr>
        <w:t>41</w:t>
      </w:r>
      <w:r w:rsidRPr="00AF0241">
        <w:t>(3), 196–207.</w:t>
      </w:r>
    </w:p>
    <w:p w14:paraId="6B54E3C9" w14:textId="77777777" w:rsidR="00876280" w:rsidRPr="00AF0241" w:rsidRDefault="00876280" w:rsidP="00876280">
      <w:pPr>
        <w:spacing w:line="480" w:lineRule="auto"/>
        <w:ind w:left="426" w:hanging="426"/>
        <w:divId w:val="2050178954"/>
      </w:pPr>
      <w:r w:rsidRPr="00AF0241">
        <w:t xml:space="preserve">Rüsch Nicolas, Staiger Tobias, Waldmann Tamara, Dekoj Marie Christine, Brosch Thorsten, Gabriel Lisa, Bahemann Andreas, Oexle Nathalie, Klein Thomas, Nehf Luise, &amp; Becker Thomas. (2019). Efficacy of a peer-led group program for unemployed people with mental health problems: Pilot randomized controlled trial. </w:t>
      </w:r>
      <w:r w:rsidRPr="00AF0241">
        <w:rPr>
          <w:i/>
          <w:iCs/>
        </w:rPr>
        <w:t>The International journal of social psychiatry</w:t>
      </w:r>
      <w:r w:rsidRPr="00AF0241">
        <w:t xml:space="preserve">, </w:t>
      </w:r>
      <w:r w:rsidRPr="00AF0241">
        <w:rPr>
          <w:i/>
          <w:iCs/>
        </w:rPr>
        <w:t>65</w:t>
      </w:r>
      <w:r w:rsidRPr="00AF0241">
        <w:t xml:space="preserve">(4), 333–337. </w:t>
      </w:r>
      <w:hyperlink r:id="rId76" w:history="1">
        <w:r w:rsidRPr="00AF0241">
          <w:rPr>
            <w:rStyle w:val="Hyperlink"/>
          </w:rPr>
          <w:t>https://doi.org/10.1177/0020764019846171</w:t>
        </w:r>
      </w:hyperlink>
    </w:p>
    <w:p w14:paraId="32B37BEC" w14:textId="77777777" w:rsidR="00876280" w:rsidRPr="00AF0241" w:rsidRDefault="00876280" w:rsidP="00876280">
      <w:pPr>
        <w:spacing w:line="480" w:lineRule="auto"/>
        <w:ind w:left="426" w:hanging="426"/>
        <w:divId w:val="2050178954"/>
      </w:pPr>
      <w:r w:rsidRPr="00AF0241">
        <w:t xml:space="preserve">Sacks Stanley, McKendrick Karen, Vazan Peter, Sacks JoAnn Y, &amp; Clelanda Charles M. (2011). Modified therapeutic community aftercare for clients triply diagnosed with HIV/AIDS and co-occurring mental and substance use disorders. </w:t>
      </w:r>
      <w:r w:rsidRPr="00AF0241">
        <w:rPr>
          <w:i/>
          <w:iCs/>
        </w:rPr>
        <w:t>AIDS Care</w:t>
      </w:r>
      <w:r w:rsidRPr="00AF0241">
        <w:t xml:space="preserve">, </w:t>
      </w:r>
      <w:r w:rsidRPr="00AF0241">
        <w:rPr>
          <w:i/>
          <w:iCs/>
        </w:rPr>
        <w:t>23</w:t>
      </w:r>
      <w:r w:rsidRPr="00AF0241">
        <w:t xml:space="preserve">(12), 1676. </w:t>
      </w:r>
      <w:hyperlink r:id="rId77" w:history="1">
        <w:r w:rsidRPr="00AF0241">
          <w:rPr>
            <w:rStyle w:val="Hyperlink"/>
          </w:rPr>
          <w:t>https://doi.org/10.1080/09540121.2011.582075</w:t>
        </w:r>
      </w:hyperlink>
    </w:p>
    <w:p w14:paraId="2AA5E7C6" w14:textId="77777777" w:rsidR="00876280" w:rsidRPr="00AF0241" w:rsidRDefault="00876280" w:rsidP="00876280">
      <w:pPr>
        <w:spacing w:line="480" w:lineRule="auto"/>
        <w:ind w:left="426" w:hanging="426"/>
        <w:divId w:val="2050178954"/>
      </w:pPr>
      <w:r w:rsidRPr="00AF0241">
        <w:t xml:space="preserve">Sajatovic M, Davies MA, Ganocy SJ, Bauer MS, Cassidy KA, Hays RW, Safavi R, Blow FC, &amp; Calabrese JR. (2009). A comparison of the life goals program and treatment as usual for individuals with bipolar disorder. </w:t>
      </w:r>
      <w:r w:rsidRPr="00AF0241">
        <w:rPr>
          <w:i/>
          <w:iCs/>
        </w:rPr>
        <w:t>Psychiatric services (Washington, D.C.)</w:t>
      </w:r>
      <w:r w:rsidRPr="00AF0241">
        <w:t xml:space="preserve">, </w:t>
      </w:r>
      <w:r w:rsidRPr="00AF0241">
        <w:rPr>
          <w:i/>
          <w:iCs/>
        </w:rPr>
        <w:t>60</w:t>
      </w:r>
      <w:r w:rsidRPr="00AF0241">
        <w:t xml:space="preserve">(9), 1182‐1189. </w:t>
      </w:r>
      <w:hyperlink r:id="rId78" w:history="1">
        <w:r w:rsidRPr="00AF0241">
          <w:rPr>
            <w:rStyle w:val="Hyperlink"/>
          </w:rPr>
          <w:t>https://doi.org/10.1176/ps.2009.60.9.1182</w:t>
        </w:r>
      </w:hyperlink>
    </w:p>
    <w:p w14:paraId="39B96501" w14:textId="77777777" w:rsidR="00876280" w:rsidRPr="00AF0241" w:rsidRDefault="00876280" w:rsidP="00876280">
      <w:pPr>
        <w:spacing w:line="480" w:lineRule="auto"/>
        <w:ind w:left="426" w:hanging="426"/>
        <w:divId w:val="2050178954"/>
      </w:pPr>
      <w:r w:rsidRPr="00AF0241">
        <w:t xml:space="preserve">Saloheimo HP, Markowitz J, Saloheimo TH, Laitinen JJ, Sundell J, Huttunen MO, Aro TA, Mikkonen TN, &amp; Katila HO. (2016). Psychotherapy effectiveness for major depression: A randomized trial in a Finnish community. </w:t>
      </w:r>
      <w:r w:rsidRPr="00AF0241">
        <w:rPr>
          <w:i/>
          <w:iCs/>
        </w:rPr>
        <w:t>BMC PSYCHIATRY</w:t>
      </w:r>
      <w:r w:rsidRPr="00AF0241">
        <w:t xml:space="preserve">, </w:t>
      </w:r>
      <w:r w:rsidRPr="00AF0241">
        <w:rPr>
          <w:i/>
          <w:iCs/>
        </w:rPr>
        <w:t>16</w:t>
      </w:r>
      <w:r w:rsidRPr="00AF0241">
        <w:t xml:space="preserve">. </w:t>
      </w:r>
      <w:hyperlink r:id="rId79" w:history="1">
        <w:r w:rsidRPr="00AF0241">
          <w:rPr>
            <w:rStyle w:val="Hyperlink"/>
          </w:rPr>
          <w:t>https://doi.org/10.1186/s12888-016-0838-1</w:t>
        </w:r>
      </w:hyperlink>
    </w:p>
    <w:p w14:paraId="1864BB8C" w14:textId="77777777" w:rsidR="00876280" w:rsidRPr="00AF0241" w:rsidRDefault="00876280" w:rsidP="00876280">
      <w:pPr>
        <w:spacing w:line="480" w:lineRule="auto"/>
        <w:ind w:left="426" w:hanging="426"/>
        <w:divId w:val="2050178954"/>
      </w:pPr>
      <w:r w:rsidRPr="00AF0241">
        <w:t xml:space="preserve">Schrank B, Brownell T, Jakaite Z, Larkin C, Pesola F, Riches S, Tylee A, &amp; Slade M. (2016). Evaluation of a positive psychotherapy group intervention for people with psychosis: Pilot </w:t>
      </w:r>
      <w:r w:rsidRPr="00AF0241">
        <w:lastRenderedPageBreak/>
        <w:t xml:space="preserve">randomised controlled trial. </w:t>
      </w:r>
      <w:r w:rsidRPr="00AF0241">
        <w:rPr>
          <w:i/>
          <w:iCs/>
        </w:rPr>
        <w:t>Epidemiology and psychiatric sciences</w:t>
      </w:r>
      <w:r w:rsidRPr="00AF0241">
        <w:t xml:space="preserve">, </w:t>
      </w:r>
      <w:r w:rsidRPr="00AF0241">
        <w:rPr>
          <w:i/>
          <w:iCs/>
        </w:rPr>
        <w:t>25</w:t>
      </w:r>
      <w:r w:rsidRPr="00AF0241">
        <w:t xml:space="preserve">(3), 235‐246. </w:t>
      </w:r>
      <w:hyperlink r:id="rId80" w:history="1">
        <w:r w:rsidRPr="00AF0241">
          <w:rPr>
            <w:rStyle w:val="Hyperlink"/>
          </w:rPr>
          <w:t>https://doi.org/10.1017/S2045796015000141</w:t>
        </w:r>
      </w:hyperlink>
    </w:p>
    <w:p w14:paraId="6B7B97B7" w14:textId="77777777" w:rsidR="00876280" w:rsidRPr="00AF0241" w:rsidRDefault="00876280" w:rsidP="00876280">
      <w:pPr>
        <w:spacing w:line="480" w:lineRule="auto"/>
        <w:ind w:left="426" w:hanging="426"/>
        <w:divId w:val="2050178954"/>
      </w:pPr>
      <w:r w:rsidRPr="00AF0241">
        <w:t xml:space="preserve">Schäfer Ingo, Lotzin Annett, Hiller Philipp, Sehner Susanne, Driessen Martin, Hillemacher Thomas, Schäfer Martin, Scherbaum Norbert, Schneider Barbara, &amp; Grundmann Johanna. (2019). A multisite randomized controlled trial of Seeking Safety vs. Relapse Prevention Training for women with co-occurring posttraumatic stress disorder and substance use disorders. </w:t>
      </w:r>
      <w:r w:rsidRPr="00AF0241">
        <w:rPr>
          <w:i/>
          <w:iCs/>
        </w:rPr>
        <w:t>European Journal of Psychotraumatology</w:t>
      </w:r>
      <w:r w:rsidRPr="00AF0241">
        <w:t xml:space="preserve">, </w:t>
      </w:r>
      <w:r w:rsidRPr="00AF0241">
        <w:rPr>
          <w:i/>
          <w:iCs/>
        </w:rPr>
        <w:t>10</w:t>
      </w:r>
      <w:r w:rsidRPr="00AF0241">
        <w:t xml:space="preserve">(1), 1577092. </w:t>
      </w:r>
      <w:hyperlink r:id="rId81" w:history="1">
        <w:r w:rsidRPr="00AF0241">
          <w:rPr>
            <w:rStyle w:val="Hyperlink"/>
          </w:rPr>
          <w:t>https://doi.org/10.1080/20008198.2019.1577092</w:t>
        </w:r>
      </w:hyperlink>
    </w:p>
    <w:p w14:paraId="7F78279C" w14:textId="656109CE" w:rsidR="00876280" w:rsidRPr="00AF0241" w:rsidRDefault="00876280" w:rsidP="00876280">
      <w:pPr>
        <w:spacing w:line="480" w:lineRule="auto"/>
        <w:ind w:left="426" w:hanging="426"/>
        <w:divId w:val="2050178954"/>
      </w:pPr>
      <w:r w:rsidRPr="00AF0241">
        <w:t>Smith Ronald, Wuthrich Viviana, Johnco Carly, &amp; Belcher Jessica. (</w:t>
      </w:r>
      <w:r>
        <w:t>2021</w:t>
      </w:r>
      <w:r w:rsidRPr="00AF0241">
        <w:t xml:space="preserve">). Effect of Group Cognitive Behavioural Therapy on Loneliness in a Community Sample of Older Adults: A Secondary Analysis of a Randomized Controlled Trial. </w:t>
      </w:r>
      <w:r w:rsidRPr="00AF0241">
        <w:rPr>
          <w:i/>
          <w:iCs/>
        </w:rPr>
        <w:t>Clinical Gerontologist</w:t>
      </w:r>
      <w:r w:rsidRPr="00AF0241">
        <w:t xml:space="preserve">, </w:t>
      </w:r>
      <w:r w:rsidRPr="00AF0241">
        <w:rPr>
          <w:i/>
          <w:iCs/>
        </w:rPr>
        <w:t>44</w:t>
      </w:r>
      <w:r w:rsidRPr="00AF0241">
        <w:t xml:space="preserve">(4), 439–449. </w:t>
      </w:r>
      <w:hyperlink r:id="rId82" w:history="1">
        <w:r w:rsidRPr="00AF0241">
          <w:rPr>
            <w:rStyle w:val="Hyperlink"/>
          </w:rPr>
          <w:t>https://doi.org/10.1080/07317115.2020.1836105</w:t>
        </w:r>
      </w:hyperlink>
    </w:p>
    <w:p w14:paraId="3F948DAC" w14:textId="77777777" w:rsidR="00876280" w:rsidRPr="00AF0241" w:rsidRDefault="00876280" w:rsidP="00876280">
      <w:pPr>
        <w:spacing w:line="480" w:lineRule="auto"/>
        <w:ind w:left="426" w:hanging="426"/>
        <w:divId w:val="2050178954"/>
      </w:pPr>
      <w:r w:rsidRPr="00A62129">
        <w:t xml:space="preserve">Tjaden C, Mulder CL, den Hollander W, Castelein S, Delespaul P, Keet R, van Weeghel J, &amp; Kroon H. (2021). </w:t>
      </w:r>
      <w:r w:rsidRPr="00AF0241">
        <w:t xml:space="preserve">Effectiveness of Resource Groups for Improving Empowerment, Quality of Life, and Functioning of People With Severe Mental Illness A Randomized Clinical Trial. </w:t>
      </w:r>
      <w:r w:rsidRPr="00AF0241">
        <w:rPr>
          <w:i/>
          <w:iCs/>
        </w:rPr>
        <w:t>JAMA PSYCHIATRY</w:t>
      </w:r>
      <w:r w:rsidRPr="00AF0241">
        <w:t xml:space="preserve">, </w:t>
      </w:r>
      <w:r w:rsidRPr="00AF0241">
        <w:rPr>
          <w:i/>
          <w:iCs/>
        </w:rPr>
        <w:t>78</w:t>
      </w:r>
      <w:r w:rsidRPr="00AF0241">
        <w:t xml:space="preserve">(12), 1309–1318. </w:t>
      </w:r>
      <w:hyperlink r:id="rId83" w:history="1">
        <w:r w:rsidRPr="00AF0241">
          <w:rPr>
            <w:rStyle w:val="Hyperlink"/>
          </w:rPr>
          <w:t>https://doi.org/10.1001/jamapsychiatry.2021.2880</w:t>
        </w:r>
      </w:hyperlink>
    </w:p>
    <w:p w14:paraId="410BDF05" w14:textId="77777777" w:rsidR="00876280" w:rsidRPr="00AF0241" w:rsidRDefault="00876280" w:rsidP="00876280">
      <w:pPr>
        <w:spacing w:line="480" w:lineRule="auto"/>
        <w:ind w:left="426" w:hanging="426"/>
        <w:divId w:val="2050178954"/>
      </w:pPr>
      <w:r w:rsidRPr="00AF0241">
        <w:t xml:space="preserve">Valiente C, Espinosa R, Contreras A, Trucharte A, Caballero R, Peinado V, Calderón L, &amp; Perdigón A. (2022). A multicomponent positive psychology group intervention for people with severe psychiatric conditions; a randomized clinical trial. </w:t>
      </w:r>
      <w:r w:rsidRPr="00AF0241">
        <w:rPr>
          <w:i/>
          <w:iCs/>
        </w:rPr>
        <w:t>Psychiatric rehabilitation journal</w:t>
      </w:r>
      <w:r w:rsidRPr="00AF0241">
        <w:t xml:space="preserve">, </w:t>
      </w:r>
      <w:r w:rsidRPr="00AF0241">
        <w:rPr>
          <w:i/>
          <w:iCs/>
        </w:rPr>
        <w:t>45</w:t>
      </w:r>
      <w:r w:rsidRPr="00AF0241">
        <w:t xml:space="preserve">(2), 103‐113. </w:t>
      </w:r>
      <w:hyperlink r:id="rId84" w:history="1">
        <w:r w:rsidRPr="00AF0241">
          <w:rPr>
            <w:rStyle w:val="Hyperlink"/>
          </w:rPr>
          <w:t>https://doi.org/10.1037/prj0000509</w:t>
        </w:r>
      </w:hyperlink>
    </w:p>
    <w:p w14:paraId="7F778CFE" w14:textId="77777777" w:rsidR="00876280" w:rsidRPr="00AF0241" w:rsidRDefault="00876280" w:rsidP="00876280">
      <w:pPr>
        <w:spacing w:line="480" w:lineRule="auto"/>
        <w:ind w:left="426" w:hanging="426"/>
        <w:divId w:val="2050178954"/>
      </w:pPr>
      <w:r w:rsidRPr="00AF0241">
        <w:t xml:space="preserve">Vallina-Fernandez O, Lemos-Giraldez S, Roder V, Garcia-Saiz A, Otero-Garcia A, Alonso-Sanchez M, &amp; Gutierrez-Perez AM. (2001). Controlled study of an integrated psychological intervention in schizophrenia. </w:t>
      </w:r>
      <w:r w:rsidRPr="00AF0241">
        <w:rPr>
          <w:i/>
          <w:iCs/>
        </w:rPr>
        <w:t>EUROPEAN JOURNAL OF PSYCHIATRY</w:t>
      </w:r>
      <w:r w:rsidRPr="00AF0241">
        <w:t xml:space="preserve">, </w:t>
      </w:r>
      <w:r w:rsidRPr="00AF0241">
        <w:rPr>
          <w:i/>
          <w:iCs/>
        </w:rPr>
        <w:t>15</w:t>
      </w:r>
      <w:r w:rsidRPr="00AF0241">
        <w:t>(3), 167–179.</w:t>
      </w:r>
    </w:p>
    <w:p w14:paraId="2868E5BC" w14:textId="77777777" w:rsidR="00876280" w:rsidRPr="00AF0241" w:rsidRDefault="00876280" w:rsidP="00876280">
      <w:pPr>
        <w:spacing w:line="480" w:lineRule="auto"/>
        <w:ind w:left="426" w:hanging="426"/>
        <w:divId w:val="2050178954"/>
      </w:pPr>
      <w:r w:rsidRPr="00AF0241">
        <w:lastRenderedPageBreak/>
        <w:t xml:space="preserve">van Gestel-Timmermans H, Brouwers EP, van Assen MA, &amp; van Nieuwenhuizen C. (2012). Effects of a peer-run course on recovery from serious mental illness: A randomized controlled trial. </w:t>
      </w:r>
      <w:r w:rsidRPr="00AF0241">
        <w:rPr>
          <w:i/>
          <w:iCs/>
        </w:rPr>
        <w:t>Psychiatric Services</w:t>
      </w:r>
      <w:r w:rsidRPr="00AF0241">
        <w:t xml:space="preserve">, </w:t>
      </w:r>
      <w:r w:rsidRPr="00AF0241">
        <w:rPr>
          <w:i/>
          <w:iCs/>
        </w:rPr>
        <w:t>63</w:t>
      </w:r>
      <w:r w:rsidRPr="00AF0241">
        <w:t xml:space="preserve">(1), 54–60. </w:t>
      </w:r>
      <w:hyperlink r:id="rId85" w:history="1">
        <w:r w:rsidRPr="00AF0241">
          <w:rPr>
            <w:rStyle w:val="Hyperlink"/>
          </w:rPr>
          <w:t>https://doi.org/10.1176/appi.ps.201000450</w:t>
        </w:r>
      </w:hyperlink>
    </w:p>
    <w:p w14:paraId="5B4221B4" w14:textId="77777777" w:rsidR="00876280" w:rsidRPr="00AF0241" w:rsidRDefault="00876280" w:rsidP="00876280">
      <w:pPr>
        <w:spacing w:line="480" w:lineRule="auto"/>
        <w:ind w:left="426" w:hanging="426"/>
        <w:divId w:val="2050178954"/>
      </w:pPr>
      <w:r w:rsidRPr="00AF0241">
        <w:t xml:space="preserve">Volpe Umberto, Torre Fabiana, De Santis Valeria, Perris Francesco, &amp; Catapano Francesco. (u.å.). Reading Group Rehabilitation for Patients with Psychosis: A Randomized Controlled Study. </w:t>
      </w:r>
      <w:r w:rsidRPr="00AF0241">
        <w:rPr>
          <w:i/>
          <w:iCs/>
        </w:rPr>
        <w:t>Clinical Psychology &amp; Psychotherapy</w:t>
      </w:r>
      <w:r w:rsidRPr="00AF0241">
        <w:t xml:space="preserve">, </w:t>
      </w:r>
      <w:r w:rsidRPr="00AF0241">
        <w:rPr>
          <w:i/>
          <w:iCs/>
        </w:rPr>
        <w:t>22</w:t>
      </w:r>
      <w:r w:rsidRPr="00AF0241">
        <w:t xml:space="preserve">(1), 15–21. </w:t>
      </w:r>
      <w:hyperlink r:id="rId86" w:history="1">
        <w:r w:rsidRPr="00AF0241">
          <w:rPr>
            <w:rStyle w:val="Hyperlink"/>
          </w:rPr>
          <w:t>https://doi.org/10.1002/cpp.1867</w:t>
        </w:r>
      </w:hyperlink>
    </w:p>
    <w:p w14:paraId="1313F060" w14:textId="77777777" w:rsidR="00876280" w:rsidRPr="00AF0241" w:rsidRDefault="00876280" w:rsidP="00876280">
      <w:pPr>
        <w:spacing w:line="480" w:lineRule="auto"/>
        <w:ind w:left="426" w:hanging="426"/>
        <w:divId w:val="2050178954"/>
      </w:pPr>
      <w:r w:rsidRPr="00AF0241">
        <w:t xml:space="preserve">Weiss Roger D, Griffin Margaret L, Greenfield Shelly F, Najavits Lisa M, Wyner Dana, Soto Jose A, &amp; Hennen John A. (2000). Group therapy for patients with bipolar disorder and substance dependence: Results of a pilot study. </w:t>
      </w:r>
      <w:r w:rsidRPr="00AF0241">
        <w:rPr>
          <w:i/>
          <w:iCs/>
        </w:rPr>
        <w:t>The Journal of Clinical Psychiatry</w:t>
      </w:r>
      <w:r w:rsidRPr="00AF0241">
        <w:t xml:space="preserve">, </w:t>
      </w:r>
      <w:r w:rsidRPr="00AF0241">
        <w:rPr>
          <w:i/>
          <w:iCs/>
        </w:rPr>
        <w:t>61</w:t>
      </w:r>
      <w:r w:rsidRPr="00AF0241">
        <w:t xml:space="preserve">(5), 361–367. </w:t>
      </w:r>
      <w:hyperlink r:id="rId87" w:history="1">
        <w:r w:rsidRPr="00AF0241">
          <w:rPr>
            <w:rStyle w:val="Hyperlink"/>
          </w:rPr>
          <w:t>https://doi.org/10.4088/JCP.v61n0507</w:t>
        </w:r>
      </w:hyperlink>
    </w:p>
    <w:p w14:paraId="7EF9619F" w14:textId="6A62766E" w:rsidR="00876280" w:rsidRDefault="00876280" w:rsidP="00445A63">
      <w:pPr>
        <w:spacing w:line="480" w:lineRule="auto"/>
        <w:ind w:left="426" w:hanging="426"/>
        <w:divId w:val="2050178954"/>
        <w:rPr>
          <w:rStyle w:val="Hyperlink"/>
        </w:rPr>
      </w:pPr>
      <w:r w:rsidRPr="00AF0241">
        <w:t xml:space="preserve">Wojtalik J, Eack S, &amp; Keshavan M. (2019). Confirmatory efficacy of cognitive enhancement therapy for early schizophrenia: Results from a multi-site randomized trial. </w:t>
      </w:r>
      <w:r w:rsidRPr="00AF0241">
        <w:rPr>
          <w:i/>
          <w:iCs/>
        </w:rPr>
        <w:t>2019 Congress of the Schizophrenia International Research Society, SIRS 2019. Orlando, FL United States.</w:t>
      </w:r>
      <w:r w:rsidRPr="00AF0241">
        <w:t xml:space="preserve">, </w:t>
      </w:r>
      <w:r w:rsidRPr="00AF0241">
        <w:rPr>
          <w:i/>
          <w:iCs/>
        </w:rPr>
        <w:t>45</w:t>
      </w:r>
      <w:r w:rsidRPr="00AF0241">
        <w:t xml:space="preserve">(Supplement 2), S184. </w:t>
      </w:r>
      <w:hyperlink r:id="rId88" w:history="1">
        <w:r w:rsidRPr="00AF0241">
          <w:rPr>
            <w:rStyle w:val="Hyperlink"/>
          </w:rPr>
          <w:t>http://dx.doi.org/10.1093/schbul/sbz021.235</w:t>
        </w:r>
      </w:hyperlink>
    </w:p>
    <w:p w14:paraId="5E663A9E" w14:textId="424C35E2" w:rsidR="00445A63" w:rsidRPr="00AF0241" w:rsidRDefault="00445A63" w:rsidP="00445A63">
      <w:pPr>
        <w:widowControl w:val="0"/>
        <w:autoSpaceDE w:val="0"/>
        <w:autoSpaceDN w:val="0"/>
        <w:adjustRightInd w:val="0"/>
        <w:spacing w:line="480" w:lineRule="auto"/>
        <w:ind w:left="482" w:hanging="482"/>
        <w:divId w:val="2050178954"/>
        <w:rPr>
          <w:noProof/>
        </w:rPr>
      </w:pPr>
      <w:r w:rsidRPr="00B579E0">
        <w:rPr>
          <w:noProof/>
        </w:rPr>
        <w:t xml:space="preserve">Wuthrich, V. M., &amp; Rapee, R. M. (2013). Randomised controlled trial of group cognitive behavioural therapy for comorbid anxiety and depression in older adults. </w:t>
      </w:r>
      <w:r w:rsidRPr="00B579E0">
        <w:rPr>
          <w:i/>
          <w:iCs/>
          <w:noProof/>
        </w:rPr>
        <w:t>Behaviour Research and Therapy</w:t>
      </w:r>
      <w:r w:rsidRPr="00B579E0">
        <w:rPr>
          <w:noProof/>
        </w:rPr>
        <w:t xml:space="preserve">, </w:t>
      </w:r>
      <w:r w:rsidRPr="00B579E0">
        <w:rPr>
          <w:i/>
          <w:iCs/>
          <w:noProof/>
        </w:rPr>
        <w:t>51</w:t>
      </w:r>
      <w:r w:rsidRPr="00B579E0">
        <w:rPr>
          <w:noProof/>
        </w:rPr>
        <w:t>(12), 779–786. https://doi.org/10.1016/j.brat.2013.09.002</w:t>
      </w:r>
    </w:p>
    <w:p w14:paraId="40230D4B" w14:textId="77777777" w:rsidR="00876280" w:rsidRPr="00AF0241" w:rsidRDefault="00876280" w:rsidP="00445A63">
      <w:pPr>
        <w:spacing w:line="480" w:lineRule="auto"/>
        <w:ind w:left="426" w:hanging="426"/>
        <w:divId w:val="2050178954"/>
      </w:pPr>
      <w:r w:rsidRPr="00AF0241">
        <w:t xml:space="preserve">Yanos Philip T, Roe David, West Michelle L, Smith Stephen M, &amp; Lysaker Paul H. (2012). Group-based treatment for internalized stigma among persons with severe mental illness: Findings from a randomized controlled trial. </w:t>
      </w:r>
      <w:r w:rsidRPr="00AF0241">
        <w:rPr>
          <w:i/>
          <w:iCs/>
        </w:rPr>
        <w:t>Psychological Services</w:t>
      </w:r>
      <w:r w:rsidRPr="00AF0241">
        <w:t xml:space="preserve">, </w:t>
      </w:r>
      <w:r w:rsidRPr="00AF0241">
        <w:rPr>
          <w:i/>
          <w:iCs/>
        </w:rPr>
        <w:t>9</w:t>
      </w:r>
      <w:r w:rsidRPr="00AF0241">
        <w:t xml:space="preserve">(3), 248–258. </w:t>
      </w:r>
      <w:hyperlink r:id="rId89" w:history="1">
        <w:r w:rsidRPr="00AF0241">
          <w:rPr>
            <w:rStyle w:val="Hyperlink"/>
          </w:rPr>
          <w:t>https://doi.org/10.1037/a0028048</w:t>
        </w:r>
      </w:hyperlink>
    </w:p>
    <w:p w14:paraId="44D74302" w14:textId="77777777" w:rsidR="00B14112" w:rsidRPr="00AF0241" w:rsidRDefault="00B14112" w:rsidP="00AF2FE0">
      <w:pPr>
        <w:divId w:val="2050178954"/>
        <w:rPr>
          <w:rFonts w:eastAsia="Times New Roman"/>
        </w:rPr>
      </w:pPr>
    </w:p>
    <w:p w14:paraId="5C16D02A" w14:textId="177DABF7" w:rsidR="003862F9" w:rsidRPr="00AF0241" w:rsidRDefault="00CB2EE7">
      <w:pPr>
        <w:pStyle w:val="Heading2"/>
        <w:divId w:val="585842283"/>
        <w:rPr>
          <w:rFonts w:eastAsia="Times New Roman"/>
        </w:rPr>
      </w:pPr>
      <w:bookmarkStart w:id="134" w:name="EXCLUDED_STUDIES"/>
      <w:bookmarkEnd w:id="134"/>
      <w:r w:rsidRPr="00AF0241">
        <w:rPr>
          <w:rFonts w:eastAsia="Times New Roman"/>
        </w:rPr>
        <w:t>References to e</w:t>
      </w:r>
      <w:r w:rsidR="00C37244" w:rsidRPr="00AF0241">
        <w:rPr>
          <w:rFonts w:eastAsia="Times New Roman"/>
        </w:rPr>
        <w:t xml:space="preserve">xcluded studies </w:t>
      </w:r>
    </w:p>
    <w:p w14:paraId="723CD0AB" w14:textId="7D093B20" w:rsidR="003862F9" w:rsidRPr="00AF0241" w:rsidRDefault="00CB2EE7">
      <w:pPr>
        <w:pStyle w:val="Heading2"/>
        <w:divId w:val="615869940"/>
        <w:rPr>
          <w:rFonts w:eastAsia="Times New Roman"/>
        </w:rPr>
      </w:pPr>
      <w:bookmarkStart w:id="135" w:name="AWAITING_STUDIES"/>
      <w:bookmarkEnd w:id="135"/>
      <w:r w:rsidRPr="00AF0241">
        <w:rPr>
          <w:rFonts w:eastAsia="Times New Roman"/>
        </w:rPr>
        <w:t xml:space="preserve">References to </w:t>
      </w:r>
      <w:r w:rsidR="00A252FE" w:rsidRPr="00AF0241">
        <w:rPr>
          <w:rFonts w:eastAsia="Times New Roman"/>
        </w:rPr>
        <w:t>s</w:t>
      </w:r>
      <w:r w:rsidR="00C37244" w:rsidRPr="00AF0241">
        <w:rPr>
          <w:rFonts w:eastAsia="Times New Roman"/>
        </w:rPr>
        <w:t xml:space="preserve">tudies awaiting classification </w:t>
      </w:r>
    </w:p>
    <w:p w14:paraId="221E222A" w14:textId="70B34C89" w:rsidR="003862F9" w:rsidRPr="00AF0241" w:rsidRDefault="00C015DC">
      <w:pPr>
        <w:pStyle w:val="Heading2"/>
        <w:divId w:val="1258782266"/>
        <w:rPr>
          <w:rFonts w:eastAsia="Times New Roman"/>
        </w:rPr>
      </w:pPr>
      <w:r w:rsidRPr="00AF0241">
        <w:rPr>
          <w:rFonts w:eastAsia="Times New Roman"/>
        </w:rPr>
        <w:t>References to o</w:t>
      </w:r>
      <w:r w:rsidR="00C37244" w:rsidRPr="00AF0241">
        <w:rPr>
          <w:rFonts w:eastAsia="Times New Roman"/>
        </w:rPr>
        <w:t xml:space="preserve">ngoing studies </w:t>
      </w:r>
    </w:p>
    <w:p w14:paraId="2C2C5773" w14:textId="6F146A68" w:rsidR="003862F9" w:rsidRDefault="00C37244">
      <w:pPr>
        <w:pStyle w:val="Heading2"/>
        <w:divId w:val="1321159839"/>
        <w:rPr>
          <w:rFonts w:eastAsia="Times New Roman"/>
        </w:rPr>
      </w:pPr>
      <w:r w:rsidRPr="00AF0241">
        <w:rPr>
          <w:rFonts w:eastAsia="Times New Roman"/>
        </w:rPr>
        <w:t xml:space="preserve">Additional references </w:t>
      </w:r>
    </w:p>
    <w:p w14:paraId="4AEC268F" w14:textId="377D7FE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Aloe, A. M., Dewidar, O., Hennessy, E. A., Pigott, T., Stewart, G., Welch, V., Wilson, D. B., &amp; Group, C. M. W. (2024). Campbell Standards: Modernizing Campbell’s Methodologic Expectations for Campbell Collaboration Intervention Reviews (MECCIR). </w:t>
      </w:r>
      <w:r w:rsidRPr="005E3353">
        <w:rPr>
          <w:i/>
          <w:iCs/>
          <w:noProof/>
        </w:rPr>
        <w:t>Campbell Systematic Reviews</w:t>
      </w:r>
      <w:r w:rsidRPr="005E3353">
        <w:rPr>
          <w:noProof/>
        </w:rPr>
        <w:t xml:space="preserve">, </w:t>
      </w:r>
      <w:r w:rsidRPr="005E3353">
        <w:rPr>
          <w:i/>
          <w:iCs/>
          <w:noProof/>
        </w:rPr>
        <w:t>20</w:t>
      </w:r>
      <w:r w:rsidRPr="005E3353">
        <w:rPr>
          <w:noProof/>
        </w:rPr>
        <w:t xml:space="preserve">(4), e1445. </w:t>
      </w:r>
      <w:hyperlink r:id="rId90" w:history="1">
        <w:r w:rsidR="000D02C8" w:rsidRPr="00BA3031">
          <w:rPr>
            <w:rStyle w:val="Hyperlink"/>
            <w:noProof/>
          </w:rPr>
          <w:t>https://doi.org/https://doi.org/10.1002/cl2.1445</w:t>
        </w:r>
      </w:hyperlink>
    </w:p>
    <w:p w14:paraId="3CE73A42" w14:textId="04DAAE0D" w:rsidR="000D02C8" w:rsidRDefault="000D02C8" w:rsidP="00876280">
      <w:pPr>
        <w:widowControl w:val="0"/>
        <w:autoSpaceDE w:val="0"/>
        <w:autoSpaceDN w:val="0"/>
        <w:adjustRightInd w:val="0"/>
        <w:spacing w:line="480" w:lineRule="auto"/>
        <w:ind w:left="480" w:hanging="480"/>
        <w:divId w:val="1321159839"/>
        <w:rPr>
          <w:noProof/>
        </w:rPr>
      </w:pPr>
      <w:r w:rsidRPr="000D02C8">
        <w:rPr>
          <w:noProof/>
        </w:rPr>
        <w:t>Barkowski, S., Schwartze, D., Strauss, B., Burlingame Gary, M., &amp; Rosendahl, J. (2020). Efficacy of group psychotherapy for anxiety disorders: A systematic review and meta-analysis. </w:t>
      </w:r>
      <w:r w:rsidRPr="000D02C8">
        <w:rPr>
          <w:i/>
          <w:iCs/>
          <w:noProof/>
        </w:rPr>
        <w:t>Psychotherapy Research</w:t>
      </w:r>
      <w:r w:rsidRPr="000D02C8">
        <w:rPr>
          <w:noProof/>
        </w:rPr>
        <w:t>, </w:t>
      </w:r>
      <w:r w:rsidRPr="000D02C8">
        <w:rPr>
          <w:b/>
          <w:bCs/>
          <w:noProof/>
        </w:rPr>
        <w:t>30</w:t>
      </w:r>
      <w:r w:rsidRPr="000D02C8">
        <w:rPr>
          <w:noProof/>
        </w:rPr>
        <w:t>(8), 965–982.</w:t>
      </w:r>
    </w:p>
    <w:p w14:paraId="30F31098" w14:textId="7DB5F9D1" w:rsidR="00A61042" w:rsidRDefault="00A61042" w:rsidP="00876280">
      <w:pPr>
        <w:widowControl w:val="0"/>
        <w:autoSpaceDE w:val="0"/>
        <w:autoSpaceDN w:val="0"/>
        <w:adjustRightInd w:val="0"/>
        <w:spacing w:line="480" w:lineRule="auto"/>
        <w:ind w:left="480" w:hanging="480"/>
        <w:divId w:val="1321159839"/>
        <w:rPr>
          <w:noProof/>
        </w:rPr>
      </w:pPr>
      <w:r w:rsidRPr="00A61042">
        <w:rPr>
          <w:noProof/>
        </w:rPr>
        <w:t>Bloom, D. E., Cafiero, E. T., Jané-Llopis, E., Abrahams-Gessel, S., Bloom, L. R., Fathima, S., Feigl, A. B., Gaziano, T., Mowafi, M., Pandya, A., Prettner, K., Rosenberg, L., Seligman, B., Stein, A. Z., &amp; Weinstein, C. (2011). </w:t>
      </w:r>
      <w:r w:rsidRPr="00A61042">
        <w:rPr>
          <w:i/>
          <w:iCs/>
          <w:noProof/>
        </w:rPr>
        <w:t>The global economic burden of non-communicable diseases</w:t>
      </w:r>
      <w:r w:rsidRPr="00A61042">
        <w:rPr>
          <w:noProof/>
        </w:rPr>
        <w:t>. World Economic Forum.</w:t>
      </w:r>
    </w:p>
    <w:p w14:paraId="2AF07A8C" w14:textId="3141F8A2" w:rsidR="00876280" w:rsidRDefault="00876280" w:rsidP="00876280">
      <w:pPr>
        <w:widowControl w:val="0"/>
        <w:autoSpaceDE w:val="0"/>
        <w:autoSpaceDN w:val="0"/>
        <w:adjustRightInd w:val="0"/>
        <w:spacing w:line="480" w:lineRule="auto"/>
        <w:ind w:left="480" w:hanging="480"/>
        <w:divId w:val="1321159839"/>
        <w:rPr>
          <w:noProof/>
        </w:rPr>
      </w:pPr>
      <w:r w:rsidRPr="00F164DB">
        <w:rPr>
          <w:noProof/>
          <w:lang w:val="da-DK"/>
        </w:rPr>
        <w:t xml:space="preserve">Borenstein, M., &amp; Hedges, L. V. (2019). </w:t>
      </w:r>
      <w:r w:rsidRPr="005E3353">
        <w:rPr>
          <w:noProof/>
        </w:rPr>
        <w:t xml:space="preserve">Effect sizes for meta-analysis. In H. Cooper, L. V. Hedges, &amp; J. C. Valentine (Eds.), </w:t>
      </w:r>
      <w:r w:rsidRPr="005E3353">
        <w:rPr>
          <w:i/>
          <w:iCs/>
          <w:noProof/>
        </w:rPr>
        <w:t>The handbook of research synthesis and meta-analysis</w:t>
      </w:r>
      <w:r w:rsidRPr="005E3353">
        <w:rPr>
          <w:noProof/>
        </w:rPr>
        <w:t xml:space="preserve"> (3rd ed., pp. 207–242). Russell Sage Foundation West Sussex.</w:t>
      </w:r>
    </w:p>
    <w:p w14:paraId="38097325" w14:textId="419D0ECD" w:rsidR="00471D4D" w:rsidRPr="00471D4D" w:rsidRDefault="00471D4D" w:rsidP="00471D4D">
      <w:pPr>
        <w:pStyle w:val="Bibliography"/>
        <w:divId w:val="1321159839"/>
        <w:rPr>
          <w:lang w:val="en-US"/>
        </w:rPr>
      </w:pPr>
      <w:r w:rsidRPr="00DF0789">
        <w:rPr>
          <w:lang w:val="en-US"/>
        </w:rPr>
        <w:t xml:space="preserve">Borenstein, M., Higgins, J. P. T., Hedges, L. V., &amp; Rothstein, H. R. (2017). Basics of meta-analysis: I2 is not an absolute measure of heterogeneity. </w:t>
      </w:r>
      <w:r w:rsidRPr="00DF0789">
        <w:rPr>
          <w:i/>
          <w:iCs/>
          <w:lang w:val="en-US"/>
        </w:rPr>
        <w:t>Research Synthesis Methods</w:t>
      </w:r>
      <w:r w:rsidRPr="00DF0789">
        <w:rPr>
          <w:lang w:val="en-US"/>
        </w:rPr>
        <w:t xml:space="preserve">, </w:t>
      </w:r>
      <w:r w:rsidRPr="00DF0789">
        <w:rPr>
          <w:i/>
          <w:iCs/>
          <w:lang w:val="en-US"/>
        </w:rPr>
        <w:t>8</w:t>
      </w:r>
      <w:r w:rsidRPr="00DF0789">
        <w:rPr>
          <w:lang w:val="en-US"/>
        </w:rPr>
        <w:t>(1), 5–18. https://doi.org/10.1002/jrsm.1230</w:t>
      </w:r>
    </w:p>
    <w:p w14:paraId="49AA671C" w14:textId="46892A24" w:rsidR="000E3FA4" w:rsidRDefault="000E3FA4" w:rsidP="00876280">
      <w:pPr>
        <w:widowControl w:val="0"/>
        <w:autoSpaceDE w:val="0"/>
        <w:autoSpaceDN w:val="0"/>
        <w:adjustRightInd w:val="0"/>
        <w:spacing w:line="480" w:lineRule="auto"/>
        <w:ind w:left="480" w:hanging="480"/>
        <w:divId w:val="1321159839"/>
        <w:rPr>
          <w:noProof/>
        </w:rPr>
      </w:pPr>
      <w:r w:rsidRPr="000E3FA4">
        <w:rPr>
          <w:noProof/>
        </w:rPr>
        <w:t xml:space="preserve">Brouwers, E. P. (2020). Social stigma is an underestimated contributing factor to unemployment in people with mental illness or mental health issues: position paper and future </w:t>
      </w:r>
      <w:r w:rsidRPr="000E3FA4">
        <w:rPr>
          <w:noProof/>
        </w:rPr>
        <w:lastRenderedPageBreak/>
        <w:t>directions. </w:t>
      </w:r>
      <w:r w:rsidRPr="000E3FA4">
        <w:rPr>
          <w:i/>
          <w:iCs/>
          <w:noProof/>
        </w:rPr>
        <w:t>BMC psychology</w:t>
      </w:r>
      <w:r w:rsidRPr="000E3FA4">
        <w:rPr>
          <w:noProof/>
        </w:rPr>
        <w:t>, </w:t>
      </w:r>
      <w:r w:rsidRPr="000E3FA4">
        <w:rPr>
          <w:i/>
          <w:iCs/>
          <w:noProof/>
        </w:rPr>
        <w:t>8</w:t>
      </w:r>
      <w:r w:rsidRPr="000E3FA4">
        <w:rPr>
          <w:noProof/>
        </w:rPr>
        <w:t>(1), 36.</w:t>
      </w:r>
    </w:p>
    <w:p w14:paraId="1F44107A" w14:textId="5190A92A"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Brown, R. A., &amp; Lewinsohn, P. M. (1984). A psychoeducational approach to the treatment of depression: Comparison of group, individual, and minimal contact procedures. </w:t>
      </w:r>
      <w:r w:rsidRPr="00491134">
        <w:rPr>
          <w:i/>
          <w:iCs/>
          <w:noProof/>
        </w:rPr>
        <w:t>Journal of Consulting and Clinical Psychology</w:t>
      </w:r>
      <w:r w:rsidRPr="00491134">
        <w:rPr>
          <w:noProof/>
        </w:rPr>
        <w:t>, </w:t>
      </w:r>
      <w:r w:rsidRPr="00491134">
        <w:rPr>
          <w:b/>
          <w:bCs/>
          <w:noProof/>
        </w:rPr>
        <w:t>52</w:t>
      </w:r>
      <w:r w:rsidRPr="00491134">
        <w:rPr>
          <w:noProof/>
        </w:rPr>
        <w:t>(5), 774.</w:t>
      </w:r>
    </w:p>
    <w:p w14:paraId="73D8DAB0" w14:textId="77777777" w:rsidR="00814B26" w:rsidRDefault="00814B26" w:rsidP="00814B26">
      <w:pPr>
        <w:widowControl w:val="0"/>
        <w:autoSpaceDE w:val="0"/>
        <w:autoSpaceDN w:val="0"/>
        <w:adjustRightInd w:val="0"/>
        <w:spacing w:line="480" w:lineRule="auto"/>
        <w:ind w:left="480" w:hanging="480"/>
        <w:divId w:val="1321159839"/>
        <w:rPr>
          <w:noProof/>
          <w:lang w:val="en-US"/>
        </w:rPr>
      </w:pPr>
      <w:r w:rsidRPr="00666D2C">
        <w:rPr>
          <w:noProof/>
          <w:lang w:val="en-US"/>
        </w:rPr>
        <w:t>Bøg, M., Filges, T., Brännström, L., Jørgensen Anne-Marie, K., &amp; Fredrikksson Maja, K. (2017). </w:t>
      </w:r>
      <w:r w:rsidRPr="00814B26">
        <w:rPr>
          <w:noProof/>
          <w:lang w:val="en-US"/>
        </w:rPr>
        <w:t>12-step programs for reducing illicit drug use. </w:t>
      </w:r>
      <w:r w:rsidRPr="00814B26">
        <w:rPr>
          <w:i/>
          <w:iCs/>
          <w:noProof/>
          <w:lang w:val="en-US"/>
        </w:rPr>
        <w:t>Campbell Systematic Reviews</w:t>
      </w:r>
      <w:r w:rsidRPr="00814B26">
        <w:rPr>
          <w:noProof/>
          <w:lang w:val="en-US"/>
        </w:rPr>
        <w:t>, </w:t>
      </w:r>
      <w:r w:rsidRPr="00814B26">
        <w:rPr>
          <w:b/>
          <w:bCs/>
          <w:noProof/>
          <w:lang w:val="en-US"/>
        </w:rPr>
        <w:t>13</w:t>
      </w:r>
      <w:r w:rsidRPr="00814B26">
        <w:rPr>
          <w:noProof/>
          <w:lang w:val="en-US"/>
        </w:rPr>
        <w:t>(1), 1–149.</w:t>
      </w:r>
    </w:p>
    <w:p w14:paraId="5B8DE337" w14:textId="7E0EB3D9" w:rsidR="00471D4D" w:rsidRDefault="00471D4D" w:rsidP="00471D4D">
      <w:pPr>
        <w:pStyle w:val="Bibliography"/>
        <w:divId w:val="1321159839"/>
        <w:rPr>
          <w:lang w:val="en-US"/>
        </w:rPr>
      </w:pPr>
      <w:r w:rsidRPr="00DF0789">
        <w:rPr>
          <w:lang w:val="en-US"/>
        </w:rPr>
        <w:t xml:space="preserve">Canty, A., &amp; Ripley, B. (2017). Package ‘boot.’ </w:t>
      </w:r>
      <w:r w:rsidRPr="00DF0789">
        <w:rPr>
          <w:i/>
          <w:iCs/>
          <w:lang w:val="en-US"/>
        </w:rPr>
        <w:t>Bootstrap Functions. CRAN R Proj</w:t>
      </w:r>
      <w:r w:rsidRPr="00DF0789">
        <w:rPr>
          <w:lang w:val="en-US"/>
        </w:rPr>
        <w:t>.</w:t>
      </w:r>
    </w:p>
    <w:p w14:paraId="7731B466" w14:textId="29A9DA55" w:rsidR="00471D4D" w:rsidRPr="00471D4D" w:rsidRDefault="00471D4D" w:rsidP="00471D4D">
      <w:pPr>
        <w:pStyle w:val="Bibliography"/>
        <w:divId w:val="1321159839"/>
        <w:rPr>
          <w:lang w:val="en-US"/>
        </w:rPr>
      </w:pPr>
      <w:r w:rsidRPr="00DF0789">
        <w:rPr>
          <w:lang w:val="en-US"/>
        </w:rPr>
        <w:t xml:space="preserve">Carter, E. C., Schönbrodt, F. D., Gervais, W. M., &amp; Hilgard, J. (2019). Correcting for bias in psychology: A comparison of meta-analytic methods. </w:t>
      </w:r>
      <w:r w:rsidRPr="00DF0789">
        <w:rPr>
          <w:i/>
          <w:iCs/>
          <w:lang w:val="en-US"/>
        </w:rPr>
        <w:t>Advances in Methods and Practices in Psychological Science</w:t>
      </w:r>
      <w:r w:rsidRPr="00DF0789">
        <w:rPr>
          <w:lang w:val="en-US"/>
        </w:rPr>
        <w:t xml:space="preserve">, </w:t>
      </w:r>
      <w:r w:rsidRPr="00DF0789">
        <w:rPr>
          <w:i/>
          <w:iCs/>
          <w:lang w:val="en-US"/>
        </w:rPr>
        <w:t>2</w:t>
      </w:r>
      <w:r w:rsidRPr="00DF0789">
        <w:rPr>
          <w:lang w:val="en-US"/>
        </w:rPr>
        <w:t>(2), 115–144. https://doi.org/10.1177/2515245919847196</w:t>
      </w:r>
    </w:p>
    <w:p w14:paraId="0C61EE7F" w14:textId="3F567BD1" w:rsidR="00C66EBC" w:rsidRDefault="00C66EBC" w:rsidP="00814B26">
      <w:pPr>
        <w:widowControl w:val="0"/>
        <w:autoSpaceDE w:val="0"/>
        <w:autoSpaceDN w:val="0"/>
        <w:adjustRightInd w:val="0"/>
        <w:spacing w:line="480" w:lineRule="auto"/>
        <w:ind w:left="480" w:hanging="480"/>
        <w:divId w:val="1321159839"/>
        <w:rPr>
          <w:noProof/>
        </w:rPr>
      </w:pPr>
      <w:r w:rsidRPr="00C66EBC">
        <w:rPr>
          <w:noProof/>
        </w:rPr>
        <w:t>Castle, D., Berk, M., Berk, L., Lauder, S., Chamberlain, J., &amp; Gilbert, M. (2007). Pilot of group intervention for bipolar disorder. </w:t>
      </w:r>
      <w:r w:rsidRPr="00C66EBC">
        <w:rPr>
          <w:i/>
          <w:iCs/>
          <w:noProof/>
        </w:rPr>
        <w:t>International Journal of Psychiatry in Clinical Practice</w:t>
      </w:r>
      <w:r w:rsidRPr="00C66EBC">
        <w:rPr>
          <w:noProof/>
        </w:rPr>
        <w:t>, </w:t>
      </w:r>
      <w:r w:rsidRPr="00C66EBC">
        <w:rPr>
          <w:b/>
          <w:bCs/>
          <w:noProof/>
        </w:rPr>
        <w:t>11</w:t>
      </w:r>
      <w:r w:rsidRPr="00C66EBC">
        <w:rPr>
          <w:noProof/>
        </w:rPr>
        <w:t>(4), 279–284.</w:t>
      </w:r>
    </w:p>
    <w:p w14:paraId="45521F35" w14:textId="39404473" w:rsidR="00471D4D" w:rsidRPr="00814B26" w:rsidRDefault="00471D4D" w:rsidP="00471D4D">
      <w:pPr>
        <w:pStyle w:val="Bibliography"/>
        <w:divId w:val="1321159839"/>
        <w:rPr>
          <w:lang w:val="en-US"/>
        </w:rPr>
      </w:pPr>
      <w:r w:rsidRPr="007641D9">
        <w:rPr>
          <w:lang w:val="da-DK"/>
        </w:rPr>
        <w:t xml:space="preserve">Chen, M., &amp; Pustejovsky, J. E. (2025). </w:t>
      </w:r>
      <w:r w:rsidRPr="00DF0789">
        <w:rPr>
          <w:lang w:val="en-US"/>
        </w:rPr>
        <w:t xml:space="preserve">Adapting methods for correcting selective reporting bias in meta-analysis of dependent effect sizes. </w:t>
      </w:r>
      <w:r w:rsidRPr="00DF0789">
        <w:rPr>
          <w:i/>
          <w:iCs/>
          <w:lang w:val="en-US"/>
        </w:rPr>
        <w:t>Psychological Methods</w:t>
      </w:r>
      <w:r w:rsidRPr="00DF0789">
        <w:rPr>
          <w:lang w:val="en-US"/>
        </w:rPr>
        <w:t xml:space="preserve">, </w:t>
      </w:r>
      <w:r w:rsidRPr="00DF0789">
        <w:rPr>
          <w:i/>
          <w:iCs/>
          <w:lang w:val="en-US"/>
        </w:rPr>
        <w:t>Online first</w:t>
      </w:r>
      <w:r w:rsidRPr="00DF0789">
        <w:rPr>
          <w:lang w:val="en-US"/>
        </w:rPr>
        <w:t>. https://doi.org/10.1037/met0000773</w:t>
      </w:r>
    </w:p>
    <w:p w14:paraId="2BFAF49A" w14:textId="0697F481" w:rsidR="000E3FA4" w:rsidRDefault="00876280" w:rsidP="000E3FA4">
      <w:pPr>
        <w:widowControl w:val="0"/>
        <w:autoSpaceDE w:val="0"/>
        <w:autoSpaceDN w:val="0"/>
        <w:adjustRightInd w:val="0"/>
        <w:spacing w:line="480" w:lineRule="auto"/>
        <w:ind w:left="480" w:hanging="480"/>
        <w:divId w:val="1321159839"/>
        <w:rPr>
          <w:noProof/>
        </w:rPr>
      </w:pPr>
      <w:r w:rsidRPr="00666D2C">
        <w:rPr>
          <w:noProof/>
          <w:lang w:val="en-US"/>
        </w:rPr>
        <w:t xml:space="preserve">Chen, M., &amp; Pustejovsky, J. E. (2024). </w:t>
      </w:r>
      <w:r w:rsidRPr="005E3353">
        <w:rPr>
          <w:noProof/>
        </w:rPr>
        <w:t xml:space="preserve">Adapting Methods for Correcting Selective Reporting Bias in Meta-Analysis of Dependent Effect Sizes. </w:t>
      </w:r>
      <w:r w:rsidRPr="005E3353">
        <w:rPr>
          <w:i/>
          <w:iCs/>
          <w:noProof/>
        </w:rPr>
        <w:t>OSF</w:t>
      </w:r>
      <w:r w:rsidRPr="005E3353">
        <w:rPr>
          <w:noProof/>
        </w:rPr>
        <w:t xml:space="preserve">. </w:t>
      </w:r>
      <w:hyperlink r:id="rId91" w:history="1">
        <w:r w:rsidR="000E3FA4" w:rsidRPr="00BA3031">
          <w:rPr>
            <w:rStyle w:val="Hyperlink"/>
            <w:noProof/>
          </w:rPr>
          <w:t>https://doi.org/10.31222/osf.io/jq52s</w:t>
        </w:r>
      </w:hyperlink>
    </w:p>
    <w:p w14:paraId="19FF77DD" w14:textId="7F42CF2D" w:rsidR="00471D4D" w:rsidRDefault="00471D4D" w:rsidP="00471D4D">
      <w:pPr>
        <w:pStyle w:val="Bibliography"/>
        <w:divId w:val="1321159839"/>
      </w:pPr>
      <w:r w:rsidRPr="00DF0789">
        <w:rPr>
          <w:lang w:val="en-US"/>
        </w:rPr>
        <w:lastRenderedPageBreak/>
        <w:t xml:space="preserve">Cheung, A. C. K., &amp; Slavin, R. E. (2016). How methodological features affect effect sizes in education. </w:t>
      </w:r>
      <w:r>
        <w:rPr>
          <w:i/>
          <w:iCs/>
        </w:rPr>
        <w:t>Educational Researcher</w:t>
      </w:r>
      <w:r>
        <w:t xml:space="preserve">, </w:t>
      </w:r>
      <w:r>
        <w:rPr>
          <w:i/>
          <w:iCs/>
        </w:rPr>
        <w:t>45</w:t>
      </w:r>
      <w:r>
        <w:t>(5), 283–292. https://doi.org/10.3102/0013189X16656615</w:t>
      </w:r>
    </w:p>
    <w:p w14:paraId="5D4FB298" w14:textId="4348228C" w:rsidR="00686513" w:rsidRDefault="00686513" w:rsidP="000E3FA4">
      <w:pPr>
        <w:widowControl w:val="0"/>
        <w:autoSpaceDE w:val="0"/>
        <w:autoSpaceDN w:val="0"/>
        <w:adjustRightInd w:val="0"/>
        <w:spacing w:line="480" w:lineRule="auto"/>
        <w:ind w:left="480" w:hanging="480"/>
        <w:divId w:val="1321159839"/>
        <w:rPr>
          <w:noProof/>
        </w:rPr>
      </w:pPr>
      <w:r w:rsidRPr="00686513">
        <w:rPr>
          <w:noProof/>
        </w:rPr>
        <w:t>Coco, G. L., Melchiori, F., Oieni, V., Infurna, M. R., Strauss, B., Schwartze, D., Rosendahl, J., &amp; Gullo, S. (2019). Group treatment for substance use disorder in adults: A systematic review and meta-analysis of randomized-controlled trials. </w:t>
      </w:r>
      <w:r w:rsidRPr="00686513">
        <w:rPr>
          <w:i/>
          <w:iCs/>
          <w:noProof/>
        </w:rPr>
        <w:t>Journal of Substance Abuse Treatment</w:t>
      </w:r>
      <w:r w:rsidRPr="00686513">
        <w:rPr>
          <w:noProof/>
        </w:rPr>
        <w:t>, </w:t>
      </w:r>
      <w:r w:rsidRPr="00686513">
        <w:rPr>
          <w:b/>
          <w:bCs/>
          <w:noProof/>
        </w:rPr>
        <w:t>99</w:t>
      </w:r>
      <w:r w:rsidRPr="00686513">
        <w:rPr>
          <w:noProof/>
        </w:rPr>
        <w:t>, 104–116</w:t>
      </w:r>
    </w:p>
    <w:p w14:paraId="14A2B06E" w14:textId="3B811FB4" w:rsidR="00686513" w:rsidRPr="00666D2C" w:rsidRDefault="00686513" w:rsidP="000E3FA4">
      <w:pPr>
        <w:widowControl w:val="0"/>
        <w:autoSpaceDE w:val="0"/>
        <w:autoSpaceDN w:val="0"/>
        <w:adjustRightInd w:val="0"/>
        <w:spacing w:line="480" w:lineRule="auto"/>
        <w:ind w:left="480" w:hanging="480"/>
        <w:divId w:val="1321159839"/>
        <w:rPr>
          <w:noProof/>
          <w:lang w:val="da-DK"/>
        </w:rPr>
      </w:pPr>
      <w:r w:rsidRPr="00686513">
        <w:rPr>
          <w:noProof/>
        </w:rPr>
        <w:t>Colom, F., &amp; Vieta, E. (2004). A perspective on the use of psychoeducation, cognitive-behavioral therapy and interpersonal therapy for bipolar patients. </w:t>
      </w:r>
      <w:r w:rsidRPr="00666D2C">
        <w:rPr>
          <w:i/>
          <w:iCs/>
          <w:noProof/>
          <w:lang w:val="da-DK"/>
        </w:rPr>
        <w:t>Bipolar Disorders</w:t>
      </w:r>
      <w:r w:rsidRPr="00666D2C">
        <w:rPr>
          <w:noProof/>
          <w:lang w:val="da-DK"/>
        </w:rPr>
        <w:t>, </w:t>
      </w:r>
      <w:r w:rsidRPr="00666D2C">
        <w:rPr>
          <w:b/>
          <w:bCs/>
          <w:noProof/>
          <w:lang w:val="da-DK"/>
        </w:rPr>
        <w:t>6</w:t>
      </w:r>
      <w:r w:rsidRPr="00666D2C">
        <w:rPr>
          <w:noProof/>
          <w:lang w:val="da-DK"/>
        </w:rPr>
        <w:t>(6), 480–486.</w:t>
      </w:r>
    </w:p>
    <w:p w14:paraId="4A092431" w14:textId="4F3AF15D" w:rsidR="00471D4D" w:rsidRPr="00666D2C" w:rsidRDefault="00471D4D" w:rsidP="00471D4D">
      <w:pPr>
        <w:pStyle w:val="Bibliography"/>
        <w:divId w:val="1321159839"/>
        <w:rPr>
          <w:lang w:val="en-US"/>
        </w:rPr>
      </w:pPr>
      <w:r w:rsidRPr="00471D4D">
        <w:rPr>
          <w:lang w:val="da-DK"/>
        </w:rPr>
        <w:t xml:space="preserve">Dalgaard, N. T., Flensborg Jensen, M. C., Bengtsen, E., Krassel, K. F., &amp; Vembye, M. H. (2022). </w:t>
      </w:r>
      <w:r w:rsidRPr="00DF0789">
        <w:rPr>
          <w:lang w:val="en-US"/>
        </w:rPr>
        <w:t xml:space="preserve">PROTOCOL: Group‐based community interventions to support the social reintegration of marginalised adults with mental illness. </w:t>
      </w:r>
      <w:r w:rsidRPr="00DF0789">
        <w:rPr>
          <w:i/>
          <w:iCs/>
          <w:lang w:val="en-US"/>
        </w:rPr>
        <w:t>Campbell Systematic Reviews</w:t>
      </w:r>
      <w:r w:rsidRPr="00DF0789">
        <w:rPr>
          <w:lang w:val="en-US"/>
        </w:rPr>
        <w:t xml:space="preserve">, </w:t>
      </w:r>
      <w:r w:rsidRPr="00DF0789">
        <w:rPr>
          <w:i/>
          <w:iCs/>
          <w:lang w:val="en-US"/>
        </w:rPr>
        <w:t>18</w:t>
      </w:r>
      <w:r w:rsidRPr="00DF0789">
        <w:rPr>
          <w:lang w:val="en-US"/>
        </w:rPr>
        <w:t xml:space="preserve">(3), e1254. </w:t>
      </w:r>
      <w:hyperlink r:id="rId92" w:history="1">
        <w:r w:rsidRPr="00666D2C">
          <w:rPr>
            <w:rStyle w:val="Hyperlink"/>
            <w:lang w:val="en-US"/>
          </w:rPr>
          <w:t>https://doi.org/10.1002/cl2.1254</w:t>
        </w:r>
      </w:hyperlink>
    </w:p>
    <w:p w14:paraId="661A6659" w14:textId="51966DC0" w:rsidR="00471D4D" w:rsidRPr="00471D4D" w:rsidRDefault="00471D4D" w:rsidP="00471D4D">
      <w:pPr>
        <w:pStyle w:val="Bibliography"/>
        <w:divId w:val="1321159839"/>
        <w:rPr>
          <w:lang w:val="en-US"/>
        </w:rPr>
      </w:pPr>
      <w:r w:rsidRPr="00666D2C">
        <w:rPr>
          <w:lang w:val="en-US"/>
        </w:rPr>
        <w:t xml:space="preserve">Dietrichson, J., Seerup, J. K., Jensen, S. E. I., Klejs, J., Bengtsen, E., Strandby, M. W., &amp; Thomsen, M. K. (2025). </w:t>
      </w:r>
      <w:r w:rsidRPr="00DF0789">
        <w:rPr>
          <w:lang w:val="en-US"/>
        </w:rPr>
        <w:t xml:space="preserve">School-Based Language, Math, and Reading Interventions for Executive Functions in Children and Adolescents: A Systematic Review. EdWorkingPaper No. 25-1198. </w:t>
      </w:r>
      <w:r w:rsidRPr="00DF0789">
        <w:rPr>
          <w:i/>
          <w:iCs/>
          <w:lang w:val="en-US"/>
        </w:rPr>
        <w:t>Annenberg Institute for School Reform at Brown University</w:t>
      </w:r>
      <w:r w:rsidRPr="00DF0789">
        <w:rPr>
          <w:lang w:val="en-US"/>
        </w:rPr>
        <w:t>.</w:t>
      </w:r>
    </w:p>
    <w:p w14:paraId="39208A5E" w14:textId="4EC03E68" w:rsidR="009B50F3" w:rsidRDefault="009B50F3" w:rsidP="000E3FA4">
      <w:pPr>
        <w:widowControl w:val="0"/>
        <w:autoSpaceDE w:val="0"/>
        <w:autoSpaceDN w:val="0"/>
        <w:adjustRightInd w:val="0"/>
        <w:spacing w:line="480" w:lineRule="auto"/>
        <w:ind w:left="480" w:hanging="480"/>
        <w:divId w:val="1321159839"/>
        <w:rPr>
          <w:noProof/>
        </w:rPr>
      </w:pPr>
      <w:r w:rsidRPr="009B50F3">
        <w:rPr>
          <w:noProof/>
        </w:rPr>
        <w:t>Dinos, S., Stevens, S., Serfaty, M., Weich, S., &amp; King, M. (2004). Stigma: the feelings and experiences of 46 people with mental illness: qualitative study. </w:t>
      </w:r>
      <w:r w:rsidRPr="009B50F3">
        <w:rPr>
          <w:i/>
          <w:iCs/>
          <w:noProof/>
        </w:rPr>
        <w:t>The British Journal of Psychiatry</w:t>
      </w:r>
      <w:r w:rsidRPr="009B50F3">
        <w:rPr>
          <w:noProof/>
        </w:rPr>
        <w:t>, </w:t>
      </w:r>
      <w:r w:rsidRPr="009B50F3">
        <w:rPr>
          <w:i/>
          <w:iCs/>
          <w:noProof/>
        </w:rPr>
        <w:t>184</w:t>
      </w:r>
      <w:r w:rsidRPr="009B50F3">
        <w:rPr>
          <w:noProof/>
        </w:rPr>
        <w:t>(2), 176-181.</w:t>
      </w:r>
    </w:p>
    <w:p w14:paraId="397CCB66" w14:textId="77777777" w:rsidR="000E3FA4" w:rsidRDefault="000E3FA4" w:rsidP="000E3FA4">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Draine, J., Salzer, M. S., Culhane, D. P., &amp; Hadley, T. R. (2002). Role of social disadvantage in </w:t>
      </w:r>
      <w:r w:rsidRPr="00567968">
        <w:rPr>
          <w:color w:val="222222"/>
          <w:lang w:val="en-US"/>
        </w:rPr>
        <w:lastRenderedPageBreak/>
        <w:t xml:space="preserve">crime, joblessness, and homelessness among persons with serious mental illness. </w:t>
      </w:r>
      <w:r w:rsidRPr="00567968">
        <w:rPr>
          <w:i/>
          <w:iCs/>
          <w:color w:val="222222"/>
          <w:lang w:val="en-US"/>
        </w:rPr>
        <w:t>Psychiatric Services</w:t>
      </w:r>
      <w:r w:rsidRPr="00567968">
        <w:rPr>
          <w:color w:val="222222"/>
          <w:lang w:val="en-US"/>
        </w:rPr>
        <w:t xml:space="preserve">, </w:t>
      </w:r>
      <w:r w:rsidRPr="00567968">
        <w:rPr>
          <w:i/>
          <w:iCs/>
          <w:color w:val="222222"/>
          <w:lang w:val="en-US"/>
        </w:rPr>
        <w:t>53</w:t>
      </w:r>
      <w:r w:rsidRPr="00567968">
        <w:rPr>
          <w:color w:val="222222"/>
          <w:lang w:val="en-US"/>
        </w:rPr>
        <w:t>(5), 565-573.</w:t>
      </w:r>
    </w:p>
    <w:p w14:paraId="7B0D1858" w14:textId="53D66E12" w:rsidR="00665888" w:rsidRDefault="00665888" w:rsidP="000E3FA4">
      <w:pPr>
        <w:widowControl w:val="0"/>
        <w:autoSpaceDE w:val="0"/>
        <w:autoSpaceDN w:val="0"/>
        <w:adjustRightInd w:val="0"/>
        <w:spacing w:line="480" w:lineRule="auto"/>
        <w:ind w:left="480" w:hanging="480"/>
        <w:divId w:val="1321159839"/>
        <w:rPr>
          <w:noProof/>
          <w:lang w:val="en-US"/>
        </w:rPr>
      </w:pPr>
      <w:r w:rsidRPr="00665888">
        <w:rPr>
          <w:noProof/>
        </w:rPr>
        <w:t>Eklund, M., Tjörnstrand, C., Sandlund, M., &amp; Argentzell, E. (2017). Effectiveness of balancing everyday life (BEL) versus standard occupational therapy for activity engagement and functioning among people with mental illness—A cluster RCT study. </w:t>
      </w:r>
      <w:r w:rsidRPr="00665888">
        <w:rPr>
          <w:i/>
          <w:iCs/>
          <w:noProof/>
        </w:rPr>
        <w:t>BMC Psychiatry</w:t>
      </w:r>
      <w:r w:rsidRPr="00665888">
        <w:rPr>
          <w:noProof/>
        </w:rPr>
        <w:t>, </w:t>
      </w:r>
      <w:r w:rsidRPr="00665888">
        <w:rPr>
          <w:b/>
          <w:bCs/>
          <w:noProof/>
        </w:rPr>
        <w:t>17</w:t>
      </w:r>
      <w:r w:rsidRPr="00665888">
        <w:rPr>
          <w:noProof/>
        </w:rPr>
        <w:t>(1), 1–12.</w:t>
      </w:r>
    </w:p>
    <w:p w14:paraId="424458C7" w14:textId="4CD63846" w:rsidR="00876280" w:rsidRDefault="00876280" w:rsidP="000E3FA4">
      <w:pPr>
        <w:widowControl w:val="0"/>
        <w:autoSpaceDE w:val="0"/>
        <w:autoSpaceDN w:val="0"/>
        <w:adjustRightInd w:val="0"/>
        <w:spacing w:line="480" w:lineRule="auto"/>
        <w:ind w:left="480" w:hanging="480"/>
        <w:divId w:val="1321159839"/>
        <w:rPr>
          <w:noProof/>
        </w:rPr>
      </w:pPr>
      <w:r w:rsidRPr="005E3353">
        <w:rPr>
          <w:noProof/>
        </w:rPr>
        <w:t xml:space="preserve">Eldridge, S., Campbell, M. K., Campbell, M. J., Drahota, A. K., Giraudeau, B., Reeves, B. C., Siegfried, N., &amp; Higgins, J. P. (2021). </w:t>
      </w:r>
      <w:r w:rsidRPr="005E3353">
        <w:rPr>
          <w:i/>
          <w:iCs/>
          <w:noProof/>
        </w:rPr>
        <w:t>Revised Cochrane risk of bias tool for randomized trials (RoB 2): Additional considerations for cluster-randomized trials (RoB 2 CRT)</w:t>
      </w:r>
      <w:r w:rsidRPr="005E3353">
        <w:rPr>
          <w:noProof/>
        </w:rPr>
        <w:t xml:space="preserve">. Cochrane Bias Methods Group. </w:t>
      </w:r>
      <w:hyperlink r:id="rId93" w:history="1">
        <w:r w:rsidR="000E3FA4" w:rsidRPr="00BA3031">
          <w:rPr>
            <w:rStyle w:val="Hyperlink"/>
            <w:noProof/>
          </w:rPr>
          <w:t>https://drive.google.com/file/d/1yDQtDkrp68_8kJiIUdbongK99sx7RFI-/view</w:t>
        </w:r>
      </w:hyperlink>
    </w:p>
    <w:p w14:paraId="7E8A508A" w14:textId="001047BC" w:rsidR="00E04A22" w:rsidRPr="00666D2C" w:rsidRDefault="00E04A22" w:rsidP="00E04A22">
      <w:pPr>
        <w:widowControl w:val="0"/>
        <w:autoSpaceDE w:val="0"/>
        <w:autoSpaceDN w:val="0"/>
        <w:adjustRightInd w:val="0"/>
        <w:spacing w:line="480" w:lineRule="auto"/>
        <w:divId w:val="1321159839"/>
        <w:rPr>
          <w:noProof/>
          <w:lang w:val="en-US"/>
        </w:rPr>
      </w:pPr>
      <w:r w:rsidRPr="00E04A22">
        <w:rPr>
          <w:noProof/>
          <w:lang w:val="en-US"/>
        </w:rPr>
        <w:t>Fehr, S. S. (2019). </w:t>
      </w:r>
      <w:r w:rsidRPr="00E04A22">
        <w:rPr>
          <w:i/>
          <w:iCs/>
          <w:noProof/>
          <w:lang w:val="en-US"/>
        </w:rPr>
        <w:t>Introduction to group therapy</w:t>
      </w:r>
      <w:r w:rsidRPr="00E04A22">
        <w:rPr>
          <w:noProof/>
          <w:lang w:val="en-US"/>
        </w:rPr>
        <w:t xml:space="preserve"> ( 3rd ed.). </w:t>
      </w:r>
      <w:r w:rsidRPr="00666D2C">
        <w:rPr>
          <w:noProof/>
          <w:lang w:val="en-US"/>
        </w:rPr>
        <w:t>Routledge, London: UK</w:t>
      </w:r>
    </w:p>
    <w:p w14:paraId="740ED1AE" w14:textId="5498E608" w:rsidR="000E3FA4" w:rsidRDefault="000E3FA4" w:rsidP="000E3FA4">
      <w:pPr>
        <w:widowControl w:val="0"/>
        <w:autoSpaceDE w:val="0"/>
        <w:autoSpaceDN w:val="0"/>
        <w:adjustRightInd w:val="0"/>
        <w:spacing w:line="480" w:lineRule="auto"/>
        <w:ind w:left="480" w:hanging="480"/>
        <w:divId w:val="1321159839"/>
        <w:rPr>
          <w:noProof/>
        </w:rPr>
      </w:pPr>
      <w:r w:rsidRPr="000E3FA4">
        <w:rPr>
          <w:noProof/>
        </w:rPr>
        <w:t>Feldman, D. B., &amp; Crandall, C. S. (2007). Dimensions of mental illness stigma: What about mental illness causes social rejection?. </w:t>
      </w:r>
      <w:r w:rsidRPr="000E3FA4">
        <w:rPr>
          <w:i/>
          <w:iCs/>
          <w:noProof/>
        </w:rPr>
        <w:t>Journal of social and clinical psychology</w:t>
      </w:r>
      <w:r w:rsidRPr="000E3FA4">
        <w:rPr>
          <w:noProof/>
        </w:rPr>
        <w:t>, </w:t>
      </w:r>
      <w:r w:rsidRPr="000E3FA4">
        <w:rPr>
          <w:i/>
          <w:iCs/>
          <w:noProof/>
        </w:rPr>
        <w:t>26</w:t>
      </w:r>
      <w:r w:rsidRPr="000E3FA4">
        <w:rPr>
          <w:noProof/>
        </w:rPr>
        <w:t>(2), 137-154.</w:t>
      </w:r>
    </w:p>
    <w:p w14:paraId="7DF252EB" w14:textId="77777777" w:rsidR="00471D4D" w:rsidRPr="00DF0789" w:rsidRDefault="00471D4D" w:rsidP="00471D4D">
      <w:pPr>
        <w:pStyle w:val="Bibliography"/>
        <w:divId w:val="1321159839"/>
        <w:rPr>
          <w:lang w:val="en-US"/>
        </w:rPr>
      </w:pPr>
      <w:r w:rsidRPr="00471D4D">
        <w:t xml:space="preserve">Fernández-Castilla, B., Aloe, A. M., Declercq, L., Jamshidi, L., Beretvas, S. N., Onghena, P., &amp; Van den Noortgate, W. (2020). </w:t>
      </w:r>
      <w:r w:rsidRPr="00DF0789">
        <w:rPr>
          <w:lang w:val="en-US"/>
        </w:rPr>
        <w:t xml:space="preserve">Estimating outcome-specific effects in meta-analyses of multiple outcomes: A simulation study. </w:t>
      </w:r>
      <w:r w:rsidRPr="00DF0789">
        <w:rPr>
          <w:i/>
          <w:iCs/>
          <w:lang w:val="en-US"/>
        </w:rPr>
        <w:t>Behavior Research Methods</w:t>
      </w:r>
      <w:r w:rsidRPr="00DF0789">
        <w:rPr>
          <w:lang w:val="en-US"/>
        </w:rPr>
        <w:t xml:space="preserve">, </w:t>
      </w:r>
      <w:r w:rsidRPr="00DF0789">
        <w:rPr>
          <w:i/>
          <w:iCs/>
          <w:lang w:val="en-US"/>
        </w:rPr>
        <w:t>53</w:t>
      </w:r>
      <w:r w:rsidRPr="00DF0789">
        <w:rPr>
          <w:lang w:val="en-US"/>
        </w:rPr>
        <w:t>(1), 702–717. https://doi.org/10.3758/s13428-020-01459-4</w:t>
      </w:r>
    </w:p>
    <w:p w14:paraId="5463EDDE" w14:textId="77777777" w:rsidR="00471D4D" w:rsidRPr="00471D4D" w:rsidRDefault="00471D4D" w:rsidP="00471D4D">
      <w:pPr>
        <w:pStyle w:val="Bibliography"/>
        <w:divId w:val="1321159839"/>
        <w:rPr>
          <w:lang w:val="en-US"/>
        </w:rPr>
      </w:pPr>
      <w:r w:rsidRPr="00DF0789">
        <w:rPr>
          <w:lang w:val="en-US"/>
        </w:rPr>
        <w:t xml:space="preserve">Fernández-Castilla, B., Declercq, L., Jamshidi, L., Beretvas, N., Onghena, P., &amp; Van den Noortgate, W. (2020). Visual representations of meta-analyses of multiple outcomes: Extensions to forest plots, funnel plots, and caterpillar plots. </w:t>
      </w:r>
      <w:r w:rsidRPr="00DF0789">
        <w:rPr>
          <w:i/>
          <w:iCs/>
          <w:lang w:val="en-US"/>
        </w:rPr>
        <w:t>Methodology</w:t>
      </w:r>
      <w:r w:rsidRPr="00DF0789">
        <w:rPr>
          <w:lang w:val="en-US"/>
        </w:rPr>
        <w:t xml:space="preserve">, </w:t>
      </w:r>
      <w:r w:rsidRPr="00DF0789">
        <w:rPr>
          <w:i/>
          <w:iCs/>
          <w:lang w:val="en-US"/>
        </w:rPr>
        <w:t>16</w:t>
      </w:r>
      <w:r w:rsidRPr="00DF0789">
        <w:rPr>
          <w:lang w:val="en-US"/>
        </w:rPr>
        <w:t>(4), 299–315. https://doi.org/10.5964/meth.4013</w:t>
      </w:r>
    </w:p>
    <w:p w14:paraId="373E7AAA" w14:textId="77777777" w:rsidR="00471D4D" w:rsidRPr="00DF0789" w:rsidRDefault="00471D4D" w:rsidP="00471D4D">
      <w:pPr>
        <w:pStyle w:val="Bibliography"/>
        <w:divId w:val="1321159839"/>
        <w:rPr>
          <w:lang w:val="en-US"/>
        </w:rPr>
      </w:pPr>
      <w:bookmarkStart w:id="136" w:name="_Hlk213236540"/>
    </w:p>
    <w:bookmarkEnd w:id="136"/>
    <w:p w14:paraId="525E1256" w14:textId="27E13A94" w:rsidR="00471D4D" w:rsidRPr="00471D4D" w:rsidRDefault="00471D4D" w:rsidP="00471D4D">
      <w:pPr>
        <w:pStyle w:val="Bibliography"/>
        <w:divId w:val="1321159839"/>
        <w:rPr>
          <w:lang w:val="en-US"/>
        </w:rPr>
      </w:pPr>
      <w:r w:rsidRPr="00DF0789">
        <w:rPr>
          <w:lang w:val="en-US"/>
        </w:rPr>
        <w:t xml:space="preserve">Fisher, Z., &amp; Tipton, E. (2015). </w:t>
      </w:r>
      <w:r w:rsidRPr="00DF0789">
        <w:rPr>
          <w:i/>
          <w:iCs/>
          <w:lang w:val="en-US"/>
        </w:rPr>
        <w:t>robumeta: An R-package for robust variance estimation in meta-analysis</w:t>
      </w:r>
      <w:r w:rsidRPr="00DF0789">
        <w:rPr>
          <w:lang w:val="en-US"/>
        </w:rPr>
        <w:t>.</w:t>
      </w:r>
    </w:p>
    <w:p w14:paraId="530EA58E" w14:textId="20577F84"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Fitzgerald, K. G., &amp; Tipton, E. (2024). Using Extant Data to Improve Estimation of the Standardized Mean Difference. </w:t>
      </w:r>
      <w:r w:rsidRPr="005E3353">
        <w:rPr>
          <w:i/>
          <w:iCs/>
          <w:noProof/>
        </w:rPr>
        <w:t>Journal of Educational and Behavioral Statistics</w:t>
      </w:r>
      <w:r w:rsidRPr="005E3353">
        <w:rPr>
          <w:noProof/>
        </w:rPr>
        <w:t xml:space="preserve">, 10769986241238478. </w:t>
      </w:r>
      <w:hyperlink r:id="rId94" w:history="1">
        <w:r w:rsidR="003646E8" w:rsidRPr="00BA3031">
          <w:rPr>
            <w:rStyle w:val="Hyperlink"/>
            <w:noProof/>
          </w:rPr>
          <w:t>https://doi.org/10.3102/10769986241238478</w:t>
        </w:r>
      </w:hyperlink>
    </w:p>
    <w:p w14:paraId="30673DE5" w14:textId="5CD75387" w:rsidR="00A163CD" w:rsidRDefault="00A163CD" w:rsidP="00876280">
      <w:pPr>
        <w:widowControl w:val="0"/>
        <w:autoSpaceDE w:val="0"/>
        <w:autoSpaceDN w:val="0"/>
        <w:adjustRightInd w:val="0"/>
        <w:spacing w:line="480" w:lineRule="auto"/>
        <w:ind w:left="480" w:hanging="480"/>
        <w:divId w:val="1321159839"/>
        <w:rPr>
          <w:noProof/>
        </w:rPr>
      </w:pPr>
      <w:r w:rsidRPr="00A163CD">
        <w:rPr>
          <w:noProof/>
        </w:rPr>
        <w:t>Ford, J. D., Fallot, R. D., &amp; Harris, M. (2009). Group therapy. </w:t>
      </w:r>
      <w:r w:rsidRPr="00A163CD">
        <w:rPr>
          <w:i/>
          <w:iCs/>
          <w:noProof/>
        </w:rPr>
        <w:t>Treating complex traumatic stress disorders: An evidence-based guide</w:t>
      </w:r>
      <w:r w:rsidRPr="00A163CD">
        <w:rPr>
          <w:noProof/>
        </w:rPr>
        <w:t>, 415-440.</w:t>
      </w:r>
    </w:p>
    <w:p w14:paraId="5493DF0E" w14:textId="170C637C" w:rsidR="003646E8" w:rsidRDefault="003646E8" w:rsidP="00876280">
      <w:pPr>
        <w:widowControl w:val="0"/>
        <w:autoSpaceDE w:val="0"/>
        <w:autoSpaceDN w:val="0"/>
        <w:adjustRightInd w:val="0"/>
        <w:spacing w:line="480" w:lineRule="auto"/>
        <w:ind w:left="480" w:hanging="480"/>
        <w:divId w:val="1321159839"/>
        <w:rPr>
          <w:noProof/>
        </w:rPr>
      </w:pPr>
      <w:r w:rsidRPr="003646E8">
        <w:rPr>
          <w:noProof/>
        </w:rPr>
        <w:t>Gibson, R. W., D'Amico, M., Jaffe, L., &amp; Arbesman, M. (2011). Occupational therapy interventions for recovery in the areas of community integration and normative life roles for adults with serious mental illness: A systematic review. </w:t>
      </w:r>
      <w:r w:rsidRPr="003646E8">
        <w:rPr>
          <w:i/>
          <w:iCs/>
          <w:noProof/>
        </w:rPr>
        <w:t>American Journal of Occupational Therapy</w:t>
      </w:r>
      <w:r w:rsidRPr="003646E8">
        <w:rPr>
          <w:noProof/>
        </w:rPr>
        <w:t>, </w:t>
      </w:r>
      <w:r w:rsidRPr="003646E8">
        <w:rPr>
          <w:b/>
          <w:bCs/>
          <w:noProof/>
        </w:rPr>
        <w:t>65</w:t>
      </w:r>
      <w:r w:rsidRPr="003646E8">
        <w:rPr>
          <w:noProof/>
        </w:rPr>
        <w:t>(3), 247–256.</w:t>
      </w:r>
    </w:p>
    <w:p w14:paraId="3A6C3011" w14:textId="77777777" w:rsidR="00471D4D" w:rsidRPr="00DF0789" w:rsidRDefault="00471D4D" w:rsidP="00471D4D">
      <w:pPr>
        <w:pStyle w:val="Bibliography"/>
        <w:divId w:val="1321159839"/>
        <w:rPr>
          <w:lang w:val="en-US"/>
        </w:rPr>
      </w:pPr>
      <w:r w:rsidRPr="00DF0789">
        <w:rPr>
          <w:lang w:val="en-US"/>
        </w:rPr>
        <w:t xml:space="preserve">Gleser, L., &amp; Olkin, I. (2009). Stochastically dependent effect sizes. In H. Cooper, L. V. Hedges, &amp; J. C. Valentine (Eds.), </w:t>
      </w:r>
      <w:r w:rsidRPr="00DF0789">
        <w:rPr>
          <w:i/>
          <w:iCs/>
          <w:lang w:val="en-US"/>
        </w:rPr>
        <w:t>The handbook of research synthesis and meta-analysis</w:t>
      </w:r>
      <w:r w:rsidRPr="00DF0789">
        <w:rPr>
          <w:lang w:val="en-US"/>
        </w:rPr>
        <w:t xml:space="preserve"> (pp. 357–376). Russell Sage Foundation. https://doi.org/10.7758/9781610441384</w:t>
      </w:r>
    </w:p>
    <w:p w14:paraId="1A550404" w14:textId="77777777" w:rsidR="00471D4D" w:rsidRPr="00DF0789" w:rsidRDefault="00471D4D" w:rsidP="00471D4D">
      <w:pPr>
        <w:pStyle w:val="Bibliography"/>
        <w:divId w:val="1321159839"/>
        <w:rPr>
          <w:lang w:val="en-US"/>
        </w:rPr>
      </w:pPr>
      <w:r w:rsidRPr="00DF0789">
        <w:rPr>
          <w:lang w:val="en-US"/>
        </w:rPr>
        <w:t xml:space="preserve">Goldberg, M. H. (2019). How often does random assignment fail? Estimates and recommendations. </w:t>
      </w:r>
      <w:r w:rsidRPr="00DF0789">
        <w:rPr>
          <w:i/>
          <w:iCs/>
          <w:lang w:val="en-US"/>
        </w:rPr>
        <w:t>Journal of Environmental Psychology</w:t>
      </w:r>
      <w:r w:rsidRPr="00DF0789">
        <w:rPr>
          <w:lang w:val="en-US"/>
        </w:rPr>
        <w:t xml:space="preserve">, </w:t>
      </w:r>
      <w:r w:rsidRPr="00DF0789">
        <w:rPr>
          <w:i/>
          <w:iCs/>
          <w:lang w:val="en-US"/>
        </w:rPr>
        <w:t>66</w:t>
      </w:r>
      <w:r w:rsidRPr="00DF0789">
        <w:rPr>
          <w:lang w:val="en-US"/>
        </w:rPr>
        <w:t>, 101351. https://doi.org/10.1016/j.jenvp.2019.101351</w:t>
      </w:r>
    </w:p>
    <w:p w14:paraId="4A87C9FF" w14:textId="77777777" w:rsidR="00471D4D" w:rsidRPr="00DF0789" w:rsidRDefault="00471D4D" w:rsidP="00471D4D">
      <w:pPr>
        <w:pStyle w:val="Bibliography"/>
        <w:divId w:val="1321159839"/>
        <w:rPr>
          <w:lang w:val="en-US"/>
        </w:rPr>
      </w:pPr>
      <w:r w:rsidRPr="00DF0789">
        <w:rPr>
          <w:lang w:val="en-US"/>
        </w:rPr>
        <w:t xml:space="preserve">Gonzalez, J. M., &amp; Prihoda, T. J. (2007). A Case Study of Psychodynamic Group Psychotherapy for Bipolar Disorder. </w:t>
      </w:r>
      <w:r w:rsidRPr="00DF0789">
        <w:rPr>
          <w:i/>
          <w:iCs/>
          <w:lang w:val="en-US"/>
        </w:rPr>
        <w:t>American Journal of Psychotherapy</w:t>
      </w:r>
      <w:r w:rsidRPr="00DF0789">
        <w:rPr>
          <w:lang w:val="en-US"/>
        </w:rPr>
        <w:t xml:space="preserve">, </w:t>
      </w:r>
      <w:r w:rsidRPr="00DF0789">
        <w:rPr>
          <w:i/>
          <w:iCs/>
          <w:lang w:val="en-US"/>
        </w:rPr>
        <w:t>61</w:t>
      </w:r>
      <w:r w:rsidRPr="00DF0789">
        <w:rPr>
          <w:lang w:val="en-US"/>
        </w:rPr>
        <w:t>(4), 405–422. https://doi.org/10.1176/appi.psychotherapy.2007.61.4.405</w:t>
      </w:r>
    </w:p>
    <w:p w14:paraId="07F0C2C2" w14:textId="75D5C8AC" w:rsidR="00471D4D" w:rsidRPr="00471D4D" w:rsidRDefault="00471D4D" w:rsidP="00471D4D">
      <w:pPr>
        <w:pStyle w:val="Bibliography"/>
        <w:divId w:val="1321159839"/>
        <w:rPr>
          <w:lang w:val="en-US"/>
        </w:rPr>
      </w:pPr>
      <w:r w:rsidRPr="00DF0789">
        <w:rPr>
          <w:lang w:val="en-US"/>
        </w:rPr>
        <w:t xml:space="preserve">Gordon, A., Davis, P. J., Patterson, S., Pepping, C. A., Scott, J. G., Salter, K., &amp; Connell, M. (2018). A randomized waitlist control community study of Social Cognition and </w:t>
      </w:r>
      <w:r w:rsidRPr="00DF0789">
        <w:rPr>
          <w:lang w:val="en-US"/>
        </w:rPr>
        <w:lastRenderedPageBreak/>
        <w:t xml:space="preserve">Interaction Training for people with schizophrenia. </w:t>
      </w:r>
      <w:r w:rsidRPr="00DF0789">
        <w:rPr>
          <w:i/>
          <w:iCs/>
          <w:lang w:val="en-US"/>
        </w:rPr>
        <w:t>British Journal of Clinical Psychology</w:t>
      </w:r>
      <w:r w:rsidRPr="00DF0789">
        <w:rPr>
          <w:lang w:val="en-US"/>
        </w:rPr>
        <w:t xml:space="preserve">, </w:t>
      </w:r>
      <w:r w:rsidRPr="00DF0789">
        <w:rPr>
          <w:i/>
          <w:iCs/>
          <w:lang w:val="en-US"/>
        </w:rPr>
        <w:t>57</w:t>
      </w:r>
      <w:r w:rsidRPr="00DF0789">
        <w:rPr>
          <w:lang w:val="en-US"/>
        </w:rPr>
        <w:t>(1), 116–130. https://doi.org/10.1111/bjc.12161</w:t>
      </w:r>
    </w:p>
    <w:p w14:paraId="4174E2D2" w14:textId="7A91106B" w:rsidR="00491134" w:rsidRDefault="00491134" w:rsidP="00876280">
      <w:pPr>
        <w:widowControl w:val="0"/>
        <w:autoSpaceDE w:val="0"/>
        <w:autoSpaceDN w:val="0"/>
        <w:adjustRightInd w:val="0"/>
        <w:spacing w:line="480" w:lineRule="auto"/>
        <w:ind w:left="480" w:hanging="480"/>
        <w:divId w:val="1321159839"/>
        <w:rPr>
          <w:noProof/>
        </w:rPr>
      </w:pPr>
      <w:r w:rsidRPr="00491134">
        <w:rPr>
          <w:noProof/>
        </w:rPr>
        <w:t>Hammen, C. (1991). </w:t>
      </w:r>
      <w:r w:rsidRPr="00491134">
        <w:rPr>
          <w:i/>
          <w:iCs/>
          <w:noProof/>
        </w:rPr>
        <w:t>Depression runs in families: The social context of risk and resilience in children of depressed mothers</w:t>
      </w:r>
      <w:r w:rsidRPr="00491134">
        <w:rPr>
          <w:noProof/>
        </w:rPr>
        <w:t>. Springer-Verlag.</w:t>
      </w:r>
    </w:p>
    <w:p w14:paraId="61E46911" w14:textId="14C06F18" w:rsidR="00471D4D" w:rsidRDefault="00471D4D" w:rsidP="00471D4D">
      <w:pPr>
        <w:pStyle w:val="Bibliography"/>
        <w:divId w:val="1321159839"/>
        <w:rPr>
          <w:lang w:val="en-US"/>
        </w:rPr>
      </w:pPr>
      <w:r w:rsidRPr="00DF0789">
        <w:rPr>
          <w:lang w:val="en-US"/>
        </w:rPr>
        <w:t xml:space="preserve">Hart, E. R., Bailey, D. H., Luo, S., Sengupta, P., &amp; Watts, T. W. (2024). Fadeout and persistence of intervention impacts on social–emotional and cognitive skills in children and adolescents: A meta-analytic review of randomized controlled trials. </w:t>
      </w:r>
      <w:r w:rsidRPr="00DF0789">
        <w:rPr>
          <w:i/>
          <w:iCs/>
          <w:lang w:val="en-US"/>
        </w:rPr>
        <w:t>Psychological Bulletin</w:t>
      </w:r>
      <w:r w:rsidRPr="00DF0789">
        <w:rPr>
          <w:lang w:val="en-US"/>
        </w:rPr>
        <w:t xml:space="preserve">, </w:t>
      </w:r>
      <w:r w:rsidRPr="00DF0789">
        <w:rPr>
          <w:i/>
          <w:iCs/>
          <w:lang w:val="en-US"/>
        </w:rPr>
        <w:t>150</w:t>
      </w:r>
      <w:r w:rsidRPr="00DF0789">
        <w:rPr>
          <w:lang w:val="en-US"/>
        </w:rPr>
        <w:t xml:space="preserve">(10), 1207–1236. </w:t>
      </w:r>
      <w:hyperlink r:id="rId95" w:history="1">
        <w:r w:rsidRPr="00BA3031">
          <w:rPr>
            <w:rStyle w:val="Hyperlink"/>
            <w:lang w:val="en-US"/>
          </w:rPr>
          <w:t>https://doi.org/10.1037/bul0000450</w:t>
        </w:r>
      </w:hyperlink>
    </w:p>
    <w:p w14:paraId="5D7821F8" w14:textId="77777777" w:rsidR="00471D4D" w:rsidRPr="00DF0789" w:rsidRDefault="00471D4D" w:rsidP="00471D4D">
      <w:pPr>
        <w:pStyle w:val="Bibliography"/>
        <w:divId w:val="1321159839"/>
        <w:rPr>
          <w:lang w:val="en-US"/>
        </w:rPr>
      </w:pPr>
      <w:r w:rsidRPr="00DF0789">
        <w:rPr>
          <w:lang w:val="en-US"/>
        </w:rPr>
        <w:t xml:space="preserve">Hedges, L. V., Tipton, E., &amp; Johnson, M. C. (2010). Robust variance estimation in meta‐regression with dependent effect size estimates. </w:t>
      </w:r>
      <w:r w:rsidRPr="00DF0789">
        <w:rPr>
          <w:i/>
          <w:iCs/>
          <w:lang w:val="en-US"/>
        </w:rPr>
        <w:t>Research Synthesis Methods</w:t>
      </w:r>
      <w:r w:rsidRPr="00DF0789">
        <w:rPr>
          <w:lang w:val="en-US"/>
        </w:rPr>
        <w:t xml:space="preserve">, </w:t>
      </w:r>
      <w:r w:rsidRPr="00DF0789">
        <w:rPr>
          <w:i/>
          <w:iCs/>
          <w:lang w:val="en-US"/>
        </w:rPr>
        <w:t>1</w:t>
      </w:r>
      <w:r w:rsidRPr="00DF0789">
        <w:rPr>
          <w:lang w:val="en-US"/>
        </w:rPr>
        <w:t>(1), 39–65. https://doi.org/10.1002/jrsm.5</w:t>
      </w:r>
    </w:p>
    <w:p w14:paraId="27824DB9" w14:textId="33496601" w:rsidR="00471D4D" w:rsidRPr="00471D4D" w:rsidRDefault="00471D4D" w:rsidP="00471D4D">
      <w:pPr>
        <w:pStyle w:val="Bibliography"/>
        <w:divId w:val="1321159839"/>
        <w:rPr>
          <w:lang w:val="en-US"/>
        </w:rPr>
      </w:pPr>
      <w:r w:rsidRPr="00DF0789">
        <w:rPr>
          <w:lang w:val="en-US"/>
        </w:rPr>
        <w:t xml:space="preserve">Hedges, L. V., &amp; Vevea, J. (2005). Selection method approaches. In H. R. Rothstein, A. J. Sutton, &amp; M. Borenstein (Eds.), </w:t>
      </w:r>
      <w:r w:rsidRPr="00DF0789">
        <w:rPr>
          <w:i/>
          <w:iCs/>
          <w:lang w:val="en-US"/>
        </w:rPr>
        <w:t>Publication bias in meta-analysis: Prevention, assessment and adjustments</w:t>
      </w:r>
      <w:r w:rsidRPr="00DF0789">
        <w:rPr>
          <w:lang w:val="en-US"/>
        </w:rPr>
        <w:t xml:space="preserve"> (pp. 145–174). Wiley Online Library. https://doi.org/10.1002/0470870168.ch9</w:t>
      </w:r>
    </w:p>
    <w:p w14:paraId="73F21B90"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(1981). Distribution theory for Glass’s estimator of effect size and related estimators. </w:t>
      </w:r>
      <w:r w:rsidRPr="005E3353">
        <w:rPr>
          <w:i/>
          <w:iCs/>
          <w:noProof/>
        </w:rPr>
        <w:t>Journal of Educational Statistics</w:t>
      </w:r>
      <w:r w:rsidRPr="005E3353">
        <w:rPr>
          <w:noProof/>
        </w:rPr>
        <w:t xml:space="preserve">, </w:t>
      </w:r>
      <w:r w:rsidRPr="005E3353">
        <w:rPr>
          <w:i/>
          <w:iCs/>
          <w:noProof/>
        </w:rPr>
        <w:t>6</w:t>
      </w:r>
      <w:r w:rsidRPr="005E3353">
        <w:rPr>
          <w:noProof/>
        </w:rPr>
        <w:t>(2), 107–128. https://doi.org/10.2307/1164588</w:t>
      </w:r>
    </w:p>
    <w:p w14:paraId="2A18617E"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(2007). Effect sizes in cluster-randomized designs. </w:t>
      </w:r>
      <w:r w:rsidRPr="005E3353">
        <w:rPr>
          <w:i/>
          <w:iCs/>
          <w:noProof/>
        </w:rPr>
        <w:t>Journal of Educational and Behavioral Statistics</w:t>
      </w:r>
      <w:r w:rsidRPr="005E3353">
        <w:rPr>
          <w:noProof/>
        </w:rPr>
        <w:t xml:space="preserve">, </w:t>
      </w:r>
      <w:r w:rsidRPr="005E3353">
        <w:rPr>
          <w:i/>
          <w:iCs/>
          <w:noProof/>
        </w:rPr>
        <w:t>32</w:t>
      </w:r>
      <w:r w:rsidRPr="005E3353">
        <w:rPr>
          <w:noProof/>
        </w:rPr>
        <w:t>(4), 341–370. https://doi.org/10.3102/1076998606298043</w:t>
      </w:r>
    </w:p>
    <w:p w14:paraId="0460F41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Hedges, L. V., &amp; Citkowicz, M. (2015). Estimating effect size when there is clustering in one treatment group. </w:t>
      </w:r>
      <w:r w:rsidRPr="005E3353">
        <w:rPr>
          <w:i/>
          <w:iCs/>
          <w:noProof/>
        </w:rPr>
        <w:t>Behavior Research Methods</w:t>
      </w:r>
      <w:r w:rsidRPr="005E3353">
        <w:rPr>
          <w:noProof/>
        </w:rPr>
        <w:t xml:space="preserve">, </w:t>
      </w:r>
      <w:r w:rsidRPr="005E3353">
        <w:rPr>
          <w:i/>
          <w:iCs/>
          <w:noProof/>
        </w:rPr>
        <w:t>47</w:t>
      </w:r>
      <w:r w:rsidRPr="005E3353">
        <w:rPr>
          <w:noProof/>
        </w:rPr>
        <w:t>(4), 1295–1308. https://doi.org/10.3758/s13428-014-0538-z</w:t>
      </w:r>
    </w:p>
    <w:p w14:paraId="1681F878"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lastRenderedPageBreak/>
        <w:t xml:space="preserve">Hedges, L. V, Tipton, E., Zejnullahi, R., &amp; Diaz, K. G. (2023). Effect sizes in ANCOVA and difference-in-differences designs. </w:t>
      </w:r>
      <w:r w:rsidRPr="005E3353">
        <w:rPr>
          <w:i/>
          <w:iCs/>
          <w:noProof/>
        </w:rPr>
        <w:t>British Journal of Mathematical and Statistical Psychology</w:t>
      </w:r>
      <w:r w:rsidRPr="005E3353">
        <w:rPr>
          <w:noProof/>
        </w:rPr>
        <w:t>. https://doi.org/10.1111/bmsp.12296</w:t>
      </w:r>
    </w:p>
    <w:p w14:paraId="1325D7B5"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Higgins, J. P. T., Eldridge, S., &amp; Li, T. (2019). Including variants on randomized trials. In J. P. T. Higgins, J. Thomas, J. Chandler, M. S. Cumpston, T. Li, M. Page, &amp; V. Welch (Eds.), </w:t>
      </w:r>
      <w:r w:rsidRPr="005E3353">
        <w:rPr>
          <w:i/>
          <w:iCs/>
          <w:noProof/>
        </w:rPr>
        <w:t>Cochrane handbook for systematic reviews of interventions</w:t>
      </w:r>
      <w:r w:rsidRPr="005E3353">
        <w:rPr>
          <w:noProof/>
        </w:rPr>
        <w:t xml:space="preserve"> (2nd ed., pp. 569–593). Wiley Online Library. https://doi.org/10.1002/9781119536604</w:t>
      </w:r>
    </w:p>
    <w:p w14:paraId="7B337277" w14:textId="5E4413B6" w:rsidR="00471D4D" w:rsidRPr="00471D4D" w:rsidRDefault="00876280" w:rsidP="00471D4D">
      <w:pPr>
        <w:widowControl w:val="0"/>
        <w:autoSpaceDE w:val="0"/>
        <w:autoSpaceDN w:val="0"/>
        <w:adjustRightInd w:val="0"/>
        <w:spacing w:line="480" w:lineRule="auto"/>
        <w:ind w:left="480" w:hanging="480"/>
        <w:divId w:val="1321159839"/>
        <w:rPr>
          <w:noProof/>
        </w:rPr>
      </w:pPr>
      <w:r w:rsidRPr="005E3353">
        <w:rPr>
          <w:noProof/>
        </w:rPr>
        <w:t xml:space="preserve">Higgins, J. P. T., Li, T., &amp; Deeks, J. J. (2019). Choosing effect measures and computing estimates of effect. </w:t>
      </w:r>
      <w:r w:rsidRPr="005E3353">
        <w:rPr>
          <w:i/>
          <w:iCs/>
          <w:noProof/>
        </w:rPr>
        <w:t>Cochrane Handbook for Systematic Reviews of Interventions</w:t>
      </w:r>
      <w:r w:rsidRPr="005E3353">
        <w:rPr>
          <w:noProof/>
        </w:rPr>
        <w:t>, 143–176.</w:t>
      </w:r>
    </w:p>
    <w:p w14:paraId="1078892E" w14:textId="79737B09" w:rsidR="00471D4D" w:rsidRPr="00471D4D" w:rsidRDefault="00471D4D" w:rsidP="00471D4D">
      <w:pPr>
        <w:pStyle w:val="Bibliography"/>
        <w:divId w:val="1321159839"/>
        <w:rPr>
          <w:lang w:val="en-US"/>
        </w:rPr>
      </w:pPr>
      <w:r w:rsidRPr="00DF0789">
        <w:rPr>
          <w:lang w:val="en-US"/>
        </w:rPr>
        <w:t xml:space="preserve">Hofner, B., Schmid, M., &amp; Edler, L. (2016). Reproducible research in statistics: A review and guidelines for the Biometrical Journal. </w:t>
      </w:r>
      <w:r w:rsidRPr="00DF0789">
        <w:rPr>
          <w:i/>
          <w:iCs/>
          <w:lang w:val="en-US"/>
        </w:rPr>
        <w:t>Biometrical Journal</w:t>
      </w:r>
      <w:r w:rsidRPr="00DF0789">
        <w:rPr>
          <w:lang w:val="en-US"/>
        </w:rPr>
        <w:t xml:space="preserve">, </w:t>
      </w:r>
      <w:r w:rsidRPr="00DF0789">
        <w:rPr>
          <w:i/>
          <w:iCs/>
          <w:lang w:val="en-US"/>
        </w:rPr>
        <w:t>58</w:t>
      </w:r>
      <w:r w:rsidRPr="00DF0789">
        <w:rPr>
          <w:lang w:val="en-US"/>
        </w:rPr>
        <w:t>(2), 416–427. https://doi.org/10.1002/bimj.201500156</w:t>
      </w:r>
    </w:p>
    <w:p w14:paraId="1FE6B5EA" w14:textId="77777777" w:rsidR="000E3FA4" w:rsidRPr="00666D2C" w:rsidRDefault="00876280" w:rsidP="000E3FA4">
      <w:pPr>
        <w:widowControl w:val="0"/>
        <w:autoSpaceDE w:val="0"/>
        <w:autoSpaceDN w:val="0"/>
        <w:adjustRightInd w:val="0"/>
        <w:spacing w:line="480" w:lineRule="auto"/>
        <w:ind w:left="480" w:hanging="480"/>
        <w:divId w:val="1321159839"/>
        <w:rPr>
          <w:noProof/>
          <w:lang w:val="da-DK"/>
        </w:rPr>
      </w:pPr>
      <w:r w:rsidRPr="005E3353">
        <w:rPr>
          <w:noProof/>
        </w:rPr>
        <w:t xml:space="preserve">Joshi, M., &amp; Pustejovsky, J. E. (2022). </w:t>
      </w:r>
      <w:r w:rsidRPr="005E3353">
        <w:rPr>
          <w:i/>
          <w:iCs/>
          <w:noProof/>
        </w:rPr>
        <w:t>wildmeta: Cluster wild bootstrapping for meta-analysis</w:t>
      </w:r>
      <w:r w:rsidRPr="005E3353">
        <w:rPr>
          <w:noProof/>
        </w:rPr>
        <w:t xml:space="preserve">. </w:t>
      </w:r>
      <w:hyperlink r:id="rId96" w:history="1">
        <w:r w:rsidR="000E3FA4" w:rsidRPr="00666D2C">
          <w:rPr>
            <w:rStyle w:val="Hyperlink"/>
            <w:noProof/>
            <w:lang w:val="da-DK"/>
          </w:rPr>
          <w:t>https://github.com/meghapsimatrix/wildmeta</w:t>
        </w:r>
      </w:hyperlink>
    </w:p>
    <w:p w14:paraId="33C9EEE8" w14:textId="4D6F731D" w:rsidR="00902BCD" w:rsidRPr="00902BCD" w:rsidRDefault="00902BCD" w:rsidP="00902BCD">
      <w:pPr>
        <w:pStyle w:val="Bibliography"/>
        <w:divId w:val="1321159839"/>
        <w:rPr>
          <w:lang w:val="en-US"/>
        </w:rPr>
      </w:pPr>
      <w:r w:rsidRPr="00902BCD">
        <w:rPr>
          <w:lang w:val="da-DK"/>
        </w:rPr>
        <w:t xml:space="preserve">Joshi, M., Pustejovsky, J. E., &amp; Beretvas, S. N. (2022). </w:t>
      </w:r>
      <w:r w:rsidRPr="00DF0789">
        <w:rPr>
          <w:lang w:val="en-US"/>
        </w:rPr>
        <w:t xml:space="preserve">Cluster wild bootstrapping to handle dependent effect sizes in meta-analysis with a small number of studies. </w:t>
      </w:r>
      <w:r w:rsidRPr="00DF0789">
        <w:rPr>
          <w:i/>
          <w:iCs/>
          <w:lang w:val="en-US"/>
        </w:rPr>
        <w:t>Research Synthesis Methods</w:t>
      </w:r>
      <w:r w:rsidRPr="00DF0789">
        <w:rPr>
          <w:lang w:val="en-US"/>
        </w:rPr>
        <w:t xml:space="preserve">, </w:t>
      </w:r>
      <w:r w:rsidRPr="00DF0789">
        <w:rPr>
          <w:i/>
          <w:iCs/>
          <w:lang w:val="en-US"/>
        </w:rPr>
        <w:t>13</w:t>
      </w:r>
      <w:r w:rsidRPr="00DF0789">
        <w:rPr>
          <w:lang w:val="en-US"/>
        </w:rPr>
        <w:t>(4), 457–477. https://doi.org/10.1002/jrsm.1554</w:t>
      </w:r>
    </w:p>
    <w:p w14:paraId="35D41366" w14:textId="3415624F" w:rsidR="006A7A8C" w:rsidRDefault="006A7A8C" w:rsidP="000E3FA4">
      <w:pPr>
        <w:widowControl w:val="0"/>
        <w:autoSpaceDE w:val="0"/>
        <w:autoSpaceDN w:val="0"/>
        <w:adjustRightInd w:val="0"/>
        <w:spacing w:line="480" w:lineRule="auto"/>
        <w:ind w:left="480" w:hanging="480"/>
        <w:divId w:val="1321159839"/>
        <w:rPr>
          <w:noProof/>
        </w:rPr>
      </w:pPr>
      <w:r w:rsidRPr="00666D2C">
        <w:rPr>
          <w:noProof/>
          <w:lang w:val="en-US"/>
        </w:rPr>
        <w:t>Keitner, G. I., &amp; Miller, I. W. (1990). </w:t>
      </w:r>
      <w:r w:rsidRPr="006A7A8C">
        <w:rPr>
          <w:noProof/>
        </w:rPr>
        <w:t>Family functioning and major depression: An overview. </w:t>
      </w:r>
      <w:r w:rsidRPr="006A7A8C">
        <w:rPr>
          <w:i/>
          <w:iCs/>
          <w:noProof/>
        </w:rPr>
        <w:t>The American Journal of Psychiatry</w:t>
      </w:r>
      <w:r w:rsidRPr="006A7A8C">
        <w:rPr>
          <w:noProof/>
        </w:rPr>
        <w:t>, </w:t>
      </w:r>
      <w:r w:rsidRPr="006A7A8C">
        <w:rPr>
          <w:b/>
          <w:bCs/>
          <w:noProof/>
        </w:rPr>
        <w:t>147</w:t>
      </w:r>
      <w:r w:rsidRPr="006A7A8C">
        <w:rPr>
          <w:noProof/>
        </w:rPr>
        <w:t>, 1128–1137.</w:t>
      </w:r>
    </w:p>
    <w:p w14:paraId="0C08A239" w14:textId="11EAFCC8" w:rsidR="006A7A8C" w:rsidRDefault="006A7A8C" w:rsidP="000E3FA4">
      <w:pPr>
        <w:widowControl w:val="0"/>
        <w:autoSpaceDE w:val="0"/>
        <w:autoSpaceDN w:val="0"/>
        <w:adjustRightInd w:val="0"/>
        <w:spacing w:line="480" w:lineRule="auto"/>
        <w:ind w:left="480" w:hanging="480"/>
        <w:divId w:val="1321159839"/>
        <w:rPr>
          <w:noProof/>
        </w:rPr>
      </w:pPr>
      <w:r w:rsidRPr="006A7A8C">
        <w:rPr>
          <w:noProof/>
        </w:rPr>
        <w:t>Keitner, G. I., Ryan, C. E., Miller, I. W., Norman, &amp; William, H. (1992). Recovery and major depression: Factors associated with twelve-month outcome. </w:t>
      </w:r>
      <w:r w:rsidRPr="006A7A8C">
        <w:rPr>
          <w:i/>
          <w:iCs/>
          <w:noProof/>
        </w:rPr>
        <w:t>The American Journal of Psychiatry</w:t>
      </w:r>
      <w:r w:rsidRPr="006A7A8C">
        <w:rPr>
          <w:noProof/>
        </w:rPr>
        <w:t>, </w:t>
      </w:r>
      <w:r w:rsidRPr="006A7A8C">
        <w:rPr>
          <w:b/>
          <w:bCs/>
          <w:noProof/>
        </w:rPr>
        <w:t>149</w:t>
      </w:r>
      <w:r w:rsidRPr="006A7A8C">
        <w:rPr>
          <w:noProof/>
        </w:rPr>
        <w:t>, 93–99.</w:t>
      </w:r>
    </w:p>
    <w:p w14:paraId="4E558F1E" w14:textId="7877C298" w:rsidR="00832FEA" w:rsidRDefault="00832FEA" w:rsidP="000E3FA4">
      <w:pPr>
        <w:widowControl w:val="0"/>
        <w:autoSpaceDE w:val="0"/>
        <w:autoSpaceDN w:val="0"/>
        <w:adjustRightInd w:val="0"/>
        <w:spacing w:line="480" w:lineRule="auto"/>
        <w:ind w:left="480" w:hanging="480"/>
        <w:divId w:val="1321159839"/>
        <w:rPr>
          <w:noProof/>
        </w:rPr>
      </w:pPr>
      <w:r w:rsidRPr="00832FEA">
        <w:rPr>
          <w:noProof/>
        </w:rPr>
        <w:t xml:space="preserve">Kelly, J. F., Humphreys, K., &amp; Ferri, M. (2020). Alcoholics anonymous and other 12-step </w:t>
      </w:r>
      <w:r w:rsidRPr="00832FEA">
        <w:rPr>
          <w:noProof/>
        </w:rPr>
        <w:lastRenderedPageBreak/>
        <w:t>programs for alcohol use disorder. </w:t>
      </w:r>
      <w:r w:rsidRPr="00832FEA">
        <w:rPr>
          <w:i/>
          <w:iCs/>
          <w:noProof/>
        </w:rPr>
        <w:t>Cochrane Database of Systematic Reviews</w:t>
      </w:r>
      <w:r w:rsidRPr="00832FEA">
        <w:rPr>
          <w:noProof/>
        </w:rPr>
        <w:t>, </w:t>
      </w:r>
      <w:r w:rsidRPr="00832FEA">
        <w:rPr>
          <w:b/>
          <w:bCs/>
          <w:noProof/>
        </w:rPr>
        <w:t>3</w:t>
      </w:r>
      <w:r w:rsidRPr="00832FEA">
        <w:rPr>
          <w:noProof/>
        </w:rPr>
        <w:t>(3), 012880.</w:t>
      </w:r>
    </w:p>
    <w:p w14:paraId="76FF25B8" w14:textId="65943FFB" w:rsidR="000E3FA4" w:rsidRDefault="000E3FA4" w:rsidP="00AE296F">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Lai, H. M. X., Cleary, M., Sitharthan, T., &amp; Hunt, G. E. (2015). Prevalence of comorbid substance use, anxiety and mood disorders in epidemiological surveys, 1990–2014: A systematic review and meta-analysis. </w:t>
      </w:r>
      <w:r w:rsidRPr="00567968">
        <w:rPr>
          <w:i/>
          <w:iCs/>
          <w:color w:val="222222"/>
          <w:lang w:val="en-US"/>
        </w:rPr>
        <w:t>Drug and alcohol dependence</w:t>
      </w:r>
      <w:r w:rsidRPr="00567968">
        <w:rPr>
          <w:color w:val="222222"/>
          <w:lang w:val="en-US"/>
        </w:rPr>
        <w:t xml:space="preserve">, </w:t>
      </w:r>
      <w:r w:rsidRPr="00567968">
        <w:rPr>
          <w:i/>
          <w:iCs/>
          <w:color w:val="222222"/>
          <w:lang w:val="en-US"/>
        </w:rPr>
        <w:t>154</w:t>
      </w:r>
      <w:r w:rsidRPr="00567968">
        <w:rPr>
          <w:color w:val="222222"/>
          <w:lang w:val="en-US"/>
        </w:rPr>
        <w:t>, 1-13.</w:t>
      </w:r>
    </w:p>
    <w:p w14:paraId="5D73FD76" w14:textId="34F27424" w:rsidR="00902BCD" w:rsidRPr="00902BCD" w:rsidRDefault="00902BCD" w:rsidP="00902BCD">
      <w:pPr>
        <w:pStyle w:val="Bibliography"/>
        <w:divId w:val="1321159839"/>
        <w:rPr>
          <w:lang w:val="en-US"/>
        </w:rPr>
      </w:pPr>
      <w:r w:rsidRPr="00DF0789">
        <w:rPr>
          <w:lang w:val="en-US"/>
        </w:rPr>
        <w:t xml:space="preserve">Laws, K. R., Pellegrini, L., Reid, J. E., Drummond, L. M., &amp; Fineberg, N. A. (2022). The Inflating Impact of Waiting-List Controls on Effect Size Estimates. </w:t>
      </w:r>
      <w:r w:rsidRPr="00DF0789">
        <w:rPr>
          <w:i/>
          <w:iCs/>
          <w:lang w:val="en-US"/>
        </w:rPr>
        <w:t>Frontiers in Psychiatry</w:t>
      </w:r>
      <w:r w:rsidRPr="00DF0789">
        <w:rPr>
          <w:lang w:val="en-US"/>
        </w:rPr>
        <w:t xml:space="preserve">, </w:t>
      </w:r>
      <w:r w:rsidRPr="00DF0789">
        <w:rPr>
          <w:i/>
          <w:iCs/>
          <w:lang w:val="en-US"/>
        </w:rPr>
        <w:t>13</w:t>
      </w:r>
      <w:r w:rsidRPr="00DF0789">
        <w:rPr>
          <w:lang w:val="en-US"/>
        </w:rPr>
        <w:t>, 877089. https://doi.org/10.3389/fpsyt.2022.877089</w:t>
      </w:r>
    </w:p>
    <w:p w14:paraId="688914D5" w14:textId="40D6143C" w:rsidR="00DF773E" w:rsidRPr="00DF773E" w:rsidRDefault="00876280" w:rsidP="00DF773E">
      <w:pPr>
        <w:widowControl w:val="0"/>
        <w:autoSpaceDE w:val="0"/>
        <w:autoSpaceDN w:val="0"/>
        <w:adjustRightInd w:val="0"/>
        <w:spacing w:line="480" w:lineRule="auto"/>
        <w:ind w:left="480" w:hanging="480"/>
        <w:divId w:val="1321159839"/>
        <w:rPr>
          <w:noProof/>
        </w:rPr>
      </w:pPr>
      <w:r w:rsidRPr="005E3353">
        <w:rPr>
          <w:noProof/>
        </w:rPr>
        <w:t xml:space="preserve">Logan, J. A. R., Hart, S. A., &amp; Schatschneider, C. (2021). Data sharing in education science. </w:t>
      </w:r>
      <w:r w:rsidRPr="005E3353">
        <w:rPr>
          <w:i/>
          <w:iCs/>
          <w:noProof/>
        </w:rPr>
        <w:t>AERA Open</w:t>
      </w:r>
      <w:r w:rsidRPr="005E3353">
        <w:rPr>
          <w:noProof/>
        </w:rPr>
        <w:t xml:space="preserve">, </w:t>
      </w:r>
      <w:r w:rsidRPr="005E3353">
        <w:rPr>
          <w:i/>
          <w:iCs/>
          <w:noProof/>
        </w:rPr>
        <w:t>7</w:t>
      </w:r>
      <w:r w:rsidRPr="005E3353">
        <w:rPr>
          <w:noProof/>
        </w:rPr>
        <w:t>, 23328584211006476.</w:t>
      </w:r>
    </w:p>
    <w:p w14:paraId="186EAA54" w14:textId="6FD30F58" w:rsidR="00DF773E" w:rsidRPr="00DF773E" w:rsidRDefault="00DF773E" w:rsidP="00DF773E">
      <w:pPr>
        <w:pStyle w:val="Bibliography"/>
        <w:divId w:val="1321159839"/>
        <w:rPr>
          <w:lang w:val="en-US"/>
        </w:rPr>
      </w:pPr>
      <w:r w:rsidRPr="00DF0789">
        <w:rPr>
          <w:lang w:val="en-US"/>
        </w:rPr>
        <w:t xml:space="preserve">Maassen, E., van Assen, M., Nuijten, M., Olsson Collentine, A., &amp; Wicherts, J. (2020). Reproducibility of individual effect sizes in meta-analyses in psychology. </w:t>
      </w:r>
      <w:r w:rsidRPr="00DF0789">
        <w:rPr>
          <w:i/>
          <w:iCs/>
          <w:lang w:val="en-US"/>
        </w:rPr>
        <w:t>PloS One</w:t>
      </w:r>
      <w:r w:rsidRPr="00DF0789">
        <w:rPr>
          <w:lang w:val="en-US"/>
        </w:rPr>
        <w:t xml:space="preserve">, </w:t>
      </w:r>
      <w:r w:rsidRPr="00DF0789">
        <w:rPr>
          <w:i/>
          <w:iCs/>
          <w:lang w:val="en-US"/>
        </w:rPr>
        <w:t>15</w:t>
      </w:r>
      <w:r w:rsidRPr="00DF0789">
        <w:rPr>
          <w:lang w:val="en-US"/>
        </w:rPr>
        <w:t>(5), e0233107. https://doi.org/10.1371/journal.pone.0233107</w:t>
      </w:r>
    </w:p>
    <w:p w14:paraId="4FFED64F" w14:textId="6AECDA8F" w:rsidR="00876280" w:rsidRDefault="00870039" w:rsidP="00876280">
      <w:pPr>
        <w:widowControl w:val="0"/>
        <w:autoSpaceDE w:val="0"/>
        <w:autoSpaceDN w:val="0"/>
        <w:adjustRightInd w:val="0"/>
        <w:spacing w:line="480" w:lineRule="auto"/>
        <w:ind w:left="480" w:hanging="480"/>
        <w:divId w:val="1321159839"/>
        <w:rPr>
          <w:noProof/>
        </w:rPr>
      </w:pPr>
      <w:r w:rsidRPr="00870039">
        <w:rPr>
          <w:noProof/>
        </w:rPr>
        <w:t>Mahoney, A., Karatzias, T., &amp; Hutton, P. (2019). A systematic review and meta-analysis of group treatments for adults with symptoms associated with complex post-traumatic stress disorder. </w:t>
      </w:r>
      <w:r w:rsidRPr="00870039">
        <w:rPr>
          <w:i/>
          <w:iCs/>
          <w:noProof/>
        </w:rPr>
        <w:t>Journal of Affective Disorders</w:t>
      </w:r>
      <w:r w:rsidRPr="00870039">
        <w:rPr>
          <w:noProof/>
        </w:rPr>
        <w:t>, </w:t>
      </w:r>
      <w:r w:rsidRPr="00870039">
        <w:rPr>
          <w:b/>
          <w:bCs/>
          <w:noProof/>
        </w:rPr>
        <w:t>243</w:t>
      </w:r>
      <w:r w:rsidRPr="00870039">
        <w:rPr>
          <w:noProof/>
        </w:rPr>
        <w:t>, 305–321.</w:t>
      </w:r>
      <w:r w:rsidR="00876280" w:rsidRPr="005E3353">
        <w:rPr>
          <w:noProof/>
        </w:rPr>
        <w:t xml:space="preserve">Reproducibility of individual effect sizes in meta-analyses in psychology. </w:t>
      </w:r>
      <w:r w:rsidR="00876280" w:rsidRPr="005E3353">
        <w:rPr>
          <w:i/>
          <w:iCs/>
          <w:noProof/>
        </w:rPr>
        <w:t>PloS One</w:t>
      </w:r>
      <w:r w:rsidR="00876280" w:rsidRPr="005E3353">
        <w:rPr>
          <w:noProof/>
        </w:rPr>
        <w:t xml:space="preserve">, </w:t>
      </w:r>
      <w:r w:rsidR="00876280" w:rsidRPr="005E3353">
        <w:rPr>
          <w:i/>
          <w:iCs/>
          <w:noProof/>
        </w:rPr>
        <w:t>15</w:t>
      </w:r>
      <w:r w:rsidR="00876280" w:rsidRPr="005E3353">
        <w:rPr>
          <w:noProof/>
        </w:rPr>
        <w:t xml:space="preserve">(5), e0233107. </w:t>
      </w:r>
      <w:hyperlink r:id="rId97" w:history="1">
        <w:r w:rsidR="00C66EBC" w:rsidRPr="00BA3031">
          <w:rPr>
            <w:rStyle w:val="Hyperlink"/>
            <w:noProof/>
          </w:rPr>
          <w:t>https://doi.org/10.1371/journal.pone.0233107</w:t>
        </w:r>
      </w:hyperlink>
    </w:p>
    <w:p w14:paraId="415F7C46" w14:textId="40CB83A8" w:rsidR="00DF773E" w:rsidRPr="00DF773E" w:rsidRDefault="00DF773E" w:rsidP="00DF773E">
      <w:pPr>
        <w:pStyle w:val="Bibliography"/>
        <w:divId w:val="1321159839"/>
        <w:rPr>
          <w:lang w:val="en-US"/>
        </w:rPr>
      </w:pPr>
      <w:r w:rsidRPr="00666D2C">
        <w:rPr>
          <w:lang w:val="en-US"/>
        </w:rPr>
        <w:t xml:space="preserve">Mathur, M. B., &amp; VanderWeele, T. J. (2020). </w:t>
      </w:r>
      <w:r w:rsidRPr="00DF0789">
        <w:rPr>
          <w:lang w:val="en-US"/>
        </w:rPr>
        <w:t xml:space="preserve">Sensitivity analysis for publication bias in meta‐analyses. </w:t>
      </w:r>
      <w:r w:rsidRPr="00DF0789">
        <w:rPr>
          <w:i/>
          <w:iCs/>
          <w:lang w:val="en-US"/>
        </w:rPr>
        <w:t>Journal of the Royal Statistical Society: Series C (Applied Statistics)</w:t>
      </w:r>
      <w:r w:rsidRPr="00DF0789">
        <w:rPr>
          <w:lang w:val="en-US"/>
        </w:rPr>
        <w:t xml:space="preserve">, </w:t>
      </w:r>
      <w:r w:rsidRPr="00DF0789">
        <w:rPr>
          <w:i/>
          <w:iCs/>
          <w:lang w:val="en-US"/>
        </w:rPr>
        <w:t>69</w:t>
      </w:r>
      <w:r w:rsidRPr="00DF0789">
        <w:rPr>
          <w:lang w:val="en-US"/>
        </w:rPr>
        <w:t>(5), 1091–1119. https://doi.org/10.1111/rssc.12440</w:t>
      </w:r>
    </w:p>
    <w:p w14:paraId="11BC36EC" w14:textId="6118C218" w:rsidR="0096527B" w:rsidRDefault="0096527B" w:rsidP="00876280">
      <w:pPr>
        <w:widowControl w:val="0"/>
        <w:autoSpaceDE w:val="0"/>
        <w:autoSpaceDN w:val="0"/>
        <w:adjustRightInd w:val="0"/>
        <w:spacing w:line="480" w:lineRule="auto"/>
        <w:ind w:left="480" w:hanging="480"/>
        <w:divId w:val="1321159839"/>
        <w:rPr>
          <w:noProof/>
        </w:rPr>
      </w:pPr>
      <w:r w:rsidRPr="0096527B">
        <w:rPr>
          <w:noProof/>
        </w:rPr>
        <w:t>McDaid, D., &amp; Park, A. (2015). Counting all the costs: The economic impact of comorbidity. In N. Sartorius, R. I. G. Holt, &amp; M. Maj (Eds.), </w:t>
      </w:r>
      <w:r w:rsidRPr="0096527B">
        <w:rPr>
          <w:i/>
          <w:iCs/>
          <w:noProof/>
        </w:rPr>
        <w:t xml:space="preserve">Comorbidity of Mental and Physical </w:t>
      </w:r>
      <w:r w:rsidRPr="0096527B">
        <w:rPr>
          <w:i/>
          <w:iCs/>
          <w:noProof/>
        </w:rPr>
        <w:lastRenderedPageBreak/>
        <w:t>Disorders</w:t>
      </w:r>
      <w:r w:rsidRPr="0096527B">
        <w:rPr>
          <w:noProof/>
        </w:rPr>
        <w:t> (Vol. </w:t>
      </w:r>
      <w:r w:rsidRPr="0096527B">
        <w:rPr>
          <w:b/>
          <w:bCs/>
          <w:noProof/>
        </w:rPr>
        <w:t>179</w:t>
      </w:r>
      <w:r w:rsidRPr="0096527B">
        <w:rPr>
          <w:noProof/>
        </w:rPr>
        <w:t>, pp. 23–32). Karger. </w:t>
      </w:r>
      <w:hyperlink r:id="rId98" w:history="1">
        <w:r w:rsidRPr="0096527B">
          <w:rPr>
            <w:rStyle w:val="Hyperlink"/>
            <w:noProof/>
          </w:rPr>
          <w:t>https://doi.org/10.1159/000365941</w:t>
        </w:r>
      </w:hyperlink>
    </w:p>
    <w:p w14:paraId="4CEBCAE2" w14:textId="0752C823" w:rsidR="00C66EBC" w:rsidRPr="005E3353" w:rsidRDefault="00C66EBC" w:rsidP="00876280">
      <w:pPr>
        <w:widowControl w:val="0"/>
        <w:autoSpaceDE w:val="0"/>
        <w:autoSpaceDN w:val="0"/>
        <w:adjustRightInd w:val="0"/>
        <w:spacing w:line="480" w:lineRule="auto"/>
        <w:ind w:left="480" w:hanging="480"/>
        <w:divId w:val="1321159839"/>
        <w:rPr>
          <w:noProof/>
        </w:rPr>
      </w:pPr>
      <w:r w:rsidRPr="00C66EBC">
        <w:rPr>
          <w:noProof/>
        </w:rPr>
        <w:t>McDermut, W., Miller, I. W., &amp; Brown, R. A. (2001). The efficacy of group psychotherapy for depression: A meta-analysis and review of the empirical research. </w:t>
      </w:r>
      <w:r w:rsidRPr="00C66EBC">
        <w:rPr>
          <w:i/>
          <w:iCs/>
          <w:noProof/>
        </w:rPr>
        <w:t>Clinical Psychology: Science and Practice</w:t>
      </w:r>
      <w:r w:rsidRPr="00C66EBC">
        <w:rPr>
          <w:noProof/>
        </w:rPr>
        <w:t>, </w:t>
      </w:r>
      <w:r w:rsidRPr="00C66EBC">
        <w:rPr>
          <w:b/>
          <w:bCs/>
          <w:noProof/>
        </w:rPr>
        <w:t>8</w:t>
      </w:r>
      <w:r w:rsidRPr="00C66EBC">
        <w:rPr>
          <w:noProof/>
        </w:rPr>
        <w:t>(1), 98–116.</w:t>
      </w:r>
    </w:p>
    <w:p w14:paraId="6EB04917" w14:textId="1AFBA23E" w:rsidR="00327417" w:rsidRDefault="00876280" w:rsidP="00327417">
      <w:pPr>
        <w:widowControl w:val="0"/>
        <w:autoSpaceDE w:val="0"/>
        <w:autoSpaceDN w:val="0"/>
        <w:adjustRightInd w:val="0"/>
        <w:spacing w:line="480" w:lineRule="auto"/>
        <w:ind w:left="480" w:hanging="480"/>
        <w:divId w:val="1321159839"/>
        <w:rPr>
          <w:noProof/>
        </w:rPr>
      </w:pPr>
      <w:r w:rsidRPr="005E3353">
        <w:rPr>
          <w:noProof/>
        </w:rPr>
        <w:t xml:space="preserve">McGrath, S., Zhao, X., Steele, R., &amp; Benedetti, A. (2019). estmeansd: Estimating the sample mean and standard deviation from commonly reported quantiles in meta-analysis. </w:t>
      </w:r>
      <w:r w:rsidRPr="005E3353">
        <w:rPr>
          <w:i/>
          <w:iCs/>
          <w:noProof/>
        </w:rPr>
        <w:t>CRAN: Contributed Packages</w:t>
      </w:r>
      <w:r w:rsidRPr="005E3353">
        <w:rPr>
          <w:noProof/>
        </w:rPr>
        <w:t>.</w:t>
      </w:r>
    </w:p>
    <w:p w14:paraId="324563B4" w14:textId="4656EB76" w:rsidR="00AE296F" w:rsidRDefault="00AE296F" w:rsidP="00876280">
      <w:pPr>
        <w:widowControl w:val="0"/>
        <w:autoSpaceDE w:val="0"/>
        <w:autoSpaceDN w:val="0"/>
        <w:adjustRightInd w:val="0"/>
        <w:spacing w:line="480" w:lineRule="auto"/>
        <w:ind w:left="480" w:hanging="480"/>
        <w:divId w:val="1321159839"/>
        <w:rPr>
          <w:noProof/>
        </w:rPr>
      </w:pPr>
      <w:r w:rsidRPr="00AE296F">
        <w:rPr>
          <w:noProof/>
        </w:rPr>
        <w:t>McLaughlin, S. P. B., Barkowski, S., Burlingame, G. M., Strauss, B., &amp; Rosendahl, J. (2019). Group psychotherapy for borderline personality disorder: A meta-analysis of randomized-controlled trials. </w:t>
      </w:r>
      <w:r w:rsidRPr="00AE296F">
        <w:rPr>
          <w:i/>
          <w:iCs/>
          <w:noProof/>
        </w:rPr>
        <w:t>Psychotherapy</w:t>
      </w:r>
      <w:r w:rsidRPr="00AE296F">
        <w:rPr>
          <w:noProof/>
        </w:rPr>
        <w:t>, </w:t>
      </w:r>
      <w:r w:rsidRPr="00AE296F">
        <w:rPr>
          <w:b/>
          <w:bCs/>
          <w:noProof/>
        </w:rPr>
        <w:t>56</w:t>
      </w:r>
      <w:r w:rsidRPr="00AE296F">
        <w:rPr>
          <w:noProof/>
        </w:rPr>
        <w:t>(2), 260.</w:t>
      </w:r>
    </w:p>
    <w:p w14:paraId="7F839DB5" w14:textId="0A5FB5A6" w:rsidR="00C7606E" w:rsidRPr="00DF0789" w:rsidRDefault="00327417" w:rsidP="00C7606E">
      <w:pPr>
        <w:pStyle w:val="Bibliography"/>
        <w:divId w:val="1321159839"/>
        <w:rPr>
          <w:lang w:val="en-US"/>
        </w:rPr>
      </w:pPr>
      <w:r w:rsidRPr="00666D2C">
        <w:rPr>
          <w:lang w:val="en-US"/>
        </w:rPr>
        <w:t xml:space="preserve">McShane, B. B., Böckenholt, U., &amp; Hansen, K. T. (2016). </w:t>
      </w:r>
      <w:r w:rsidRPr="00DF0789">
        <w:rPr>
          <w:lang w:val="en-US"/>
        </w:rPr>
        <w:t xml:space="preserve">Adjusting for publication bias in meta-analysis: An evaluation of selection methods and some cautionary notes. </w:t>
      </w:r>
      <w:r w:rsidRPr="00DF0789">
        <w:rPr>
          <w:i/>
          <w:iCs/>
          <w:lang w:val="en-US"/>
        </w:rPr>
        <w:t>Perspectives on Psychological Science</w:t>
      </w:r>
      <w:r w:rsidRPr="00DF0789">
        <w:rPr>
          <w:lang w:val="en-US"/>
        </w:rPr>
        <w:t xml:space="preserve">, </w:t>
      </w:r>
      <w:r w:rsidRPr="00DF0789">
        <w:rPr>
          <w:i/>
          <w:iCs/>
          <w:lang w:val="en-US"/>
        </w:rPr>
        <w:t>11</w:t>
      </w:r>
      <w:r w:rsidRPr="00DF0789">
        <w:rPr>
          <w:lang w:val="en-US"/>
        </w:rPr>
        <w:t xml:space="preserve">(5), 730–749. </w:t>
      </w:r>
      <w:hyperlink r:id="rId99" w:history="1">
        <w:r w:rsidR="00C7606E" w:rsidRPr="00BA3031">
          <w:rPr>
            <w:rStyle w:val="Hyperlink"/>
            <w:lang w:val="en-US"/>
          </w:rPr>
          <w:t>https://doi.org/10.1177/1745691616662243</w:t>
        </w:r>
      </w:hyperlink>
    </w:p>
    <w:p w14:paraId="3A7E53D2" w14:textId="2836BBDA" w:rsidR="00C7606E" w:rsidRDefault="00C7606E" w:rsidP="00C7606E">
      <w:pPr>
        <w:pStyle w:val="Bibliography"/>
        <w:divId w:val="1321159839"/>
        <w:rPr>
          <w:lang w:val="en-US"/>
        </w:rPr>
      </w:pPr>
      <w:r w:rsidRPr="00DF0789">
        <w:rPr>
          <w:lang w:val="en-US"/>
        </w:rPr>
        <w:t xml:space="preserve">Michalak, J., Schultze, M., Heidenreich, T., &amp; Schramm, E. (2015). A randomized controlled trial on the efficacy of mindfulness-based cognitive therapy and a group version of cognitive behavioral analysis system of psychotherapy for chronically depressed patients. </w:t>
      </w:r>
      <w:r w:rsidRPr="00DF0789">
        <w:rPr>
          <w:i/>
          <w:iCs/>
          <w:lang w:val="en-US"/>
        </w:rPr>
        <w:t>Journal of Consulting and Clinical Psychology</w:t>
      </w:r>
      <w:r w:rsidRPr="00DF0789">
        <w:rPr>
          <w:lang w:val="en-US"/>
        </w:rPr>
        <w:t xml:space="preserve">, </w:t>
      </w:r>
      <w:r w:rsidRPr="00DF0789">
        <w:rPr>
          <w:i/>
          <w:iCs/>
          <w:lang w:val="en-US"/>
        </w:rPr>
        <w:t>83</w:t>
      </w:r>
      <w:r w:rsidRPr="00DF0789">
        <w:rPr>
          <w:lang w:val="en-US"/>
        </w:rPr>
        <w:t xml:space="preserve">(5), 951. </w:t>
      </w:r>
      <w:hyperlink r:id="rId100" w:history="1">
        <w:r w:rsidRPr="00BA3031">
          <w:rPr>
            <w:rStyle w:val="Hyperlink"/>
            <w:lang w:val="en-US"/>
          </w:rPr>
          <w:t>https://doi.org/10.1037/ccp0000042</w:t>
        </w:r>
      </w:hyperlink>
    </w:p>
    <w:p w14:paraId="3886A200" w14:textId="66ADF434" w:rsidR="000E3FA4" w:rsidRDefault="00876280" w:rsidP="00C7606E">
      <w:pPr>
        <w:pStyle w:val="Bibliography"/>
        <w:divId w:val="1321159839"/>
        <w:rPr>
          <w:noProof/>
        </w:rPr>
      </w:pPr>
      <w:r w:rsidRPr="005E3353">
        <w:rPr>
          <w:noProof/>
        </w:rPr>
        <w:t xml:space="preserve">Morris, S. B. (2008). Estimating effect sizes from pretest-posttest-control group designs. </w:t>
      </w:r>
      <w:r w:rsidRPr="005E3353">
        <w:rPr>
          <w:i/>
          <w:iCs/>
          <w:noProof/>
        </w:rPr>
        <w:t>Organizational Research Methods</w:t>
      </w:r>
      <w:r w:rsidRPr="005E3353">
        <w:rPr>
          <w:noProof/>
        </w:rPr>
        <w:t xml:space="preserve">, </w:t>
      </w:r>
      <w:r w:rsidRPr="005E3353">
        <w:rPr>
          <w:i/>
          <w:iCs/>
          <w:noProof/>
        </w:rPr>
        <w:t>11</w:t>
      </w:r>
      <w:r w:rsidRPr="005E3353">
        <w:rPr>
          <w:noProof/>
        </w:rPr>
        <w:t xml:space="preserve">(2), 364–386. </w:t>
      </w:r>
      <w:hyperlink r:id="rId101" w:history="1">
        <w:r w:rsidR="000E3FA4" w:rsidRPr="00666D2C">
          <w:rPr>
            <w:rStyle w:val="Hyperlink"/>
            <w:noProof/>
            <w:lang w:val="en-US"/>
          </w:rPr>
          <w:t>https://doi.org/10.1177/1094428106291059</w:t>
        </w:r>
      </w:hyperlink>
    </w:p>
    <w:p w14:paraId="11CAAB8B" w14:textId="77777777" w:rsidR="00C7606E" w:rsidRPr="00C7606E" w:rsidRDefault="00C7606E" w:rsidP="00C7606E">
      <w:pPr>
        <w:divId w:val="1321159839"/>
        <w:rPr>
          <w:lang w:val="en-US"/>
        </w:rPr>
      </w:pPr>
    </w:p>
    <w:p w14:paraId="0284A2C6" w14:textId="157E78B1" w:rsidR="00C7606E" w:rsidRPr="00C7606E" w:rsidRDefault="00D736F5" w:rsidP="00C7606E">
      <w:pPr>
        <w:widowControl w:val="0"/>
        <w:autoSpaceDE w:val="0"/>
        <w:autoSpaceDN w:val="0"/>
        <w:adjustRightInd w:val="0"/>
        <w:spacing w:line="480" w:lineRule="auto"/>
        <w:ind w:left="480" w:hanging="480"/>
        <w:divId w:val="1321159839"/>
        <w:rPr>
          <w:noProof/>
        </w:rPr>
      </w:pPr>
      <w:r w:rsidRPr="00666D2C">
        <w:rPr>
          <w:noProof/>
          <w:lang w:val="en-US"/>
        </w:rPr>
        <w:t>Munthe-Kaas, H. M., Berg, R. C., &amp; Blaasvær, N. (2018). </w:t>
      </w:r>
      <w:r w:rsidRPr="00D736F5">
        <w:rPr>
          <w:noProof/>
        </w:rPr>
        <w:t>Effectiveness of interventions to reduce homelessness: A systematic review and meta-analysis. </w:t>
      </w:r>
      <w:r w:rsidRPr="00D736F5">
        <w:rPr>
          <w:i/>
          <w:iCs/>
          <w:noProof/>
        </w:rPr>
        <w:t xml:space="preserve">Campbell Systematic </w:t>
      </w:r>
      <w:r w:rsidRPr="00D736F5">
        <w:rPr>
          <w:i/>
          <w:iCs/>
          <w:noProof/>
        </w:rPr>
        <w:lastRenderedPageBreak/>
        <w:t>Reviews</w:t>
      </w:r>
      <w:r w:rsidRPr="00D736F5">
        <w:rPr>
          <w:noProof/>
        </w:rPr>
        <w:t>, </w:t>
      </w:r>
      <w:r w:rsidRPr="00D736F5">
        <w:rPr>
          <w:b/>
          <w:bCs/>
          <w:noProof/>
        </w:rPr>
        <w:t>14</w:t>
      </w:r>
      <w:r w:rsidRPr="00D736F5">
        <w:rPr>
          <w:noProof/>
        </w:rPr>
        <w:t>(1), 1–281.</w:t>
      </w:r>
    </w:p>
    <w:p w14:paraId="705EDE57" w14:textId="40BFB48E" w:rsidR="00C7606E" w:rsidRPr="00C7606E" w:rsidRDefault="00C7606E" w:rsidP="00C7606E">
      <w:pPr>
        <w:pStyle w:val="Bibliography"/>
        <w:divId w:val="1321159839"/>
        <w:rPr>
          <w:lang w:val="en-US"/>
        </w:rPr>
      </w:pPr>
      <w:r w:rsidRPr="00DF0789">
        <w:rPr>
          <w:lang w:val="en-US"/>
        </w:rPr>
        <w:t xml:space="preserve">NICE. (2025). Gambling related-harms: Identification, assessment and management. </w:t>
      </w:r>
      <w:r w:rsidRPr="00DF0789">
        <w:rPr>
          <w:i/>
          <w:iCs/>
          <w:lang w:val="en-US"/>
        </w:rPr>
        <w:t>National Institute for Health and Care Excellence</w:t>
      </w:r>
      <w:r w:rsidRPr="00DF0789">
        <w:rPr>
          <w:lang w:val="en-US"/>
        </w:rPr>
        <w:t xml:space="preserve">, </w:t>
      </w:r>
      <w:r w:rsidRPr="00DF0789">
        <w:rPr>
          <w:i/>
          <w:iCs/>
          <w:lang w:val="en-US"/>
        </w:rPr>
        <w:t>NG248</w:t>
      </w:r>
      <w:r w:rsidRPr="00DF0789">
        <w:rPr>
          <w:lang w:val="en-US"/>
        </w:rPr>
        <w:t>.</w:t>
      </w:r>
    </w:p>
    <w:p w14:paraId="190050F9" w14:textId="1C1E1DF1" w:rsidR="00E66A55" w:rsidRPr="00E66A55" w:rsidRDefault="000E3FA4" w:rsidP="00E66A55">
      <w:pPr>
        <w:widowControl w:val="0"/>
        <w:autoSpaceDE w:val="0"/>
        <w:autoSpaceDN w:val="0"/>
        <w:adjustRightInd w:val="0"/>
        <w:spacing w:line="480" w:lineRule="auto"/>
        <w:ind w:left="480" w:hanging="480"/>
        <w:divId w:val="1321159839"/>
        <w:rPr>
          <w:color w:val="222222"/>
          <w:lang w:val="en-US"/>
        </w:rPr>
      </w:pPr>
      <w:r w:rsidRPr="00666D2C">
        <w:rPr>
          <w:color w:val="222222"/>
          <w:lang w:val="en-US"/>
        </w:rPr>
        <w:t xml:space="preserve">Nielsen, S. F., Hjorthøj, C. R., Erlangsen, A., &amp; Nordentoft, M. (2011). </w:t>
      </w:r>
      <w:r w:rsidRPr="00567968">
        <w:rPr>
          <w:color w:val="222222"/>
          <w:lang w:val="en-US"/>
        </w:rPr>
        <w:t xml:space="preserve">Psychiatric disorders and mortality among people in homeless shelters in Denmark: a nationwide register-based cohort study. </w:t>
      </w:r>
      <w:r w:rsidRPr="00567968">
        <w:rPr>
          <w:i/>
          <w:iCs/>
          <w:color w:val="222222"/>
          <w:lang w:val="en-US"/>
        </w:rPr>
        <w:t>The Lancet</w:t>
      </w:r>
      <w:r w:rsidRPr="00567968">
        <w:rPr>
          <w:color w:val="222222"/>
          <w:lang w:val="en-US"/>
        </w:rPr>
        <w:t xml:space="preserve">, </w:t>
      </w:r>
      <w:r w:rsidRPr="00567968">
        <w:rPr>
          <w:i/>
          <w:iCs/>
          <w:color w:val="222222"/>
          <w:lang w:val="en-US"/>
        </w:rPr>
        <w:t>377</w:t>
      </w:r>
      <w:r w:rsidRPr="00567968">
        <w:rPr>
          <w:color w:val="222222"/>
          <w:lang w:val="en-US"/>
        </w:rPr>
        <w:t>(9784), 2205-2214.</w:t>
      </w:r>
    </w:p>
    <w:p w14:paraId="1B5298BE" w14:textId="1E21DDFF" w:rsidR="00E66A55" w:rsidRPr="00DF0789" w:rsidRDefault="00E66A55" w:rsidP="00E66A55">
      <w:pPr>
        <w:pStyle w:val="Bibliography"/>
        <w:divId w:val="1321159839"/>
        <w:rPr>
          <w:lang w:val="en-US"/>
        </w:rPr>
      </w:pPr>
      <w:r w:rsidRPr="00DF0789">
        <w:rPr>
          <w:lang w:val="en-US"/>
        </w:rPr>
        <w:t xml:space="preserve">Pigott, T. D. (2019). Missing data in meta-analysis. In H. Cooper, L. V. Hedges, &amp; J. C. Valentine (Eds.), </w:t>
      </w:r>
      <w:r w:rsidRPr="00DF0789">
        <w:rPr>
          <w:i/>
          <w:iCs/>
          <w:lang w:val="en-US"/>
        </w:rPr>
        <w:t>The handbook of research synthesis and meta-analysis</w:t>
      </w:r>
      <w:r w:rsidRPr="00DF0789">
        <w:rPr>
          <w:lang w:val="en-US"/>
        </w:rPr>
        <w:t xml:space="preserve"> (pp. 367–382). Russell Sage Foundation. https://doi.org/10.7758/9781610448864</w:t>
      </w:r>
    </w:p>
    <w:p w14:paraId="4ABA8458" w14:textId="77777777" w:rsidR="00E66A55" w:rsidRPr="00DF0789" w:rsidRDefault="00E66A55" w:rsidP="00E66A55">
      <w:pPr>
        <w:pStyle w:val="Bibliography"/>
        <w:divId w:val="1321159839"/>
        <w:rPr>
          <w:lang w:val="en-US"/>
        </w:rPr>
      </w:pPr>
      <w:r w:rsidRPr="00DF0789">
        <w:rPr>
          <w:lang w:val="en-US"/>
        </w:rPr>
        <w:t xml:space="preserve">Pustejovsky, J., Citkowicz, M., &amp; Joshi, M. (2025). </w:t>
      </w:r>
      <w:r w:rsidRPr="00DF0789">
        <w:rPr>
          <w:i/>
          <w:iCs/>
          <w:lang w:val="en-US"/>
        </w:rPr>
        <w:t>Estimation and inference for step-function selection models in meta-analysis with dependent effects</w:t>
      </w:r>
      <w:r w:rsidRPr="00DF0789">
        <w:rPr>
          <w:lang w:val="en-US"/>
        </w:rPr>
        <w:t>. OSF. https://doi.org/10.31222/osf.io/qg5x6</w:t>
      </w:r>
    </w:p>
    <w:p w14:paraId="7073FD35" w14:textId="77777777" w:rsidR="00E66A55" w:rsidRPr="00DF0789" w:rsidRDefault="00E66A55" w:rsidP="00E66A55">
      <w:pPr>
        <w:pStyle w:val="Bibliography"/>
        <w:divId w:val="1321159839"/>
        <w:rPr>
          <w:lang w:val="en-US"/>
        </w:rPr>
      </w:pPr>
      <w:r w:rsidRPr="00DF0789">
        <w:rPr>
          <w:lang w:val="en-US"/>
        </w:rPr>
        <w:t xml:space="preserve">Pustejovsky, J. E. (2016). </w:t>
      </w:r>
      <w:r w:rsidRPr="00DF0789">
        <w:rPr>
          <w:i/>
          <w:iCs/>
          <w:lang w:val="en-US"/>
        </w:rPr>
        <w:t>Alternative formulas for the standardized mean difference</w:t>
      </w:r>
      <w:r w:rsidRPr="00DF0789">
        <w:rPr>
          <w:lang w:val="en-US"/>
        </w:rPr>
        <w:t>. https://www.jepusto.com/alternative-formulas-for-the-smd/</w:t>
      </w:r>
    </w:p>
    <w:p w14:paraId="2CC5C0E8" w14:textId="77777777" w:rsidR="00E66A55" w:rsidRPr="00DF0789" w:rsidRDefault="00E66A55" w:rsidP="00E66A55">
      <w:pPr>
        <w:pStyle w:val="Bibliography"/>
        <w:divId w:val="1321159839"/>
        <w:rPr>
          <w:lang w:val="en-US"/>
        </w:rPr>
      </w:pPr>
      <w:r w:rsidRPr="00DF0789">
        <w:rPr>
          <w:lang w:val="en-US"/>
        </w:rPr>
        <w:t xml:space="preserve">Pustejovsky, J. E. (2020a). </w:t>
      </w:r>
      <w:r w:rsidRPr="00DF0789">
        <w:rPr>
          <w:i/>
          <w:iCs/>
          <w:lang w:val="en-US"/>
        </w:rPr>
        <w:t>clubSandwich: Cluster-robust (sandwich) variance estimators with small-sample corrections</w:t>
      </w:r>
      <w:r w:rsidRPr="00DF0789">
        <w:rPr>
          <w:lang w:val="en-US"/>
        </w:rPr>
        <w:t xml:space="preserve"> (No. 0.5.5). cran.r-project.org.</w:t>
      </w:r>
    </w:p>
    <w:p w14:paraId="3986586D" w14:textId="30FC380E" w:rsidR="00E66A55" w:rsidRDefault="00E66A55" w:rsidP="00E66A55">
      <w:pPr>
        <w:pStyle w:val="Bibliography"/>
        <w:divId w:val="1321159839"/>
        <w:rPr>
          <w:lang w:val="en-US"/>
        </w:rPr>
      </w:pPr>
      <w:r w:rsidRPr="00DF0789">
        <w:rPr>
          <w:lang w:val="en-US"/>
        </w:rPr>
        <w:t xml:space="preserve">Pustejovsky, J. E. (2020b). </w:t>
      </w:r>
      <w:r w:rsidRPr="00DF0789">
        <w:rPr>
          <w:i/>
          <w:iCs/>
          <w:lang w:val="en-US"/>
        </w:rPr>
        <w:t>Weighting in multivariate meta-analysis</w:t>
      </w:r>
      <w:r w:rsidRPr="00DF0789">
        <w:rPr>
          <w:lang w:val="en-US"/>
        </w:rPr>
        <w:t xml:space="preserve">. </w:t>
      </w:r>
      <w:hyperlink r:id="rId102" w:history="1">
        <w:r w:rsidRPr="00BA3031">
          <w:rPr>
            <w:rStyle w:val="Hyperlink"/>
            <w:lang w:val="en-US"/>
          </w:rPr>
          <w:t>https://www.jepusto.com/weighting-in-multivariate-meta-analysis/</w:t>
        </w:r>
      </w:hyperlink>
    </w:p>
    <w:p w14:paraId="21A2F01F" w14:textId="77777777" w:rsidR="00E66A55" w:rsidRPr="00DF0789" w:rsidRDefault="00E66A55" w:rsidP="00E66A55">
      <w:pPr>
        <w:pStyle w:val="Bibliography"/>
        <w:divId w:val="1321159839"/>
        <w:rPr>
          <w:lang w:val="en-US"/>
        </w:rPr>
      </w:pPr>
      <w:r>
        <w:t xml:space="preserve">Pustejovsky, J. E., &amp; Joshi, M. (2023). </w:t>
      </w:r>
      <w:r w:rsidRPr="00DF0789">
        <w:rPr>
          <w:i/>
          <w:iCs/>
          <w:lang w:val="en-US"/>
        </w:rPr>
        <w:t>Cluster-Bootstrapping a meta-analytic selection model</w:t>
      </w:r>
      <w:r w:rsidRPr="00DF0789">
        <w:rPr>
          <w:lang w:val="en-US"/>
        </w:rPr>
        <w:t>. https://jepusto.com/posts/cluster-bootstrap-selection-model/</w:t>
      </w:r>
    </w:p>
    <w:p w14:paraId="02E2A909" w14:textId="77777777" w:rsidR="00E66A55" w:rsidRPr="00DF0789" w:rsidRDefault="00E66A55" w:rsidP="00E66A55">
      <w:pPr>
        <w:pStyle w:val="Bibliography"/>
        <w:divId w:val="1321159839"/>
        <w:rPr>
          <w:lang w:val="en-US"/>
        </w:rPr>
      </w:pPr>
      <w:r w:rsidRPr="00DF0789">
        <w:rPr>
          <w:lang w:val="en-US"/>
        </w:rPr>
        <w:t xml:space="preserve">Pustejovsky, J. E., Joshi, M., &amp; Citkowicz, M. (2025). </w:t>
      </w:r>
      <w:r w:rsidRPr="00DF0789">
        <w:rPr>
          <w:i/>
          <w:iCs/>
          <w:lang w:val="en-US"/>
        </w:rPr>
        <w:t>metaselection: Meta-analytic selection models with cluster-robust and cluster-bootstrap standard errors for dependent effect size estimates</w:t>
      </w:r>
      <w:r w:rsidRPr="00DF0789">
        <w:rPr>
          <w:lang w:val="en-US"/>
        </w:rPr>
        <w:t xml:space="preserve"> (No. 0.1.5).</w:t>
      </w:r>
    </w:p>
    <w:p w14:paraId="4C7B7498" w14:textId="77777777" w:rsidR="00E66A55" w:rsidRPr="00DF0789" w:rsidRDefault="00E66A55" w:rsidP="00E66A55">
      <w:pPr>
        <w:pStyle w:val="Bibliography"/>
        <w:divId w:val="1321159839"/>
        <w:rPr>
          <w:lang w:val="en-US"/>
        </w:rPr>
      </w:pPr>
      <w:r w:rsidRPr="00DF0789">
        <w:rPr>
          <w:lang w:val="en-US"/>
        </w:rPr>
        <w:lastRenderedPageBreak/>
        <w:t xml:space="preserve">Pustejovsky, J. E., &amp; Rodgers, M. A. (2019). Testing for funnel plot asymmetry of standardized mean differences. </w:t>
      </w:r>
      <w:r w:rsidRPr="00DF0789">
        <w:rPr>
          <w:i/>
          <w:iCs/>
          <w:lang w:val="en-US"/>
        </w:rPr>
        <w:t>Research Synthesis Methods</w:t>
      </w:r>
      <w:r w:rsidRPr="00DF0789">
        <w:rPr>
          <w:lang w:val="en-US"/>
        </w:rPr>
        <w:t xml:space="preserve">, </w:t>
      </w:r>
      <w:r w:rsidRPr="00DF0789">
        <w:rPr>
          <w:i/>
          <w:iCs/>
          <w:lang w:val="en-US"/>
        </w:rPr>
        <w:t>10</w:t>
      </w:r>
      <w:r w:rsidRPr="00DF0789">
        <w:rPr>
          <w:lang w:val="en-US"/>
        </w:rPr>
        <w:t>(1), 57–71. https://doi.org/10.1002/jrsm.1332</w:t>
      </w:r>
    </w:p>
    <w:p w14:paraId="3734B926" w14:textId="77777777" w:rsidR="00E66A55" w:rsidRPr="00DF0789" w:rsidRDefault="00E66A55" w:rsidP="00E66A55">
      <w:pPr>
        <w:pStyle w:val="Bibliography"/>
        <w:divId w:val="1321159839"/>
        <w:rPr>
          <w:lang w:val="en-US"/>
        </w:rPr>
      </w:pPr>
      <w:r w:rsidRPr="00DF0789">
        <w:rPr>
          <w:lang w:val="en-US"/>
        </w:rPr>
        <w:t xml:space="preserve">Pustejovsky, J. E., &amp; Tipton, E. (2022). Meta-analysis with robust variance estimation: Expanding the range of working models. </w:t>
      </w:r>
      <w:r w:rsidRPr="00DF0789">
        <w:rPr>
          <w:i/>
          <w:iCs/>
          <w:lang w:val="en-US"/>
        </w:rPr>
        <w:t>Prevention Science</w:t>
      </w:r>
      <w:r w:rsidRPr="00DF0789">
        <w:rPr>
          <w:lang w:val="en-US"/>
        </w:rPr>
        <w:t xml:space="preserve">, </w:t>
      </w:r>
      <w:r w:rsidRPr="00DF0789">
        <w:rPr>
          <w:i/>
          <w:iCs/>
          <w:lang w:val="en-US"/>
        </w:rPr>
        <w:t>23</w:t>
      </w:r>
      <w:r w:rsidRPr="00DF0789">
        <w:rPr>
          <w:lang w:val="en-US"/>
        </w:rPr>
        <w:t>(1), 425–438. https://doi.org/10.1007/s11121-021-01246-3</w:t>
      </w:r>
    </w:p>
    <w:p w14:paraId="1EFE557A" w14:textId="46BB68C2" w:rsidR="00E66A55" w:rsidRDefault="00E66A55" w:rsidP="00E66A55">
      <w:pPr>
        <w:pStyle w:val="Bibliography"/>
        <w:divId w:val="1321159839"/>
        <w:rPr>
          <w:lang w:val="en-US"/>
        </w:rPr>
      </w:pPr>
      <w:r w:rsidRPr="00DF0789">
        <w:rPr>
          <w:lang w:val="en-US"/>
        </w:rPr>
        <w:t xml:space="preserve">Pustejovsky, J. E., Zhang, J., &amp; Tipton, E. (2025). </w:t>
      </w:r>
      <w:r w:rsidRPr="00DF0789">
        <w:rPr>
          <w:i/>
          <w:iCs/>
          <w:lang w:val="en-US"/>
        </w:rPr>
        <w:t>A preliminary data analysis workflow for meta-analysis of dependent effect sizes</w:t>
      </w:r>
      <w:r w:rsidRPr="00DF0789">
        <w:rPr>
          <w:lang w:val="en-US"/>
        </w:rPr>
        <w:t>. OSF. https://doi.org/10.31222/osf.io/vfsqx_v1</w:t>
      </w:r>
    </w:p>
    <w:p w14:paraId="14ACBBEB" w14:textId="7588DFCB" w:rsidR="00D403A7" w:rsidRDefault="00876280" w:rsidP="00D403A7">
      <w:pPr>
        <w:widowControl w:val="0"/>
        <w:autoSpaceDE w:val="0"/>
        <w:autoSpaceDN w:val="0"/>
        <w:adjustRightInd w:val="0"/>
        <w:spacing w:line="480" w:lineRule="auto"/>
        <w:ind w:left="480" w:hanging="480"/>
        <w:divId w:val="1321159839"/>
        <w:rPr>
          <w:noProof/>
        </w:rPr>
      </w:pPr>
      <w:r w:rsidRPr="005E3353">
        <w:rPr>
          <w:noProof/>
        </w:rPr>
        <w:t xml:space="preserve">R Core Team. (2022). </w:t>
      </w:r>
      <w:r w:rsidRPr="005E3353">
        <w:rPr>
          <w:i/>
          <w:iCs/>
          <w:noProof/>
        </w:rPr>
        <w:t>R: A language and environment for statistical computing</w:t>
      </w:r>
      <w:r w:rsidRPr="005E3353">
        <w:rPr>
          <w:noProof/>
        </w:rPr>
        <w:t xml:space="preserve">. R Foundation for Statistical Computing, Vienna, Austria. </w:t>
      </w:r>
      <w:hyperlink r:id="rId103" w:history="1">
        <w:r w:rsidR="00D403A7" w:rsidRPr="00666D2C">
          <w:rPr>
            <w:rStyle w:val="Hyperlink"/>
            <w:noProof/>
            <w:lang w:val="en-US"/>
          </w:rPr>
          <w:t>https://www.r-project.org/</w:t>
        </w:r>
      </w:hyperlink>
    </w:p>
    <w:p w14:paraId="3F92A4E1" w14:textId="77777777" w:rsidR="00E66A55" w:rsidRDefault="00E66A55" w:rsidP="00E66A55">
      <w:pPr>
        <w:pStyle w:val="Bibliography"/>
        <w:divId w:val="1321159839"/>
        <w:rPr>
          <w:lang w:val="en-US"/>
        </w:rPr>
      </w:pPr>
      <w:r w:rsidRPr="00DF0789">
        <w:rPr>
          <w:lang w:val="en-US"/>
        </w:rPr>
        <w:t xml:space="preserve">Rodgers, M. A., &amp; Pustejovsky, J. E. (2021). Evaluating meta-analytic methods to detect selective reporting in the presence of dependent effect sizes. </w:t>
      </w:r>
      <w:r w:rsidRPr="00DF0789">
        <w:rPr>
          <w:i/>
          <w:iCs/>
          <w:lang w:val="en-US"/>
        </w:rPr>
        <w:t>Psychological Methods</w:t>
      </w:r>
      <w:r w:rsidRPr="00DF0789">
        <w:rPr>
          <w:lang w:val="en-US"/>
        </w:rPr>
        <w:t xml:space="preserve">, </w:t>
      </w:r>
      <w:r w:rsidRPr="00DF0789">
        <w:rPr>
          <w:i/>
          <w:iCs/>
          <w:lang w:val="en-US"/>
        </w:rPr>
        <w:t>26</w:t>
      </w:r>
      <w:r w:rsidRPr="00DF0789">
        <w:rPr>
          <w:lang w:val="en-US"/>
        </w:rPr>
        <w:t xml:space="preserve">(2), 141. </w:t>
      </w:r>
      <w:hyperlink r:id="rId104" w:history="1">
        <w:r w:rsidRPr="00BA3031">
          <w:rPr>
            <w:rStyle w:val="Hyperlink"/>
            <w:lang w:val="en-US"/>
          </w:rPr>
          <w:t>https://doi.org/10.1037/met0000300</w:t>
        </w:r>
      </w:hyperlink>
    </w:p>
    <w:p w14:paraId="09589C1B" w14:textId="12681FA4" w:rsidR="00E66A55" w:rsidRPr="00E66A55" w:rsidRDefault="00E66A55" w:rsidP="00E66A55">
      <w:pPr>
        <w:pStyle w:val="Bibliography"/>
        <w:divId w:val="1321159839"/>
        <w:rPr>
          <w:lang w:val="en-US"/>
        </w:rPr>
      </w:pPr>
      <w:r w:rsidRPr="00686513">
        <w:rPr>
          <w:noProof/>
        </w:rPr>
        <w:t>Roback, H. B. (2000). Adverse outcomes in group psychotherapy: Risk factors, prevention, and research directions. </w:t>
      </w:r>
      <w:r w:rsidRPr="00686513">
        <w:rPr>
          <w:i/>
          <w:iCs/>
          <w:noProof/>
        </w:rPr>
        <w:t>The Journal of Psychotherapy Practice and Research</w:t>
      </w:r>
      <w:r w:rsidRPr="00686513">
        <w:rPr>
          <w:noProof/>
        </w:rPr>
        <w:t>, </w:t>
      </w:r>
      <w:r w:rsidRPr="00686513">
        <w:rPr>
          <w:b/>
          <w:bCs/>
          <w:noProof/>
        </w:rPr>
        <w:t>9</w:t>
      </w:r>
      <w:r w:rsidRPr="00686513">
        <w:rPr>
          <w:noProof/>
        </w:rPr>
        <w:t>(3), 113.</w:t>
      </w:r>
    </w:p>
    <w:p w14:paraId="223C9598" w14:textId="77777777" w:rsidR="00E66A55" w:rsidRPr="00DF0789" w:rsidRDefault="00E66A55" w:rsidP="00E66A55">
      <w:pPr>
        <w:pStyle w:val="Bibliography"/>
        <w:divId w:val="1321159839"/>
        <w:rPr>
          <w:lang w:val="en-US"/>
        </w:rPr>
      </w:pPr>
      <w:r w:rsidRPr="00DF0789">
        <w:rPr>
          <w:lang w:val="en-US"/>
        </w:rPr>
        <w:t xml:space="preserve">Rothstein, H. R., Sutton, A. J., &amp; Borenstein, M. (2005). Publication bias in meta-analysis. In H. R. Rothstein, A. J. Sutton, &amp; M. Borenstein (Eds.), </w:t>
      </w:r>
      <w:r w:rsidRPr="00DF0789">
        <w:rPr>
          <w:i/>
          <w:iCs/>
          <w:lang w:val="en-US"/>
        </w:rPr>
        <w:t>Publication bias in meta-analysis: Prevention, assessment and adjustments</w:t>
      </w:r>
      <w:r w:rsidRPr="00DF0789">
        <w:rPr>
          <w:lang w:val="en-US"/>
        </w:rPr>
        <w:t>. Wiley Online Library.</w:t>
      </w:r>
    </w:p>
    <w:p w14:paraId="6636E63B" w14:textId="6720445C" w:rsidR="00E66A55" w:rsidRPr="00666D2C" w:rsidRDefault="00876280" w:rsidP="00E66A55">
      <w:pPr>
        <w:widowControl w:val="0"/>
        <w:autoSpaceDE w:val="0"/>
        <w:autoSpaceDN w:val="0"/>
        <w:adjustRightInd w:val="0"/>
        <w:spacing w:line="480" w:lineRule="auto"/>
        <w:ind w:left="480" w:hanging="480"/>
        <w:divId w:val="1321159839"/>
        <w:rPr>
          <w:noProof/>
          <w:lang w:val="da-DK"/>
        </w:rPr>
      </w:pPr>
      <w:r w:rsidRPr="005E3353">
        <w:rPr>
          <w:noProof/>
        </w:rPr>
        <w:t xml:space="preserve">RStudio Team. (2015). </w:t>
      </w:r>
      <w:r w:rsidRPr="005E3353">
        <w:rPr>
          <w:i/>
          <w:iCs/>
          <w:noProof/>
        </w:rPr>
        <w:t>RStudio: Integrated development for R</w:t>
      </w:r>
      <w:r w:rsidRPr="005E3353">
        <w:rPr>
          <w:noProof/>
        </w:rPr>
        <w:t xml:space="preserve">. RStudio, Inc., Boston, MA. </w:t>
      </w:r>
      <w:hyperlink r:id="rId105" w:history="1">
        <w:r w:rsidR="000E3FA4" w:rsidRPr="00666D2C">
          <w:rPr>
            <w:rStyle w:val="Hyperlink"/>
            <w:noProof/>
            <w:lang w:val="da-DK"/>
          </w:rPr>
          <w:t>https://www.rstudio.com/</w:t>
        </w:r>
      </w:hyperlink>
    </w:p>
    <w:p w14:paraId="4713095E" w14:textId="405B2B79" w:rsidR="00D403A7" w:rsidRDefault="00D403A7" w:rsidP="000E3FA4">
      <w:pPr>
        <w:widowControl w:val="0"/>
        <w:autoSpaceDE w:val="0"/>
        <w:autoSpaceDN w:val="0"/>
        <w:adjustRightInd w:val="0"/>
        <w:spacing w:line="480" w:lineRule="auto"/>
        <w:ind w:left="480" w:hanging="480"/>
        <w:divId w:val="1321159839"/>
        <w:rPr>
          <w:noProof/>
        </w:rPr>
      </w:pPr>
      <w:r w:rsidRPr="00666D2C">
        <w:rPr>
          <w:noProof/>
          <w:lang w:val="da-DK"/>
        </w:rPr>
        <w:t>Ruesch, M., Helmes, A. W., &amp; Bengel, J. (2015). </w:t>
      </w:r>
      <w:r w:rsidRPr="00D403A7">
        <w:rPr>
          <w:noProof/>
        </w:rPr>
        <w:t>Immediate help through group therapy for patients with somatic diseases and depressive or adjustment disorders in outpatient care: study protocol for a randomized controlled trial. </w:t>
      </w:r>
      <w:r w:rsidRPr="00D403A7">
        <w:rPr>
          <w:i/>
          <w:iCs/>
          <w:noProof/>
        </w:rPr>
        <w:t>Trials</w:t>
      </w:r>
      <w:r w:rsidRPr="00D403A7">
        <w:rPr>
          <w:noProof/>
        </w:rPr>
        <w:t>, </w:t>
      </w:r>
      <w:r w:rsidRPr="00D403A7">
        <w:rPr>
          <w:b/>
          <w:bCs/>
          <w:noProof/>
        </w:rPr>
        <w:t>16</w:t>
      </w:r>
      <w:r w:rsidRPr="00D403A7">
        <w:rPr>
          <w:noProof/>
        </w:rPr>
        <w:t>(1), 1–11</w:t>
      </w:r>
    </w:p>
    <w:p w14:paraId="1B32D570" w14:textId="0D8380E2" w:rsidR="00E66A55" w:rsidRDefault="00E66A55" w:rsidP="00E66A55">
      <w:pPr>
        <w:pStyle w:val="Bibliography"/>
        <w:divId w:val="1321159839"/>
        <w:rPr>
          <w:lang w:val="en-US"/>
        </w:rPr>
      </w:pPr>
      <w:r w:rsidRPr="00DF0789">
        <w:rPr>
          <w:lang w:val="en-US"/>
        </w:rPr>
        <w:lastRenderedPageBreak/>
        <w:t xml:space="preserve">Sacks, S., McKendrick, K., Vazan, P., Sacks, J. Y., &amp; Cleland, C. M. (2011). Modified therapeutic community aftercare for clients triply diagnosed with HIV/AIDS and co-occurring mental and substance use disorders. </w:t>
      </w:r>
      <w:r w:rsidRPr="00DF0789">
        <w:rPr>
          <w:i/>
          <w:iCs/>
          <w:lang w:val="en-US"/>
        </w:rPr>
        <w:t>AIDS Care</w:t>
      </w:r>
      <w:r w:rsidRPr="00DF0789">
        <w:rPr>
          <w:lang w:val="en-US"/>
        </w:rPr>
        <w:t xml:space="preserve">, </w:t>
      </w:r>
      <w:r w:rsidRPr="00DF0789">
        <w:rPr>
          <w:i/>
          <w:iCs/>
          <w:lang w:val="en-US"/>
        </w:rPr>
        <w:t>23</w:t>
      </w:r>
      <w:r w:rsidRPr="00DF0789">
        <w:rPr>
          <w:lang w:val="en-US"/>
        </w:rPr>
        <w:t xml:space="preserve">(12), 1676–1686. </w:t>
      </w:r>
      <w:hyperlink r:id="rId106" w:history="1">
        <w:r w:rsidR="00E702C9" w:rsidRPr="00BA3031">
          <w:rPr>
            <w:rStyle w:val="Hyperlink"/>
            <w:lang w:val="en-US"/>
          </w:rPr>
          <w:t>https://doi.org/10.1080/09540121.2011.582075</w:t>
        </w:r>
      </w:hyperlink>
    </w:p>
    <w:p w14:paraId="1FD1AEFE" w14:textId="3D54598A" w:rsidR="00E702C9" w:rsidRDefault="00E702C9" w:rsidP="00E702C9">
      <w:pPr>
        <w:pStyle w:val="Bibliography"/>
        <w:divId w:val="1321159839"/>
        <w:rPr>
          <w:lang w:val="en-US"/>
        </w:rPr>
      </w:pPr>
      <w:r w:rsidRPr="00DF0789">
        <w:rPr>
          <w:lang w:val="en-US"/>
        </w:rPr>
        <w:t xml:space="preserve">Scherer, R., &amp; Emslander, V. (2025). Utilizing primary study quality in meta-analyses in psychology: A step-by-step tutorial. </w:t>
      </w:r>
      <w:r w:rsidRPr="00DF0789">
        <w:rPr>
          <w:i/>
          <w:iCs/>
          <w:lang w:val="en-US"/>
        </w:rPr>
        <w:t>Psychological Methods</w:t>
      </w:r>
      <w:r w:rsidRPr="00DF0789">
        <w:rPr>
          <w:lang w:val="en-US"/>
        </w:rPr>
        <w:t xml:space="preserve">, No Pagination Specified-No Pagination Specified. </w:t>
      </w:r>
      <w:hyperlink r:id="rId107" w:history="1">
        <w:r w:rsidRPr="00BA3031">
          <w:rPr>
            <w:rStyle w:val="Hyperlink"/>
            <w:lang w:val="en-US"/>
          </w:rPr>
          <w:t>https://doi.org/10.1037/met0000751</w:t>
        </w:r>
      </w:hyperlink>
    </w:p>
    <w:p w14:paraId="76D4A58F" w14:textId="77777777" w:rsidR="00E702C9" w:rsidRDefault="00E702C9" w:rsidP="00E702C9">
      <w:pPr>
        <w:widowControl w:val="0"/>
        <w:autoSpaceDE w:val="0"/>
        <w:autoSpaceDN w:val="0"/>
        <w:adjustRightInd w:val="0"/>
        <w:spacing w:line="480" w:lineRule="auto"/>
        <w:ind w:left="480" w:hanging="480"/>
        <w:divId w:val="1321159839"/>
        <w:rPr>
          <w:color w:val="222222"/>
          <w:lang w:val="en-US"/>
        </w:rPr>
      </w:pPr>
      <w:r w:rsidRPr="00567968">
        <w:rPr>
          <w:color w:val="222222"/>
          <w:lang w:val="en-US"/>
        </w:rPr>
        <w:t xml:space="preserve">Schreiter, S., Bermpohl, F., Krausz, M., Leucht, S., Rössler, W., Schouler-Ocak, M., &amp; Gutwinski, S. (2017). The prevalence of mental illness in homeless people in Germany: a systematic review and meta-analysis. </w:t>
      </w:r>
      <w:r w:rsidRPr="00567968">
        <w:rPr>
          <w:i/>
          <w:iCs/>
          <w:color w:val="222222"/>
          <w:lang w:val="en-US"/>
        </w:rPr>
        <w:t>Deutsches Aerzteblatt International</w:t>
      </w:r>
      <w:r w:rsidRPr="00567968">
        <w:rPr>
          <w:color w:val="222222"/>
          <w:lang w:val="en-US"/>
        </w:rPr>
        <w:t xml:space="preserve">, </w:t>
      </w:r>
      <w:r w:rsidRPr="00567968">
        <w:rPr>
          <w:i/>
          <w:iCs/>
          <w:color w:val="222222"/>
          <w:lang w:val="en-US"/>
        </w:rPr>
        <w:t>114</w:t>
      </w:r>
      <w:r w:rsidRPr="00567968">
        <w:rPr>
          <w:color w:val="222222"/>
          <w:lang w:val="en-US"/>
        </w:rPr>
        <w:t>(40), 665.</w:t>
      </w:r>
    </w:p>
    <w:p w14:paraId="14CAF84A" w14:textId="77777777" w:rsidR="00E702C9" w:rsidRDefault="00D67A20" w:rsidP="00E702C9">
      <w:pPr>
        <w:widowControl w:val="0"/>
        <w:autoSpaceDE w:val="0"/>
        <w:autoSpaceDN w:val="0"/>
        <w:adjustRightInd w:val="0"/>
        <w:spacing w:line="480" w:lineRule="auto"/>
        <w:ind w:left="480" w:hanging="480"/>
        <w:divId w:val="1321159839"/>
        <w:rPr>
          <w:noProof/>
        </w:rPr>
      </w:pPr>
      <w:r w:rsidRPr="00D67A20">
        <w:rPr>
          <w:noProof/>
        </w:rPr>
        <w:t>Segredou, E., Livaditis, M., Liolios, K., &amp; Skartsila, G. (2008). Group programmes for recovery from psychosis: A systematic review. </w:t>
      </w:r>
      <w:r w:rsidRPr="00D67A20">
        <w:rPr>
          <w:i/>
          <w:iCs/>
          <w:noProof/>
        </w:rPr>
        <w:t>Annals of General Psychiatry</w:t>
      </w:r>
      <w:r w:rsidRPr="00D67A20">
        <w:rPr>
          <w:noProof/>
        </w:rPr>
        <w:t>, </w:t>
      </w:r>
      <w:r w:rsidRPr="00D67A20">
        <w:rPr>
          <w:b/>
          <w:bCs/>
          <w:noProof/>
        </w:rPr>
        <w:t>7</w:t>
      </w:r>
      <w:r w:rsidRPr="00D67A20">
        <w:rPr>
          <w:noProof/>
        </w:rPr>
        <w:t>(1), 1.</w:t>
      </w:r>
    </w:p>
    <w:p w14:paraId="0E515977" w14:textId="49A3D8C4" w:rsidR="00E702C9" w:rsidRDefault="00E702C9" w:rsidP="00E702C9">
      <w:pPr>
        <w:widowControl w:val="0"/>
        <w:autoSpaceDE w:val="0"/>
        <w:autoSpaceDN w:val="0"/>
        <w:adjustRightInd w:val="0"/>
        <w:spacing w:line="480" w:lineRule="auto"/>
        <w:ind w:left="480" w:hanging="480"/>
        <w:divId w:val="1321159839"/>
        <w:rPr>
          <w:color w:val="222222"/>
          <w:lang w:val="en-US"/>
        </w:rPr>
      </w:pPr>
      <w:r w:rsidRPr="00DF0789">
        <w:rPr>
          <w:lang w:val="en-US"/>
        </w:rPr>
        <w:t xml:space="preserve">Shadish, W. R., Cook, T. D., &amp; Campbell, D. T. (2002). </w:t>
      </w:r>
      <w:r w:rsidRPr="00DF0789">
        <w:rPr>
          <w:i/>
          <w:iCs/>
          <w:lang w:val="en-US"/>
        </w:rPr>
        <w:t>Experimental and Quasi-Experimental Designs for Generalized Causal Inference</w:t>
      </w:r>
      <w:r w:rsidRPr="00DF0789">
        <w:rPr>
          <w:lang w:val="en-US"/>
        </w:rPr>
        <w:t>. Cengage Learning, Inc.</w:t>
      </w:r>
    </w:p>
    <w:p w14:paraId="4CEDB6BD" w14:textId="6A75D080" w:rsidR="000E3FA4" w:rsidRDefault="009B50F3" w:rsidP="000E3FA4">
      <w:pPr>
        <w:widowControl w:val="0"/>
        <w:autoSpaceDE w:val="0"/>
        <w:autoSpaceDN w:val="0"/>
        <w:adjustRightInd w:val="0"/>
        <w:spacing w:line="480" w:lineRule="auto"/>
        <w:ind w:left="480" w:hanging="480"/>
        <w:divId w:val="1321159839"/>
        <w:rPr>
          <w:lang w:val="en-US"/>
        </w:rPr>
      </w:pPr>
      <w:r w:rsidRPr="009B50F3">
        <w:t>Sledge, W. H., Lawless, M., Sells, D., Wieland, M., O'Connell, M. J., &amp; Davidson, L. (2011). Effectiveness of peer support in reducing readmissions of persons with multiple psychiatric hospitalizations. </w:t>
      </w:r>
      <w:r w:rsidRPr="009B50F3">
        <w:rPr>
          <w:i/>
          <w:iCs/>
        </w:rPr>
        <w:t>Psychiatric services</w:t>
      </w:r>
      <w:r w:rsidRPr="009B50F3">
        <w:t>, </w:t>
      </w:r>
      <w:r w:rsidRPr="009B50F3">
        <w:rPr>
          <w:i/>
          <w:iCs/>
        </w:rPr>
        <w:t>62</w:t>
      </w:r>
      <w:r w:rsidRPr="009B50F3">
        <w:t>(5), 541-544.</w:t>
      </w:r>
      <w:r w:rsidR="000E3FA4" w:rsidRPr="00567968">
        <w:rPr>
          <w:lang w:val="en-US"/>
        </w:rPr>
        <w:t xml:space="preserve"> </w:t>
      </w:r>
    </w:p>
    <w:p w14:paraId="3E74586D" w14:textId="735BBC2A" w:rsidR="00E702C9" w:rsidRDefault="00E702C9" w:rsidP="00E702C9">
      <w:pPr>
        <w:pStyle w:val="Bibliography"/>
        <w:divId w:val="1321159839"/>
        <w:rPr>
          <w:lang w:val="en-US"/>
        </w:rPr>
      </w:pPr>
      <w:r w:rsidRPr="00DF0789">
        <w:rPr>
          <w:lang w:val="en-US"/>
        </w:rPr>
        <w:t xml:space="preserve">Somers, J. M., Moniruzzaman, A., Patterson, M., Currie, L., Rezansoff, S. N., Palepu, A., &amp; Fryer, K. (2017). A randomized trial examining housing first in congregate and scattered site formats. </w:t>
      </w:r>
      <w:r w:rsidRPr="00DF0789">
        <w:rPr>
          <w:i/>
          <w:iCs/>
          <w:lang w:val="en-US"/>
        </w:rPr>
        <w:t>PloS One</w:t>
      </w:r>
      <w:r w:rsidRPr="00DF0789">
        <w:rPr>
          <w:lang w:val="en-US"/>
        </w:rPr>
        <w:t xml:space="preserve">, </w:t>
      </w:r>
      <w:r w:rsidRPr="00DF0789">
        <w:rPr>
          <w:i/>
          <w:iCs/>
          <w:lang w:val="en-US"/>
        </w:rPr>
        <w:t>12</w:t>
      </w:r>
      <w:r w:rsidRPr="00DF0789">
        <w:rPr>
          <w:lang w:val="en-US"/>
        </w:rPr>
        <w:t xml:space="preserve">(1), e0168745. </w:t>
      </w:r>
      <w:hyperlink r:id="rId108" w:history="1">
        <w:r w:rsidRPr="00666D2C">
          <w:rPr>
            <w:rStyle w:val="Hyperlink"/>
            <w:lang w:val="en-US"/>
          </w:rPr>
          <w:t>https://doi.org/10.1371/journal.pone.0168745</w:t>
        </w:r>
      </w:hyperlink>
    </w:p>
    <w:p w14:paraId="398CE2BE" w14:textId="77777777" w:rsidR="00D25FC0" w:rsidRPr="00DF0789" w:rsidRDefault="00D25FC0" w:rsidP="00D25FC0">
      <w:pPr>
        <w:pStyle w:val="Bibliography"/>
        <w:divId w:val="1321159839"/>
        <w:rPr>
          <w:lang w:val="en-US"/>
        </w:rPr>
      </w:pPr>
      <w:r w:rsidRPr="00DF0789">
        <w:rPr>
          <w:lang w:val="en-US"/>
        </w:rPr>
        <w:t xml:space="preserve">Stanley, T. D., &amp; Doucouliagos, H. (2014). Meta-regression approximations to reduce publication selection bias. </w:t>
      </w:r>
      <w:r w:rsidRPr="00DF0789">
        <w:rPr>
          <w:i/>
          <w:iCs/>
          <w:lang w:val="en-US"/>
        </w:rPr>
        <w:t>Research Synthesis Methods</w:t>
      </w:r>
      <w:r w:rsidRPr="00DF0789">
        <w:rPr>
          <w:lang w:val="en-US"/>
        </w:rPr>
        <w:t xml:space="preserve">, </w:t>
      </w:r>
      <w:r w:rsidRPr="00DF0789">
        <w:rPr>
          <w:i/>
          <w:iCs/>
          <w:lang w:val="en-US"/>
        </w:rPr>
        <w:t>5</w:t>
      </w:r>
      <w:r w:rsidRPr="00DF0789">
        <w:rPr>
          <w:lang w:val="en-US"/>
        </w:rPr>
        <w:t>(1), 60–78. https://doi.org/10.1002/jrsm.1095</w:t>
      </w:r>
    </w:p>
    <w:p w14:paraId="77635A52" w14:textId="33CA3089" w:rsidR="00D25FC0" w:rsidRPr="00D25FC0" w:rsidRDefault="00D25FC0" w:rsidP="00D25FC0">
      <w:pPr>
        <w:pStyle w:val="Bibliography"/>
        <w:divId w:val="1321159839"/>
        <w:rPr>
          <w:lang w:val="en-US"/>
        </w:rPr>
      </w:pPr>
      <w:r w:rsidRPr="00DF0789">
        <w:rPr>
          <w:lang w:val="en-US"/>
        </w:rPr>
        <w:lastRenderedPageBreak/>
        <w:t xml:space="preserve">Stanley, T. D., Doucouliagos, H., &amp; Ioannidis, J. P. A. (2022). Beyond Random Effects: When Small-Study Findings Are More Heterogeneous. </w:t>
      </w:r>
      <w:r w:rsidRPr="00DF0789">
        <w:rPr>
          <w:i/>
          <w:iCs/>
          <w:lang w:val="en-US"/>
        </w:rPr>
        <w:t>Advances in Methods and Practices in Psychological Science</w:t>
      </w:r>
      <w:r w:rsidRPr="00DF0789">
        <w:rPr>
          <w:lang w:val="en-US"/>
        </w:rPr>
        <w:t xml:space="preserve">, </w:t>
      </w:r>
      <w:r w:rsidRPr="00DF0789">
        <w:rPr>
          <w:i/>
          <w:iCs/>
          <w:lang w:val="en-US"/>
        </w:rPr>
        <w:t>5</w:t>
      </w:r>
      <w:r w:rsidRPr="00DF0789">
        <w:rPr>
          <w:lang w:val="en-US"/>
        </w:rPr>
        <w:t>(4), 25152459221120427. https://doi.org/10.1177/25152459221120427</w:t>
      </w:r>
    </w:p>
    <w:p w14:paraId="70FF6250" w14:textId="06351BB3" w:rsidR="0096527B" w:rsidRDefault="0096527B" w:rsidP="00E702C9">
      <w:pPr>
        <w:pStyle w:val="Bibliography"/>
        <w:divId w:val="1321159839"/>
        <w:rPr>
          <w:noProof/>
        </w:rPr>
      </w:pPr>
      <w:r w:rsidRPr="00666D2C">
        <w:rPr>
          <w:noProof/>
          <w:lang w:val="en-US"/>
        </w:rPr>
        <w:t>Stant, A. D., Buskens, E., Jenner, J. A., Wiersma, D., &amp; Tenvergert, E. (2007). </w:t>
      </w:r>
      <w:r w:rsidRPr="0096527B">
        <w:rPr>
          <w:noProof/>
        </w:rPr>
        <w:t>Cost-effectiveness analysis in severe mental illness: Outcome measures selection. </w:t>
      </w:r>
      <w:r w:rsidRPr="0096527B">
        <w:rPr>
          <w:i/>
          <w:iCs/>
          <w:noProof/>
        </w:rPr>
        <w:t>The journal of mental health policy and economics</w:t>
      </w:r>
      <w:r w:rsidRPr="0096527B">
        <w:rPr>
          <w:noProof/>
        </w:rPr>
        <w:t>, </w:t>
      </w:r>
      <w:r w:rsidRPr="0096527B">
        <w:rPr>
          <w:b/>
          <w:bCs/>
          <w:noProof/>
        </w:rPr>
        <w:t>10</w:t>
      </w:r>
      <w:r w:rsidRPr="0096527B">
        <w:rPr>
          <w:noProof/>
        </w:rPr>
        <w:t>(2), 101–108.</w:t>
      </w:r>
    </w:p>
    <w:p w14:paraId="55CAC3D5" w14:textId="77777777" w:rsidR="00D25FC0" w:rsidRPr="00D25FC0" w:rsidRDefault="00D25FC0" w:rsidP="00D25FC0">
      <w:pPr>
        <w:divId w:val="1321159839"/>
        <w:rPr>
          <w:lang w:val="en-US"/>
        </w:rPr>
      </w:pPr>
    </w:p>
    <w:p w14:paraId="753A2597"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Hernán, M. A., Reeves, B. C., Savović, J., Berkman, N. D., Viswanathan, M., Henry, D., Altman, D. G., Ansari, M. T., Boutron, I., Carpenter, J. R., Chan, A.-W., Churchill, R., Deeks, J. J., Hróbjartsson, A., Kirkham, J., Jüni, P., Loke, Y. K., Pigott, T. D., … Higgins, J. P. T. (2016). ROBINS-I: A tool for assessing risk of bias in non-randomised studies of interventions. </w:t>
      </w:r>
      <w:r w:rsidRPr="005E3353">
        <w:rPr>
          <w:i/>
          <w:iCs/>
          <w:noProof/>
        </w:rPr>
        <w:t>BMJ</w:t>
      </w:r>
      <w:r w:rsidRPr="005E3353">
        <w:rPr>
          <w:noProof/>
        </w:rPr>
        <w:t xml:space="preserve">, </w:t>
      </w:r>
      <w:r w:rsidRPr="005E3353">
        <w:rPr>
          <w:i/>
          <w:iCs/>
          <w:noProof/>
        </w:rPr>
        <w:t>355</w:t>
      </w:r>
      <w:r w:rsidRPr="005E3353">
        <w:rPr>
          <w:noProof/>
        </w:rPr>
        <w:t>, i4919. https://doi.org/10.1136/bmj.i4919</w:t>
      </w:r>
    </w:p>
    <w:p w14:paraId="52C11701"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Higgins, J. P., Elbers, R. G., &amp; Reeves, B. C. (2016). </w:t>
      </w:r>
      <w:r w:rsidRPr="005E3353">
        <w:rPr>
          <w:i/>
          <w:iCs/>
          <w:noProof/>
        </w:rPr>
        <w:t>Risk Of Bias In Non-randomized Studies of Interventions (ROBINS-I): detailed guidance</w:t>
      </w:r>
      <w:r w:rsidRPr="005E3353">
        <w:rPr>
          <w:noProof/>
        </w:rPr>
        <w:t>. http://www.riskofbias.info</w:t>
      </w:r>
    </w:p>
    <w:p w14:paraId="549C52A9" w14:textId="1E661000"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Sterne, J. A. C., Savović, J., Page, M. J., Elbers, R. G., Blencowe, N. S., Boutron, I., Cates, C. J., Cheng, H.-Y., Corbett, M. S., &amp; Eldridge, S. M. (2019). RoB 2: A revised tool for assessing risk of bias in randomised trials. </w:t>
      </w:r>
      <w:r w:rsidRPr="005E3353">
        <w:rPr>
          <w:i/>
          <w:iCs/>
          <w:noProof/>
        </w:rPr>
        <w:t>BMJ</w:t>
      </w:r>
      <w:r w:rsidRPr="005E3353">
        <w:rPr>
          <w:noProof/>
        </w:rPr>
        <w:t xml:space="preserve">, </w:t>
      </w:r>
      <w:r w:rsidRPr="005E3353">
        <w:rPr>
          <w:i/>
          <w:iCs/>
          <w:noProof/>
        </w:rPr>
        <w:t>366</w:t>
      </w:r>
      <w:r w:rsidRPr="005E3353">
        <w:rPr>
          <w:noProof/>
        </w:rPr>
        <w:t xml:space="preserve">, l4898. </w:t>
      </w:r>
      <w:hyperlink r:id="rId109" w:history="1">
        <w:r w:rsidR="00BA1702" w:rsidRPr="00BA3031">
          <w:rPr>
            <w:rStyle w:val="Hyperlink"/>
            <w:noProof/>
          </w:rPr>
          <w:t>https://doi.org/10.1136/bmj.l4898</w:t>
        </w:r>
      </w:hyperlink>
    </w:p>
    <w:p w14:paraId="3564216F" w14:textId="4A042AC3" w:rsidR="00D67A20" w:rsidRDefault="00D67A20" w:rsidP="00D67A20">
      <w:pPr>
        <w:widowControl w:val="0"/>
        <w:autoSpaceDE w:val="0"/>
        <w:autoSpaceDN w:val="0"/>
        <w:adjustRightInd w:val="0"/>
        <w:spacing w:line="480" w:lineRule="auto"/>
        <w:ind w:left="480" w:hanging="480"/>
        <w:divId w:val="1321159839"/>
        <w:rPr>
          <w:noProof/>
        </w:rPr>
      </w:pPr>
      <w:r w:rsidRPr="00063DDF">
        <w:rPr>
          <w:noProof/>
        </w:rPr>
        <w:t>Strupp, H. H., Hadley, S. W., &amp; Gomes-Schwartz, B. (1977). </w:t>
      </w:r>
      <w:r w:rsidRPr="00063DDF">
        <w:rPr>
          <w:i/>
          <w:iCs/>
          <w:noProof/>
        </w:rPr>
        <w:t>Psychotherapy for better or worse: The problem of negative effects</w:t>
      </w:r>
      <w:r w:rsidRPr="00063DDF">
        <w:rPr>
          <w:noProof/>
        </w:rPr>
        <w:t>. Jason Aronson.</w:t>
      </w:r>
    </w:p>
    <w:p w14:paraId="5C0299FE" w14:textId="5FDF441A" w:rsidR="00BA1702" w:rsidRPr="005E3353" w:rsidRDefault="00BA1702" w:rsidP="00876280">
      <w:pPr>
        <w:widowControl w:val="0"/>
        <w:autoSpaceDE w:val="0"/>
        <w:autoSpaceDN w:val="0"/>
        <w:adjustRightInd w:val="0"/>
        <w:spacing w:line="480" w:lineRule="auto"/>
        <w:ind w:left="480" w:hanging="480"/>
        <w:divId w:val="1321159839"/>
        <w:rPr>
          <w:noProof/>
        </w:rPr>
      </w:pPr>
      <w:r w:rsidRPr="00BA1702">
        <w:rPr>
          <w:noProof/>
        </w:rPr>
        <w:t>Tarrant, M., Hagger, M. S., &amp; Farrow, C. V. (2012). Promoting positive orientation towards health through social identity. In J. Jolanda, H. Catherine, &amp; S. Haslam Alexander (Eds.), </w:t>
      </w:r>
      <w:r w:rsidRPr="00BA1702">
        <w:rPr>
          <w:i/>
          <w:iCs/>
          <w:noProof/>
        </w:rPr>
        <w:t>The social cure: Identity, health and well-being</w:t>
      </w:r>
      <w:r w:rsidRPr="00BA1702">
        <w:rPr>
          <w:noProof/>
        </w:rPr>
        <w:t xml:space="preserve"> (pp. 39–54). Psychology </w:t>
      </w:r>
      <w:r w:rsidRPr="00BA1702">
        <w:rPr>
          <w:noProof/>
        </w:rPr>
        <w:lastRenderedPageBreak/>
        <w:t>Press.</w:t>
      </w:r>
    </w:p>
    <w:p w14:paraId="29A95563" w14:textId="5CDBD261" w:rsidR="00D25FC0" w:rsidRDefault="00876280" w:rsidP="00D25FC0">
      <w:pPr>
        <w:widowControl w:val="0"/>
        <w:autoSpaceDE w:val="0"/>
        <w:autoSpaceDN w:val="0"/>
        <w:adjustRightInd w:val="0"/>
        <w:spacing w:line="480" w:lineRule="auto"/>
        <w:ind w:left="480" w:hanging="480"/>
        <w:divId w:val="1321159839"/>
        <w:rPr>
          <w:noProof/>
        </w:rPr>
      </w:pPr>
      <w:r w:rsidRPr="005E3353">
        <w:rPr>
          <w:noProof/>
        </w:rPr>
        <w:t xml:space="preserve">Taylor, J. A., Pigott, T. D., &amp; Williams, R. (2021). Promoting knowledge accumulation about intervention effects: Exploring strategies for standardizing statistical approaches and effect size reporting. </w:t>
      </w:r>
      <w:r w:rsidRPr="005E3353">
        <w:rPr>
          <w:i/>
          <w:iCs/>
          <w:noProof/>
        </w:rPr>
        <w:t>Educational Researcher</w:t>
      </w:r>
      <w:r w:rsidRPr="005E3353">
        <w:rPr>
          <w:noProof/>
        </w:rPr>
        <w:t xml:space="preserve">, </w:t>
      </w:r>
      <w:r w:rsidRPr="005E3353">
        <w:rPr>
          <w:i/>
          <w:iCs/>
          <w:noProof/>
        </w:rPr>
        <w:t>51</w:t>
      </w:r>
      <w:r w:rsidRPr="005E3353">
        <w:rPr>
          <w:noProof/>
        </w:rPr>
        <w:t xml:space="preserve">(1), 72–80. </w:t>
      </w:r>
      <w:hyperlink r:id="rId110" w:history="1">
        <w:r w:rsidR="00D25FC0" w:rsidRPr="00BA3031">
          <w:rPr>
            <w:rStyle w:val="Hyperlink"/>
            <w:noProof/>
          </w:rPr>
          <w:t>https://doi.org/10.3102/0013189X211051319</w:t>
        </w:r>
      </w:hyperlink>
    </w:p>
    <w:p w14:paraId="3B64AC52" w14:textId="77777777" w:rsidR="00D25FC0" w:rsidRPr="00DF0789" w:rsidRDefault="00D25FC0" w:rsidP="00D25FC0">
      <w:pPr>
        <w:pStyle w:val="Bibliography"/>
        <w:divId w:val="1321159839"/>
        <w:rPr>
          <w:lang w:val="en-US"/>
        </w:rPr>
      </w:pPr>
      <w:r w:rsidRPr="00DF0789">
        <w:rPr>
          <w:lang w:val="en-US"/>
        </w:rPr>
        <w:t xml:space="preserve">Tipton, E. (2015). Small sample adjustments for robust variance estimation with meta-regression. </w:t>
      </w:r>
      <w:r w:rsidRPr="00DF0789">
        <w:rPr>
          <w:i/>
          <w:iCs/>
          <w:lang w:val="en-US"/>
        </w:rPr>
        <w:t>Psychological Methods</w:t>
      </w:r>
      <w:r w:rsidRPr="00DF0789">
        <w:rPr>
          <w:lang w:val="en-US"/>
        </w:rPr>
        <w:t xml:space="preserve">, </w:t>
      </w:r>
      <w:r w:rsidRPr="00DF0789">
        <w:rPr>
          <w:i/>
          <w:iCs/>
          <w:lang w:val="en-US"/>
        </w:rPr>
        <w:t>20</w:t>
      </w:r>
      <w:r w:rsidRPr="00DF0789">
        <w:rPr>
          <w:lang w:val="en-US"/>
        </w:rPr>
        <w:t>(3), 375–393. https://doi.org/10.1037/met0000011</w:t>
      </w:r>
    </w:p>
    <w:p w14:paraId="2033A5A0" w14:textId="77777777" w:rsidR="00D25FC0" w:rsidRPr="00DF0789" w:rsidRDefault="00D25FC0" w:rsidP="00D25FC0">
      <w:pPr>
        <w:pStyle w:val="Bibliography"/>
        <w:divId w:val="1321159839"/>
        <w:rPr>
          <w:lang w:val="en-US"/>
        </w:rPr>
      </w:pPr>
      <w:r w:rsidRPr="00DF0789">
        <w:rPr>
          <w:lang w:val="en-US"/>
        </w:rPr>
        <w:t xml:space="preserve">Tipton, E., &amp; Pustejovsky, J. E. (2015). Small-sample adjustments for tests of moderators and model fit using robust variance estimation in meta-regression. </w:t>
      </w:r>
      <w:r w:rsidRPr="00DF0789">
        <w:rPr>
          <w:i/>
          <w:iCs/>
          <w:lang w:val="en-US"/>
        </w:rPr>
        <w:t>Journal of Educational and Behavioral Statistics</w:t>
      </w:r>
      <w:r w:rsidRPr="00DF0789">
        <w:rPr>
          <w:lang w:val="en-US"/>
        </w:rPr>
        <w:t xml:space="preserve">, </w:t>
      </w:r>
      <w:r w:rsidRPr="00DF0789">
        <w:rPr>
          <w:i/>
          <w:iCs/>
          <w:lang w:val="en-US"/>
        </w:rPr>
        <w:t>40</w:t>
      </w:r>
      <w:r w:rsidRPr="00DF0789">
        <w:rPr>
          <w:lang w:val="en-US"/>
        </w:rPr>
        <w:t>(6), 604–634. https://doi.org/10.3102/1076998615606099</w:t>
      </w:r>
    </w:p>
    <w:p w14:paraId="294D2CD1" w14:textId="04C8C7C9" w:rsidR="00D25FC0" w:rsidRPr="00DF0789" w:rsidRDefault="00D25FC0" w:rsidP="00D25FC0">
      <w:pPr>
        <w:pStyle w:val="Bibliography"/>
        <w:divId w:val="1321159839"/>
        <w:rPr>
          <w:lang w:val="en-US"/>
        </w:rPr>
      </w:pPr>
      <w:r w:rsidRPr="00DF0789">
        <w:rPr>
          <w:lang w:val="en-US"/>
        </w:rPr>
        <w:t xml:space="preserve">Treves, I. N., Chen, Y.-Y., Wilson, C. L., Verdonk, C., Qina’au, J., Pustejovsky, J. E., Goldberg, S. B., Mehling, W., Schuman-Olivier, Z., &amp; Khalsa, S. S. (2025). </w:t>
      </w:r>
      <w:r w:rsidRPr="00DF0789">
        <w:rPr>
          <w:i/>
          <w:iCs/>
          <w:lang w:val="en-US"/>
        </w:rPr>
        <w:t>Minding the Body: A Meta-analysis of the Effects of Mindfulness Meditation Training on Self-reported Interoception.</w:t>
      </w:r>
      <w:r w:rsidRPr="00DF0789">
        <w:rPr>
          <w:lang w:val="en-US"/>
        </w:rPr>
        <w:t xml:space="preserve"> https://doi.org/10.21203/rs.3.rs-6792067/v1</w:t>
      </w:r>
    </w:p>
    <w:p w14:paraId="19D27F27" w14:textId="25A5116F" w:rsidR="00D25FC0" w:rsidRPr="00D25FC0" w:rsidRDefault="00D25FC0" w:rsidP="00D25FC0">
      <w:pPr>
        <w:pStyle w:val="Bibliography"/>
        <w:divId w:val="1321159839"/>
        <w:rPr>
          <w:lang w:val="en-US"/>
        </w:rPr>
      </w:pPr>
      <w:r w:rsidRPr="00DF0789">
        <w:rPr>
          <w:lang w:val="en-US"/>
        </w:rPr>
        <w:t xml:space="preserve">Tukey, J. W. (1977). </w:t>
      </w:r>
      <w:r w:rsidRPr="00DF0789">
        <w:rPr>
          <w:i/>
          <w:iCs/>
          <w:lang w:val="en-US"/>
        </w:rPr>
        <w:t>Exploratory data analysis</w:t>
      </w:r>
      <w:r w:rsidRPr="00DF0789">
        <w:rPr>
          <w:lang w:val="en-US"/>
        </w:rPr>
        <w:t>. Pearson Modern Classic.</w:t>
      </w:r>
    </w:p>
    <w:p w14:paraId="498C1926" w14:textId="77777777" w:rsidR="00D25FC0" w:rsidRPr="00DF0789" w:rsidRDefault="00D25FC0" w:rsidP="00D25FC0">
      <w:pPr>
        <w:pStyle w:val="Bibliography"/>
        <w:divId w:val="1321159839"/>
        <w:rPr>
          <w:lang w:val="en-US"/>
        </w:rPr>
      </w:pPr>
      <w:r w:rsidRPr="00DF0789">
        <w:rPr>
          <w:lang w:val="en-US"/>
        </w:rPr>
        <w:t xml:space="preserve">van Aert, R. C. M. (2023). </w:t>
      </w:r>
      <w:r w:rsidRPr="00DF0789">
        <w:rPr>
          <w:i/>
          <w:iCs/>
          <w:lang w:val="en-US"/>
        </w:rPr>
        <w:t>puniform: Meta-analysis methods correcting for publication bias</w:t>
      </w:r>
      <w:r w:rsidRPr="00DF0789">
        <w:rPr>
          <w:lang w:val="en-US"/>
        </w:rPr>
        <w:t xml:space="preserve"> (No. 0.2.7). CRAN.</w:t>
      </w:r>
    </w:p>
    <w:p w14:paraId="1EAD9EFF" w14:textId="77777777" w:rsidR="00D25FC0" w:rsidRPr="00DF0789" w:rsidRDefault="00D25FC0" w:rsidP="00D25FC0">
      <w:pPr>
        <w:pStyle w:val="Bibliography"/>
        <w:divId w:val="1321159839"/>
        <w:rPr>
          <w:lang w:val="en-US"/>
        </w:rPr>
      </w:pPr>
      <w:r w:rsidRPr="006B23E1">
        <w:rPr>
          <w:lang w:val="da-DK"/>
        </w:rPr>
        <w:t xml:space="preserve">van Aert, R. C. M. (2025). </w:t>
      </w:r>
      <w:r w:rsidRPr="00DF0789">
        <w:rPr>
          <w:lang w:val="en-US"/>
        </w:rPr>
        <w:t xml:space="preserve">Meta-analyzing nonpreregistered and preregistered studies. </w:t>
      </w:r>
      <w:r w:rsidRPr="00DF0789">
        <w:rPr>
          <w:i/>
          <w:iCs/>
          <w:lang w:val="en-US"/>
        </w:rPr>
        <w:t>Psychological Methods</w:t>
      </w:r>
      <w:r w:rsidRPr="00DF0789">
        <w:rPr>
          <w:lang w:val="en-US"/>
        </w:rPr>
        <w:t xml:space="preserve">, </w:t>
      </w:r>
      <w:r w:rsidRPr="00DF0789">
        <w:rPr>
          <w:i/>
          <w:iCs/>
          <w:lang w:val="en-US"/>
        </w:rPr>
        <w:t>Online first</w:t>
      </w:r>
      <w:r w:rsidRPr="00DF0789">
        <w:rPr>
          <w:lang w:val="en-US"/>
        </w:rPr>
        <w:t>. https://doi.org/10.1037/met0000719</w:t>
      </w:r>
    </w:p>
    <w:p w14:paraId="05B96E76" w14:textId="77777777" w:rsidR="00D25FC0" w:rsidRPr="00DF0789" w:rsidRDefault="00D25FC0" w:rsidP="00D25FC0">
      <w:pPr>
        <w:pStyle w:val="Bibliography"/>
        <w:divId w:val="1321159839"/>
        <w:rPr>
          <w:lang w:val="en-US"/>
        </w:rPr>
      </w:pPr>
      <w:r w:rsidRPr="00666D2C">
        <w:rPr>
          <w:lang w:val="en-US"/>
        </w:rPr>
        <w:t xml:space="preserve">van Aert, R. C. M., &amp; van Assen, M. A. (2025). </w:t>
      </w:r>
      <w:r w:rsidRPr="00DF0789">
        <w:rPr>
          <w:i/>
          <w:iCs/>
          <w:lang w:val="en-US"/>
        </w:rPr>
        <w:t>Correcting for publication bias in a meta-analysis with the p-uniform* method</w:t>
      </w:r>
      <w:r w:rsidRPr="00DF0789">
        <w:rPr>
          <w:lang w:val="en-US"/>
        </w:rPr>
        <w:t>. Center for Open Science. https://doi.org/10.31222/osf.io/zqjr9</w:t>
      </w:r>
    </w:p>
    <w:p w14:paraId="35CF65D5" w14:textId="77777777" w:rsidR="00D25FC0" w:rsidRPr="00DF0789" w:rsidRDefault="00D25FC0" w:rsidP="00D25FC0">
      <w:pPr>
        <w:pStyle w:val="Bibliography"/>
        <w:divId w:val="1321159839"/>
        <w:rPr>
          <w:lang w:val="en-US"/>
        </w:rPr>
      </w:pPr>
      <w:r w:rsidRPr="00DF0789">
        <w:rPr>
          <w:lang w:val="en-US"/>
        </w:rPr>
        <w:lastRenderedPageBreak/>
        <w:t xml:space="preserve">Van den Noortgate, W., López-López, J., Marín-Martínez, F., &amp; Sánchez-Meca, J. (2013). Three-level meta-analysis of dependent effect sizes. </w:t>
      </w:r>
      <w:r w:rsidRPr="00DF0789">
        <w:rPr>
          <w:i/>
          <w:iCs/>
          <w:lang w:val="en-US"/>
        </w:rPr>
        <w:t>Behavior Research Methods</w:t>
      </w:r>
      <w:r w:rsidRPr="00DF0789">
        <w:rPr>
          <w:lang w:val="en-US"/>
        </w:rPr>
        <w:t xml:space="preserve">, </w:t>
      </w:r>
      <w:r w:rsidRPr="00DF0789">
        <w:rPr>
          <w:i/>
          <w:iCs/>
          <w:lang w:val="en-US"/>
        </w:rPr>
        <w:t>45</w:t>
      </w:r>
      <w:r w:rsidRPr="00DF0789">
        <w:rPr>
          <w:lang w:val="en-US"/>
        </w:rPr>
        <w:t>(2), 576–594. https://doi.org/10.3758/s13428-012-0261-6</w:t>
      </w:r>
    </w:p>
    <w:p w14:paraId="113EC400" w14:textId="77777777" w:rsidR="00D25FC0" w:rsidRPr="00DF0789" w:rsidRDefault="00D25FC0" w:rsidP="00D25FC0">
      <w:pPr>
        <w:pStyle w:val="Bibliography"/>
        <w:divId w:val="1321159839"/>
        <w:rPr>
          <w:lang w:val="en-US"/>
        </w:rPr>
      </w:pPr>
      <w:r w:rsidRPr="00DF0789">
        <w:rPr>
          <w:lang w:val="en-US"/>
        </w:rPr>
        <w:t xml:space="preserve">Vembye, M. H. (2024a). </w:t>
      </w:r>
      <w:r w:rsidRPr="00DF0789">
        <w:rPr>
          <w:i/>
          <w:iCs/>
          <w:lang w:val="en-US"/>
        </w:rPr>
        <w:t>Variance calculation when there is clustering in one treatment group only</w:t>
      </w:r>
      <w:r w:rsidRPr="00DF0789">
        <w:rPr>
          <w:lang w:val="en-US"/>
        </w:rPr>
        <w:t>. https://mikkelvembye.github.io/VIVECampbell/reference/vgt_smd_1armcluster.html</w:t>
      </w:r>
    </w:p>
    <w:p w14:paraId="2FF1F1AB" w14:textId="77777777" w:rsidR="00D25FC0" w:rsidRPr="00D25FC0" w:rsidRDefault="00D25FC0" w:rsidP="00D25FC0">
      <w:pPr>
        <w:pStyle w:val="Bibliography"/>
        <w:divId w:val="1321159839"/>
        <w:rPr>
          <w:lang w:val="da-DK"/>
        </w:rPr>
      </w:pPr>
      <w:r w:rsidRPr="00DF0789">
        <w:rPr>
          <w:lang w:val="en-US"/>
        </w:rPr>
        <w:t xml:space="preserve">Vembye, M. H. (2024b). </w:t>
      </w:r>
      <w:r w:rsidRPr="00DF0789">
        <w:rPr>
          <w:i/>
          <w:iCs/>
          <w:lang w:val="en-US"/>
        </w:rPr>
        <w:t>VIVECampbell: Functions for Campbell reviews in VIVE</w:t>
      </w:r>
      <w:r w:rsidRPr="00DF0789">
        <w:rPr>
          <w:lang w:val="en-US"/>
        </w:rPr>
        <w:t xml:space="preserve"> (No. 0.0.1). </w:t>
      </w:r>
      <w:r w:rsidRPr="00D25FC0">
        <w:rPr>
          <w:lang w:val="da-DK"/>
        </w:rPr>
        <w:t>GitHub.</w:t>
      </w:r>
    </w:p>
    <w:p w14:paraId="6FD0F367" w14:textId="77777777" w:rsidR="00D25FC0" w:rsidRPr="00DF0789" w:rsidRDefault="00D25FC0" w:rsidP="00D25FC0">
      <w:pPr>
        <w:pStyle w:val="Bibliography"/>
        <w:divId w:val="1321159839"/>
        <w:rPr>
          <w:lang w:val="en-US"/>
        </w:rPr>
      </w:pPr>
      <w:r w:rsidRPr="00D25FC0">
        <w:rPr>
          <w:lang w:val="da-DK"/>
        </w:rPr>
        <w:t xml:space="preserve">Vembye, M. H., Pustejovsky, J. E., &amp; Pigott, T. D. (2023). </w:t>
      </w:r>
      <w:r w:rsidRPr="00DF0789">
        <w:rPr>
          <w:lang w:val="en-US"/>
        </w:rPr>
        <w:t xml:space="preserve">Power approximations for overall average effects in meta-analysis with dependent effect sizes. </w:t>
      </w:r>
      <w:r w:rsidRPr="00DF0789">
        <w:rPr>
          <w:i/>
          <w:iCs/>
          <w:lang w:val="en-US"/>
        </w:rPr>
        <w:t>Journal of Educational and Behavioral Statistics</w:t>
      </w:r>
      <w:r w:rsidRPr="00DF0789">
        <w:rPr>
          <w:lang w:val="en-US"/>
        </w:rPr>
        <w:t xml:space="preserve">, </w:t>
      </w:r>
      <w:r w:rsidRPr="00DF0789">
        <w:rPr>
          <w:i/>
          <w:iCs/>
          <w:lang w:val="en-US"/>
        </w:rPr>
        <w:t>48</w:t>
      </w:r>
      <w:r w:rsidRPr="00DF0789">
        <w:rPr>
          <w:lang w:val="en-US"/>
        </w:rPr>
        <w:t>(1), 70–102. https://doi.org/10769986221127379</w:t>
      </w:r>
    </w:p>
    <w:p w14:paraId="3E169ECB" w14:textId="77777777" w:rsidR="00D25FC0" w:rsidRPr="00DF0789" w:rsidRDefault="00D25FC0" w:rsidP="00D25FC0">
      <w:pPr>
        <w:pStyle w:val="Bibliography"/>
        <w:divId w:val="1321159839"/>
        <w:rPr>
          <w:lang w:val="en-US"/>
        </w:rPr>
      </w:pPr>
      <w:r w:rsidRPr="00DF0789">
        <w:rPr>
          <w:lang w:val="en-US"/>
        </w:rPr>
        <w:t xml:space="preserve">Vembye, M. H., Pustejovsky, J. E., &amp; Pigott, T. D. (2024). Conducting power analysis for meta-analysis with dependent effect sizes: Common guidelines and an introduction to the POMADE R package. </w:t>
      </w:r>
      <w:r w:rsidRPr="00DF0789">
        <w:rPr>
          <w:i/>
          <w:iCs/>
          <w:lang w:val="en-US"/>
        </w:rPr>
        <w:t>Research Synthesis Methods</w:t>
      </w:r>
      <w:r w:rsidRPr="00DF0789">
        <w:rPr>
          <w:lang w:val="en-US"/>
        </w:rPr>
        <w:t xml:space="preserve">, </w:t>
      </w:r>
      <w:r w:rsidRPr="00DF0789">
        <w:rPr>
          <w:i/>
          <w:iCs/>
          <w:lang w:val="en-US"/>
        </w:rPr>
        <w:t>15</w:t>
      </w:r>
      <w:r w:rsidRPr="00DF0789">
        <w:rPr>
          <w:lang w:val="en-US"/>
        </w:rPr>
        <w:t>(6), 1214–1230. https://doi.org/10.1002/jrsm.1752</w:t>
      </w:r>
    </w:p>
    <w:p w14:paraId="0E1EAAD3" w14:textId="4FDE2903" w:rsidR="00D25FC0" w:rsidRPr="00D25FC0" w:rsidRDefault="00D25FC0" w:rsidP="00D25FC0">
      <w:pPr>
        <w:pStyle w:val="Bibliography"/>
        <w:divId w:val="1321159839"/>
        <w:rPr>
          <w:lang w:val="en-US"/>
        </w:rPr>
      </w:pPr>
      <w:r w:rsidRPr="00DF0789">
        <w:rPr>
          <w:lang w:val="en-US"/>
        </w:rPr>
        <w:t xml:space="preserve">Vembye, M. H., Weiss, F., &amp; Hamilton Bhat, B. (2024). The effects of co-teaching and related collaborative models of instruction on student achievement: A systematic review and meta-analysis. </w:t>
      </w:r>
      <w:r w:rsidRPr="00DF0789">
        <w:rPr>
          <w:i/>
          <w:iCs/>
          <w:lang w:val="en-US"/>
        </w:rPr>
        <w:t>Review of Educational Research</w:t>
      </w:r>
      <w:r w:rsidRPr="00DF0789">
        <w:rPr>
          <w:lang w:val="en-US"/>
        </w:rPr>
        <w:t xml:space="preserve">, </w:t>
      </w:r>
      <w:r w:rsidRPr="00DF0789">
        <w:rPr>
          <w:i/>
          <w:iCs/>
          <w:lang w:val="en-US"/>
        </w:rPr>
        <w:t>94</w:t>
      </w:r>
      <w:r w:rsidRPr="00DF0789">
        <w:rPr>
          <w:lang w:val="en-US"/>
        </w:rPr>
        <w:t>(3), 376–422. https://doi.org/10.3102/00346543231186588</w:t>
      </w:r>
    </w:p>
    <w:p w14:paraId="4AB6A7B8" w14:textId="77777777" w:rsidR="00C1128D" w:rsidRPr="00DF0789" w:rsidRDefault="00C1128D" w:rsidP="00C1128D">
      <w:pPr>
        <w:pStyle w:val="Bibliography"/>
        <w:divId w:val="1321159839"/>
        <w:rPr>
          <w:lang w:val="en-US"/>
        </w:rPr>
      </w:pPr>
      <w:r w:rsidRPr="00DF0789">
        <w:rPr>
          <w:lang w:val="en-US"/>
        </w:rPr>
        <w:t xml:space="preserve">Viechtbauer, W. (2005). Bias and efficiency of meta-analytic variance estimators in the random-effects model. </w:t>
      </w:r>
      <w:r w:rsidRPr="00DF0789">
        <w:rPr>
          <w:i/>
          <w:iCs/>
          <w:lang w:val="en-US"/>
        </w:rPr>
        <w:t>Journal of Educational and Behavioral Statistics</w:t>
      </w:r>
      <w:r w:rsidRPr="00DF0789">
        <w:rPr>
          <w:lang w:val="en-US"/>
        </w:rPr>
        <w:t xml:space="preserve">, </w:t>
      </w:r>
      <w:r w:rsidRPr="00DF0789">
        <w:rPr>
          <w:i/>
          <w:iCs/>
          <w:lang w:val="en-US"/>
        </w:rPr>
        <w:t>30</w:t>
      </w:r>
      <w:r w:rsidRPr="00DF0789">
        <w:rPr>
          <w:lang w:val="en-US"/>
        </w:rPr>
        <w:t>(3), 261–293. https://doi.org/10.3102/10769986030003261</w:t>
      </w:r>
    </w:p>
    <w:p w14:paraId="5C4D2205" w14:textId="77777777" w:rsidR="00C1128D" w:rsidRPr="00DF0789" w:rsidRDefault="00C1128D" w:rsidP="00C1128D">
      <w:pPr>
        <w:pStyle w:val="Bibliography"/>
        <w:divId w:val="1321159839"/>
        <w:rPr>
          <w:lang w:val="en-US"/>
        </w:rPr>
      </w:pPr>
      <w:r w:rsidRPr="00DF0789">
        <w:rPr>
          <w:lang w:val="en-US"/>
        </w:rPr>
        <w:lastRenderedPageBreak/>
        <w:t xml:space="preserve">Viechtbauer, W. (2007). Accounting for heterogeneity via random-effects models and moderator analyses in meta-analysis. </w:t>
      </w:r>
      <w:r w:rsidRPr="00DF0789">
        <w:rPr>
          <w:i/>
          <w:iCs/>
          <w:lang w:val="en-US"/>
        </w:rPr>
        <w:t>Zeitschrift Für Psychologie/Journal of Psychology</w:t>
      </w:r>
      <w:r w:rsidRPr="00DF0789">
        <w:rPr>
          <w:lang w:val="en-US"/>
        </w:rPr>
        <w:t xml:space="preserve">, </w:t>
      </w:r>
      <w:r w:rsidRPr="00DF0789">
        <w:rPr>
          <w:i/>
          <w:iCs/>
          <w:lang w:val="en-US"/>
        </w:rPr>
        <w:t>215</w:t>
      </w:r>
      <w:r w:rsidRPr="00DF0789">
        <w:rPr>
          <w:lang w:val="en-US"/>
        </w:rPr>
        <w:t>(2), 104–121.</w:t>
      </w:r>
    </w:p>
    <w:p w14:paraId="161F1467" w14:textId="77777777" w:rsidR="00C1128D" w:rsidRPr="00DF0789" w:rsidRDefault="00C1128D" w:rsidP="00C1128D">
      <w:pPr>
        <w:pStyle w:val="Bibliography"/>
        <w:divId w:val="1321159839"/>
        <w:rPr>
          <w:lang w:val="en-US"/>
        </w:rPr>
      </w:pPr>
      <w:r w:rsidRPr="00DF0789">
        <w:rPr>
          <w:lang w:val="en-US"/>
        </w:rPr>
        <w:t xml:space="preserve">Viechtbauer, W. (2010). Conducting meta-analyses in R with the metafor package. </w:t>
      </w:r>
      <w:r w:rsidRPr="00DF0789">
        <w:rPr>
          <w:i/>
          <w:iCs/>
          <w:lang w:val="en-US"/>
        </w:rPr>
        <w:t>Journal of Statistical Software</w:t>
      </w:r>
      <w:r w:rsidRPr="00DF0789">
        <w:rPr>
          <w:lang w:val="en-US"/>
        </w:rPr>
        <w:t xml:space="preserve">, </w:t>
      </w:r>
      <w:r w:rsidRPr="00DF0789">
        <w:rPr>
          <w:i/>
          <w:iCs/>
          <w:lang w:val="en-US"/>
        </w:rPr>
        <w:t>36</w:t>
      </w:r>
      <w:r w:rsidRPr="00DF0789">
        <w:rPr>
          <w:lang w:val="en-US"/>
        </w:rPr>
        <w:t>(3), 1–48. https://doi.org/10.18637/jss.v036.i03</w:t>
      </w:r>
    </w:p>
    <w:p w14:paraId="415E6D30" w14:textId="77777777" w:rsidR="00C1128D" w:rsidRPr="00DF0789" w:rsidRDefault="00C1128D" w:rsidP="00C1128D">
      <w:pPr>
        <w:pStyle w:val="Bibliography"/>
        <w:divId w:val="1321159839"/>
        <w:rPr>
          <w:lang w:val="en-US"/>
        </w:rPr>
      </w:pPr>
      <w:r w:rsidRPr="00DF0789">
        <w:rPr>
          <w:lang w:val="en-US"/>
        </w:rPr>
        <w:t xml:space="preserve">Viechtbauer, W. (2021). </w:t>
      </w:r>
      <w:r w:rsidRPr="00DF0789">
        <w:rPr>
          <w:i/>
          <w:iCs/>
          <w:lang w:val="en-US"/>
        </w:rPr>
        <w:t>I2 for Multilevel and Multivariate Models</w:t>
      </w:r>
      <w:r w:rsidRPr="00DF0789">
        <w:rPr>
          <w:lang w:val="en-US"/>
        </w:rPr>
        <w:t>. https://www.metafor-project.org/doku.php/tips:i2_multilevel_multivariate</w:t>
      </w:r>
    </w:p>
    <w:p w14:paraId="0775BBEA" w14:textId="34FDD638" w:rsidR="00C1128D" w:rsidRPr="00C1128D" w:rsidRDefault="00C1128D" w:rsidP="00C1128D">
      <w:pPr>
        <w:pStyle w:val="Bibliography"/>
        <w:divId w:val="1321159839"/>
        <w:rPr>
          <w:lang w:val="en-US"/>
        </w:rPr>
      </w:pPr>
      <w:r w:rsidRPr="00DF0789">
        <w:rPr>
          <w:lang w:val="en-US"/>
        </w:rPr>
        <w:t xml:space="preserve">Viechtbauer, W. (2025). </w:t>
      </w:r>
      <w:r w:rsidRPr="00DF0789">
        <w:rPr>
          <w:i/>
          <w:iCs/>
          <w:lang w:val="en-US"/>
        </w:rPr>
        <w:t>Construct or approximate the variance-covariance matrix of dependent effect sizes or outcomes</w:t>
      </w:r>
      <w:r w:rsidRPr="00DF0789">
        <w:rPr>
          <w:lang w:val="en-US"/>
        </w:rPr>
        <w:t>. Metafor: A Meta-Analysis Package for R. https://wviechtb.github.io/metafor/reference/vcalc.html</w:t>
      </w:r>
    </w:p>
    <w:p w14:paraId="68816A97" w14:textId="3B7EB86B" w:rsidR="00D403A7" w:rsidRDefault="00D403A7" w:rsidP="00876280">
      <w:pPr>
        <w:widowControl w:val="0"/>
        <w:autoSpaceDE w:val="0"/>
        <w:autoSpaceDN w:val="0"/>
        <w:adjustRightInd w:val="0"/>
        <w:spacing w:line="480" w:lineRule="auto"/>
        <w:ind w:left="480" w:hanging="480"/>
        <w:divId w:val="1321159839"/>
        <w:rPr>
          <w:noProof/>
        </w:rPr>
      </w:pPr>
      <w:r w:rsidRPr="00D403A7">
        <w:rPr>
          <w:noProof/>
        </w:rPr>
        <w:t>Wahlbeck, K., Westman, J., Nordentoft, M., Gissler, M., &amp; Laursen, T. M. (2011). Outcomes of Nordic mental health systems: Life expectancy of patients with mental disorders. </w:t>
      </w:r>
      <w:r w:rsidRPr="00D403A7">
        <w:rPr>
          <w:i/>
          <w:iCs/>
          <w:noProof/>
        </w:rPr>
        <w:t>The British Journal of Psychiatry</w:t>
      </w:r>
      <w:r w:rsidRPr="00D403A7">
        <w:rPr>
          <w:noProof/>
        </w:rPr>
        <w:t>, </w:t>
      </w:r>
      <w:r w:rsidRPr="00D403A7">
        <w:rPr>
          <w:b/>
          <w:bCs/>
          <w:noProof/>
        </w:rPr>
        <w:t>199</w:t>
      </w:r>
      <w:r w:rsidRPr="00D403A7">
        <w:rPr>
          <w:noProof/>
        </w:rPr>
        <w:t>(6), 453–458.</w:t>
      </w:r>
    </w:p>
    <w:p w14:paraId="4CEC9496" w14:textId="77777777" w:rsidR="00C1128D" w:rsidRPr="00DF0789" w:rsidRDefault="00C1128D" w:rsidP="00C1128D">
      <w:pPr>
        <w:pStyle w:val="Bibliography"/>
        <w:divId w:val="1321159839"/>
        <w:rPr>
          <w:lang w:val="en-US"/>
        </w:rPr>
      </w:pPr>
      <w:r w:rsidRPr="00DF0789">
        <w:rPr>
          <w:lang w:val="en-US"/>
        </w:rPr>
        <w:t xml:space="preserve">Wei, Y., &amp; Higgins, J. P. T. (2013). Estimating within‐study covariances in multivariate meta‐analysis with multiple outcomes. </w:t>
      </w:r>
      <w:r w:rsidRPr="00DF0789">
        <w:rPr>
          <w:i/>
          <w:iCs/>
          <w:lang w:val="en-US"/>
        </w:rPr>
        <w:t>Statistics in Medicine</w:t>
      </w:r>
      <w:r w:rsidRPr="00DF0789">
        <w:rPr>
          <w:lang w:val="en-US"/>
        </w:rPr>
        <w:t xml:space="preserve">, </w:t>
      </w:r>
      <w:r w:rsidRPr="00DF0789">
        <w:rPr>
          <w:i/>
          <w:iCs/>
          <w:lang w:val="en-US"/>
        </w:rPr>
        <w:t>32</w:t>
      </w:r>
      <w:r w:rsidRPr="00DF0789">
        <w:rPr>
          <w:lang w:val="en-US"/>
        </w:rPr>
        <w:t>(7), 1191–1205. https://doi.org/10.1002/sim.5679</w:t>
      </w:r>
    </w:p>
    <w:p w14:paraId="74F562D4" w14:textId="3D4C3848" w:rsidR="00C1128D" w:rsidRDefault="00C1128D" w:rsidP="00C1128D">
      <w:pPr>
        <w:pStyle w:val="Bibliography"/>
        <w:divId w:val="1321159839"/>
        <w:rPr>
          <w:lang w:val="en-US"/>
        </w:rPr>
      </w:pPr>
      <w:r w:rsidRPr="00DF0789">
        <w:rPr>
          <w:lang w:val="en-US"/>
        </w:rPr>
        <w:t xml:space="preserve">Weiss, M. J., Lockwood, J. R., &amp; McCaffrey, D. F. (2016). Estimating the Standard Error of the Impact Estimator in Individually Randomized Trials With Clustering. </w:t>
      </w:r>
      <w:r w:rsidRPr="00DF0789">
        <w:rPr>
          <w:i/>
          <w:iCs/>
          <w:lang w:val="en-US"/>
        </w:rPr>
        <w:t>Journal of Research on Educational Effectiveness</w:t>
      </w:r>
      <w:r w:rsidRPr="00DF0789">
        <w:rPr>
          <w:lang w:val="en-US"/>
        </w:rPr>
        <w:t xml:space="preserve">, </w:t>
      </w:r>
      <w:r w:rsidRPr="00DF0789">
        <w:rPr>
          <w:i/>
          <w:iCs/>
          <w:lang w:val="en-US"/>
        </w:rPr>
        <w:t>9</w:t>
      </w:r>
      <w:r w:rsidRPr="00DF0789">
        <w:rPr>
          <w:lang w:val="en-US"/>
        </w:rPr>
        <w:t xml:space="preserve">(3), 421–444. </w:t>
      </w:r>
      <w:hyperlink r:id="rId111" w:history="1">
        <w:r w:rsidRPr="00BA3031">
          <w:rPr>
            <w:rStyle w:val="Hyperlink"/>
            <w:lang w:val="en-US"/>
          </w:rPr>
          <w:t>https://doi.org/10.1080/19345747.2015.1086911</w:t>
        </w:r>
      </w:hyperlink>
    </w:p>
    <w:p w14:paraId="66DC5DB9" w14:textId="77777777" w:rsidR="00C1128D" w:rsidRPr="00DF0789" w:rsidRDefault="00C1128D" w:rsidP="00C1128D">
      <w:pPr>
        <w:pStyle w:val="Bibliography"/>
        <w:divId w:val="1321159839"/>
        <w:rPr>
          <w:lang w:val="en-US"/>
        </w:rPr>
      </w:pPr>
      <w:r w:rsidRPr="00DF0789">
        <w:rPr>
          <w:lang w:val="en-US"/>
        </w:rPr>
        <w:t xml:space="preserve">Wickham, H. (2016). </w:t>
      </w:r>
      <w:r w:rsidRPr="00DF0789">
        <w:rPr>
          <w:i/>
          <w:iCs/>
          <w:lang w:val="en-US"/>
        </w:rPr>
        <w:t>ggplot2: Elegant graphics for data analysis</w:t>
      </w:r>
      <w:r w:rsidRPr="00DF0789">
        <w:rPr>
          <w:lang w:val="en-US"/>
        </w:rPr>
        <w:t>. https://cran.r-project.org/web/packages/ggplot2/index.html</w:t>
      </w:r>
    </w:p>
    <w:p w14:paraId="4413F6B7" w14:textId="1CE61B79" w:rsidR="00C1128D" w:rsidRPr="009322FE" w:rsidRDefault="00C1128D" w:rsidP="009322FE">
      <w:pPr>
        <w:pStyle w:val="Bibliography"/>
        <w:divId w:val="1321159839"/>
        <w:rPr>
          <w:lang w:val="en-US"/>
        </w:rPr>
      </w:pPr>
      <w:r w:rsidRPr="00DF0789">
        <w:rPr>
          <w:lang w:val="en-US"/>
        </w:rPr>
        <w:lastRenderedPageBreak/>
        <w:t xml:space="preserve">Wickham, H., Averick, M., Bryan, J., Chang, W., McGowan, L. D., François, R., Grolemund, G., Hayes, A., Henry, L., &amp; Hester, J. (2019). Welcome to the Tidyverse. </w:t>
      </w:r>
      <w:r w:rsidRPr="00DF0789">
        <w:rPr>
          <w:i/>
          <w:iCs/>
          <w:lang w:val="en-US"/>
        </w:rPr>
        <w:t>Journal of Open Source Software</w:t>
      </w:r>
      <w:r w:rsidRPr="00DF0789">
        <w:rPr>
          <w:lang w:val="en-US"/>
        </w:rPr>
        <w:t xml:space="preserve">, </w:t>
      </w:r>
      <w:r w:rsidRPr="00DF0789">
        <w:rPr>
          <w:i/>
          <w:iCs/>
          <w:lang w:val="en-US"/>
        </w:rPr>
        <w:t>4</w:t>
      </w:r>
      <w:r w:rsidRPr="00DF0789">
        <w:rPr>
          <w:lang w:val="en-US"/>
        </w:rPr>
        <w:t>(43), 1686.</w:t>
      </w:r>
    </w:p>
    <w:p w14:paraId="78E4C8CF" w14:textId="77777777" w:rsidR="00876280" w:rsidRPr="005E3353"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Wilkinson, M. D., Dumontier, M., Aalbersberg, Ij. J., Appleton, G., Axton, M., Baak, A., Blomberg, N., Boiten, J.-W., da Silva Santos, L. B., Bourne, P. E., Bouwman, J., Brookes, A. J., Clark, T., Crosas, M., Dillo, I., Dumon, O., Edmunds, S., Evelo, C. T., Finkers, R., … Mons, B. (2016). The FAIR Guiding Principles for scientific data management and stewardship. </w:t>
      </w:r>
      <w:r w:rsidRPr="005E3353">
        <w:rPr>
          <w:i/>
          <w:iCs/>
          <w:noProof/>
        </w:rPr>
        <w:t>Scientific Data</w:t>
      </w:r>
      <w:r w:rsidRPr="005E3353">
        <w:rPr>
          <w:noProof/>
        </w:rPr>
        <w:t xml:space="preserve">, </w:t>
      </w:r>
      <w:r w:rsidRPr="005E3353">
        <w:rPr>
          <w:i/>
          <w:iCs/>
          <w:noProof/>
        </w:rPr>
        <w:t>3</w:t>
      </w:r>
      <w:r w:rsidRPr="005E3353">
        <w:rPr>
          <w:noProof/>
        </w:rPr>
        <w:t>(1), 160018. https://doi.org/10.1038/sdata.2016.18</w:t>
      </w:r>
    </w:p>
    <w:p w14:paraId="7BF89EB6" w14:textId="6CF45C62" w:rsidR="00876280" w:rsidRDefault="00876280" w:rsidP="00876280">
      <w:pPr>
        <w:widowControl w:val="0"/>
        <w:autoSpaceDE w:val="0"/>
        <w:autoSpaceDN w:val="0"/>
        <w:adjustRightInd w:val="0"/>
        <w:spacing w:line="480" w:lineRule="auto"/>
        <w:ind w:left="480" w:hanging="480"/>
        <w:divId w:val="1321159839"/>
        <w:rPr>
          <w:noProof/>
        </w:rPr>
      </w:pPr>
      <w:r w:rsidRPr="005E3353">
        <w:rPr>
          <w:noProof/>
        </w:rPr>
        <w:t xml:space="preserve">Wilson, D. B. (2016). </w:t>
      </w:r>
      <w:r w:rsidRPr="005E3353">
        <w:rPr>
          <w:i/>
          <w:iCs/>
          <w:noProof/>
        </w:rPr>
        <w:t>Formulas used by the “Practical Meta-Analysis Effect Size Calculator.”</w:t>
      </w:r>
      <w:r w:rsidRPr="005E3353">
        <w:rPr>
          <w:noProof/>
        </w:rPr>
        <w:t xml:space="preserve"> </w:t>
      </w:r>
      <w:hyperlink r:id="rId112" w:history="1">
        <w:r w:rsidR="00C1128D" w:rsidRPr="00BA3031">
          <w:rPr>
            <w:rStyle w:val="Hyperlink"/>
            <w:noProof/>
          </w:rPr>
          <w:t>https://mason.gmu.edu/~dwilsonb/downloads/esformulas.pdf</w:t>
        </w:r>
      </w:hyperlink>
    </w:p>
    <w:p w14:paraId="2C739727" w14:textId="77777777" w:rsidR="00C1128D" w:rsidRPr="00DF0789" w:rsidRDefault="00C1128D" w:rsidP="00C1128D">
      <w:pPr>
        <w:pStyle w:val="Bibliography"/>
        <w:divId w:val="1321159839"/>
        <w:rPr>
          <w:lang w:val="en-US"/>
        </w:rPr>
      </w:pPr>
      <w:r w:rsidRPr="00DF0789">
        <w:rPr>
          <w:lang w:val="en-US"/>
        </w:rPr>
        <w:t xml:space="preserve">Wu, W., Duan, J., Reed, W. R., &amp; Tipton, E. (2025). </w:t>
      </w:r>
      <w:r w:rsidRPr="00DF0789">
        <w:rPr>
          <w:i/>
          <w:iCs/>
          <w:lang w:val="en-US"/>
        </w:rPr>
        <w:t>What Can We Learn From 1000 Meta-Analyses Across 10 Different Disciplines?</w:t>
      </w:r>
      <w:r w:rsidRPr="00DF0789">
        <w:rPr>
          <w:lang w:val="en-US"/>
        </w:rPr>
        <w:t xml:space="preserve"> University of Canterbury. https://ideas.repec.org/p/cbt/econwp/25-07.html</w:t>
      </w:r>
    </w:p>
    <w:p w14:paraId="03F82A60" w14:textId="42B8ABC7" w:rsidR="00C1128D" w:rsidRPr="00C1128D" w:rsidRDefault="00C1128D" w:rsidP="009322FE">
      <w:pPr>
        <w:widowControl w:val="0"/>
        <w:autoSpaceDE w:val="0"/>
        <w:autoSpaceDN w:val="0"/>
        <w:adjustRightInd w:val="0"/>
        <w:spacing w:line="480" w:lineRule="auto"/>
        <w:ind w:left="480" w:hanging="480"/>
        <w:divId w:val="1321159839"/>
        <w:rPr>
          <w:noProof/>
        </w:rPr>
      </w:pPr>
      <w:r w:rsidRPr="005E3353">
        <w:rPr>
          <w:noProof/>
        </w:rPr>
        <w:t xml:space="preserve">WWC. (2021). </w:t>
      </w:r>
      <w:r w:rsidRPr="005E3353">
        <w:rPr>
          <w:i/>
          <w:iCs/>
          <w:noProof/>
        </w:rPr>
        <w:t>Supplement document for Appendix E and the What Works Clearinghouse procedures handbook, version 4.1</w:t>
      </w:r>
      <w:r w:rsidRPr="005E3353">
        <w:rPr>
          <w:noProof/>
        </w:rPr>
        <w:t xml:space="preserve">. Institute of Education Sciences. </w:t>
      </w:r>
      <w:hyperlink r:id="rId113" w:history="1">
        <w:r w:rsidRPr="00BA3031">
          <w:rPr>
            <w:rStyle w:val="Hyperlink"/>
            <w:noProof/>
          </w:rPr>
          <w:t>https://ies.ed.gov/ncee/wwc/Docs/referenceresources/WWC-41-Supplement-508_09212020.pdf</w:t>
        </w:r>
      </w:hyperlink>
    </w:p>
    <w:p w14:paraId="01F1987D" w14:textId="253E18CA" w:rsidR="00C1128D" w:rsidRPr="005E3353" w:rsidRDefault="00C1128D" w:rsidP="00C1128D">
      <w:pPr>
        <w:pStyle w:val="Bibliography"/>
        <w:divId w:val="1321159839"/>
      </w:pPr>
      <w:r w:rsidRPr="00DF0789">
        <w:rPr>
          <w:lang w:val="en-US"/>
        </w:rPr>
        <w:t xml:space="preserve">WWC. (2022). </w:t>
      </w:r>
      <w:r w:rsidRPr="00DF0789">
        <w:rPr>
          <w:i/>
          <w:iCs/>
          <w:lang w:val="en-US"/>
        </w:rPr>
        <w:t>WWC procedures and standards handbook</w:t>
      </w:r>
      <w:r w:rsidRPr="00DF0789">
        <w:rPr>
          <w:lang w:val="en-US"/>
        </w:rPr>
        <w:t xml:space="preserve"> (5.0). </w:t>
      </w:r>
      <w:r>
        <w:t>Institute of Education Sciences.</w:t>
      </w:r>
    </w:p>
    <w:p w14:paraId="1F203CAD" w14:textId="1EA1D869" w:rsidR="00D56615" w:rsidRPr="005E3353" w:rsidRDefault="00D56615" w:rsidP="00876280">
      <w:pPr>
        <w:widowControl w:val="0"/>
        <w:autoSpaceDE w:val="0"/>
        <w:autoSpaceDN w:val="0"/>
        <w:adjustRightInd w:val="0"/>
        <w:spacing w:line="480" w:lineRule="auto"/>
        <w:ind w:left="480" w:hanging="480"/>
        <w:divId w:val="1321159839"/>
        <w:rPr>
          <w:noProof/>
        </w:rPr>
      </w:pPr>
      <w:r w:rsidRPr="00D56615">
        <w:rPr>
          <w:noProof/>
        </w:rPr>
        <w:t>Ziguras, S. J., &amp; Stuart, G. W. (2000). A meta-analysis of the effectiveness of mental health case management over 20 years. </w:t>
      </w:r>
      <w:r w:rsidRPr="00D56615">
        <w:rPr>
          <w:i/>
          <w:iCs/>
          <w:noProof/>
        </w:rPr>
        <w:t>Psychiatric services</w:t>
      </w:r>
      <w:r w:rsidRPr="00D56615">
        <w:rPr>
          <w:noProof/>
        </w:rPr>
        <w:t>, </w:t>
      </w:r>
      <w:r w:rsidRPr="00D56615">
        <w:rPr>
          <w:i/>
          <w:iCs/>
          <w:noProof/>
        </w:rPr>
        <w:t>51</w:t>
      </w:r>
      <w:r w:rsidRPr="00D56615">
        <w:rPr>
          <w:noProof/>
        </w:rPr>
        <w:t>(11), 1410-1421.</w:t>
      </w:r>
    </w:p>
    <w:p w14:paraId="7D430F83" w14:textId="77777777" w:rsidR="001F03E5" w:rsidRPr="00AF0241" w:rsidRDefault="001F03E5" w:rsidP="00B52F13">
      <w:pPr>
        <w:pStyle w:val="NoSpacing"/>
        <w:divId w:val="1321159839"/>
        <w:rPr>
          <w:rFonts w:eastAsia="Times New Roman"/>
        </w:rPr>
      </w:pPr>
    </w:p>
    <w:p w14:paraId="0BD5B0D3" w14:textId="1B2F3909" w:rsidR="00E62879" w:rsidRPr="00AF0241" w:rsidRDefault="00E62879">
      <w:pPr>
        <w:pStyle w:val="Heading1"/>
        <w:divId w:val="555120649"/>
        <w:rPr>
          <w:rFonts w:eastAsia="Times New Roman"/>
        </w:rPr>
      </w:pPr>
      <w:bookmarkStart w:id="137" w:name="OTHER_VERSIONS_REFERENCES"/>
      <w:bookmarkStart w:id="138" w:name="ANALYSES_AND_DATA"/>
      <w:bookmarkStart w:id="139" w:name="FIGURES"/>
      <w:bookmarkEnd w:id="137"/>
      <w:bookmarkEnd w:id="138"/>
      <w:bookmarkEnd w:id="139"/>
      <w:r w:rsidRPr="00AF0241">
        <w:rPr>
          <w:rFonts w:eastAsia="Times New Roman"/>
        </w:rPr>
        <w:t>Data and analy</w:t>
      </w:r>
      <w:r w:rsidR="004D1A20" w:rsidRPr="00AF0241">
        <w:rPr>
          <w:rFonts w:eastAsia="Times New Roman"/>
        </w:rPr>
        <w:t>tic code</w:t>
      </w:r>
    </w:p>
    <w:p w14:paraId="454F66EA" w14:textId="0586D11E" w:rsidR="00985D6A" w:rsidRPr="00AF0241" w:rsidRDefault="001C7B0E" w:rsidP="00985D6A">
      <w:pPr>
        <w:pStyle w:val="Heading5"/>
        <w:divId w:val="555120649"/>
        <w:rPr>
          <w:rFonts w:eastAsia="Times New Roman"/>
        </w:rPr>
      </w:pPr>
      <w:r w:rsidRPr="00AF0241">
        <w:rPr>
          <w:rFonts w:eastAsia="Times New Roman"/>
        </w:rPr>
        <w:t xml:space="preserve">Include a statement indicating if data </w:t>
      </w:r>
      <w:r w:rsidR="00FF43D7" w:rsidRPr="00AF0241">
        <w:rPr>
          <w:rFonts w:eastAsia="Times New Roman"/>
        </w:rPr>
        <w:t>will</w:t>
      </w:r>
      <w:r w:rsidRPr="00AF0241">
        <w:rPr>
          <w:rFonts w:eastAsia="Times New Roman"/>
        </w:rPr>
        <w:t xml:space="preserve"> be </w:t>
      </w:r>
      <w:r w:rsidR="001662FF" w:rsidRPr="00AF0241">
        <w:rPr>
          <w:rFonts w:eastAsia="Times New Roman"/>
        </w:rPr>
        <w:t>available and</w:t>
      </w:r>
      <w:r w:rsidR="00FF43D7" w:rsidRPr="00AF0241">
        <w:rPr>
          <w:rFonts w:eastAsia="Times New Roman"/>
        </w:rPr>
        <w:t xml:space="preserve"> how to access it. </w:t>
      </w:r>
      <w:r w:rsidR="003509FE" w:rsidRPr="00AF0241">
        <w:rPr>
          <w:rFonts w:eastAsia="Times New Roman"/>
        </w:rPr>
        <w:t xml:space="preserve">Data </w:t>
      </w:r>
      <w:r w:rsidR="00FF43D7" w:rsidRPr="00AF0241">
        <w:rPr>
          <w:rFonts w:eastAsia="Times New Roman"/>
        </w:rPr>
        <w:t>coding sheets</w:t>
      </w:r>
      <w:r w:rsidR="003509FE" w:rsidRPr="00AF0241">
        <w:rPr>
          <w:rFonts w:eastAsia="Times New Roman"/>
        </w:rPr>
        <w:t xml:space="preserve"> and </w:t>
      </w:r>
      <w:r w:rsidR="001662FF" w:rsidRPr="00AF0241">
        <w:rPr>
          <w:rFonts w:eastAsia="Times New Roman"/>
        </w:rPr>
        <w:t xml:space="preserve">analytic </w:t>
      </w:r>
      <w:r w:rsidR="003509FE" w:rsidRPr="00AF0241">
        <w:rPr>
          <w:rFonts w:eastAsia="Times New Roman"/>
        </w:rPr>
        <w:t xml:space="preserve">codes </w:t>
      </w:r>
      <w:r w:rsidR="001C0507" w:rsidRPr="00AF0241">
        <w:rPr>
          <w:rFonts w:eastAsia="Times New Roman"/>
        </w:rPr>
        <w:t>c</w:t>
      </w:r>
      <w:r w:rsidR="0049271A" w:rsidRPr="00AF0241">
        <w:rPr>
          <w:rFonts w:eastAsia="Times New Roman"/>
        </w:rPr>
        <w:t xml:space="preserve">ould be submitted as </w:t>
      </w:r>
      <w:hyperlink r:id="rId114" w:history="1">
        <w:r w:rsidR="003E7089" w:rsidRPr="00AF0241">
          <w:rPr>
            <w:rStyle w:val="Hyperlink"/>
            <w:rFonts w:eastAsia="Times New Roman"/>
          </w:rPr>
          <w:t>supplementary material</w:t>
        </w:r>
      </w:hyperlink>
      <w:r w:rsidR="0049271A" w:rsidRPr="00AF0241">
        <w:rPr>
          <w:rFonts w:eastAsia="Times New Roman"/>
        </w:rPr>
        <w:t xml:space="preserve"> </w:t>
      </w:r>
      <w:r w:rsidR="00023937" w:rsidRPr="00AF0241">
        <w:rPr>
          <w:rFonts w:eastAsia="Times New Roman"/>
        </w:rPr>
        <w:t xml:space="preserve">or </w:t>
      </w:r>
      <w:r w:rsidR="00460F3E" w:rsidRPr="00AF0241">
        <w:rPr>
          <w:rFonts w:eastAsia="Times New Roman"/>
        </w:rPr>
        <w:t>add a link to</w:t>
      </w:r>
      <w:r w:rsidR="0003077A" w:rsidRPr="00AF0241">
        <w:rPr>
          <w:rFonts w:eastAsia="Times New Roman"/>
        </w:rPr>
        <w:t xml:space="preserve"> a</w:t>
      </w:r>
      <w:r w:rsidR="00430939" w:rsidRPr="00AF0241">
        <w:rPr>
          <w:rFonts w:eastAsia="Times New Roman"/>
        </w:rPr>
        <w:t>n external</w:t>
      </w:r>
      <w:r w:rsidR="0003077A" w:rsidRPr="00AF0241">
        <w:rPr>
          <w:rFonts w:eastAsia="Times New Roman"/>
        </w:rPr>
        <w:t xml:space="preserve"> repository</w:t>
      </w:r>
      <w:r w:rsidR="00770705" w:rsidRPr="00AF0241">
        <w:rPr>
          <w:rFonts w:eastAsia="Times New Roman"/>
        </w:rPr>
        <w:t xml:space="preserve"> </w:t>
      </w:r>
      <w:r w:rsidR="00EB5191" w:rsidRPr="00AF0241">
        <w:rPr>
          <w:rFonts w:eastAsia="Times New Roman"/>
        </w:rPr>
        <w:t xml:space="preserve">(if applicable) </w:t>
      </w:r>
      <w:r w:rsidR="001E2674" w:rsidRPr="00AF0241">
        <w:rPr>
          <w:rFonts w:eastAsia="Times New Roman"/>
        </w:rPr>
        <w:t>and cite it</w:t>
      </w:r>
      <w:r w:rsidR="00DE6132" w:rsidRPr="00AF0241">
        <w:rPr>
          <w:rFonts w:eastAsia="Times New Roman"/>
        </w:rPr>
        <w:t>.</w:t>
      </w:r>
    </w:p>
    <w:p w14:paraId="003B7962" w14:textId="7F85A672" w:rsidR="003862F9" w:rsidRPr="00AF0241" w:rsidRDefault="00C37244">
      <w:pPr>
        <w:pStyle w:val="Heading1"/>
        <w:divId w:val="555120649"/>
        <w:rPr>
          <w:rFonts w:eastAsia="Times New Roman"/>
        </w:rPr>
      </w:pPr>
      <w:r w:rsidRPr="00AF0241">
        <w:rPr>
          <w:rFonts w:eastAsia="Times New Roman"/>
        </w:rPr>
        <w:lastRenderedPageBreak/>
        <w:t xml:space="preserve">Figures </w:t>
      </w:r>
    </w:p>
    <w:p w14:paraId="7E48998C" w14:textId="614EBC27" w:rsidR="000A609A" w:rsidRPr="00AF0241" w:rsidRDefault="000A609A" w:rsidP="000A609A">
      <w:pPr>
        <w:pStyle w:val="Heading5"/>
        <w:divId w:val="555120649"/>
        <w:rPr>
          <w:rFonts w:eastAsia="Times New Roman"/>
        </w:rPr>
      </w:pPr>
      <w:r w:rsidRPr="00AF0241">
        <w:rPr>
          <w:rFonts w:eastAsia="Times New Roman"/>
        </w:rPr>
        <w:t xml:space="preserve">Figures should be </w:t>
      </w:r>
      <w:r w:rsidR="0080425C" w:rsidRPr="00AF0241">
        <w:rPr>
          <w:rFonts w:eastAsia="Times New Roman"/>
        </w:rPr>
        <w:t xml:space="preserve">prepared following this </w:t>
      </w:r>
      <w:hyperlink r:id="rId115" w:history="1">
        <w:r w:rsidR="0080425C" w:rsidRPr="00AF0241">
          <w:rPr>
            <w:rStyle w:val="Hyperlink"/>
            <w:rFonts w:eastAsia="Times New Roman"/>
          </w:rPr>
          <w:t>guidance</w:t>
        </w:r>
      </w:hyperlink>
      <w:r w:rsidR="0080425C" w:rsidRPr="00AF0241">
        <w:rPr>
          <w:rFonts w:eastAsia="Times New Roman"/>
        </w:rPr>
        <w:t xml:space="preserve"> and </w:t>
      </w:r>
      <w:r w:rsidR="00E157C9" w:rsidRPr="00AF0241">
        <w:rPr>
          <w:rFonts w:eastAsia="Times New Roman"/>
        </w:rPr>
        <w:t>inserted in the body of the text</w:t>
      </w:r>
      <w:r w:rsidR="0080425C" w:rsidRPr="00AF0241">
        <w:rPr>
          <w:rFonts w:eastAsia="Times New Roman"/>
        </w:rPr>
        <w:t xml:space="preserve">. They should </w:t>
      </w:r>
      <w:r w:rsidR="0019709C" w:rsidRPr="00AF0241">
        <w:rPr>
          <w:rFonts w:eastAsia="Times New Roman"/>
        </w:rPr>
        <w:t xml:space="preserve">also </w:t>
      </w:r>
      <w:r w:rsidR="0080425C" w:rsidRPr="00AF0241">
        <w:rPr>
          <w:rFonts w:eastAsia="Times New Roman"/>
        </w:rPr>
        <w:t>be</w:t>
      </w:r>
      <w:r w:rsidR="00E157C9" w:rsidRPr="00AF0241">
        <w:rPr>
          <w:rFonts w:eastAsia="Times New Roman"/>
        </w:rPr>
        <w:t xml:space="preserve"> </w:t>
      </w:r>
      <w:r w:rsidRPr="00AF0241">
        <w:rPr>
          <w:rFonts w:eastAsia="Times New Roman"/>
        </w:rPr>
        <w:t>submitted as separate file</w:t>
      </w:r>
      <w:r w:rsidR="00E52114" w:rsidRPr="00AF0241">
        <w:rPr>
          <w:rFonts w:eastAsia="Times New Roman"/>
        </w:rPr>
        <w:t>s in their original format if possible</w:t>
      </w:r>
      <w:r w:rsidR="0080425C" w:rsidRPr="00AF0241">
        <w:rPr>
          <w:rFonts w:eastAsia="Times New Roman"/>
        </w:rPr>
        <w:t>.</w:t>
      </w:r>
    </w:p>
    <w:p w14:paraId="04AC45CD" w14:textId="77777777" w:rsidR="003862F9" w:rsidRPr="00AF0241" w:rsidRDefault="00C37244">
      <w:pPr>
        <w:pStyle w:val="Heading1"/>
        <w:divId w:val="1298755215"/>
        <w:rPr>
          <w:rFonts w:eastAsia="Times New Roman"/>
        </w:rPr>
      </w:pPr>
      <w:bookmarkStart w:id="140" w:name="SOURCES_OF_SUPPORT"/>
      <w:bookmarkEnd w:id="140"/>
      <w:r w:rsidRPr="00AF0241">
        <w:rPr>
          <w:rFonts w:eastAsia="Times New Roman"/>
        </w:rPr>
        <w:t xml:space="preserve">Sources of support </w:t>
      </w:r>
    </w:p>
    <w:p w14:paraId="5FFE73FE" w14:textId="77777777" w:rsidR="003862F9" w:rsidRPr="00AF0241" w:rsidRDefault="00C37244">
      <w:pPr>
        <w:pStyle w:val="Heading2"/>
        <w:divId w:val="1466314095"/>
        <w:rPr>
          <w:rFonts w:eastAsia="Times New Roman"/>
        </w:rPr>
      </w:pPr>
      <w:r w:rsidRPr="00AF0241">
        <w:rPr>
          <w:rFonts w:eastAsia="Times New Roman"/>
        </w:rPr>
        <w:t xml:space="preserve">Internal sources </w:t>
      </w:r>
    </w:p>
    <w:sdt>
      <w:sdtPr>
        <w:rPr>
          <w:color w:val="0066CC"/>
          <w:sz w:val="27"/>
          <w:szCs w:val="27"/>
        </w:rPr>
        <w:id w:val="-9611891"/>
        <w:placeholder>
          <w:docPart w:val="39D76CD8B6274BDEAEA8FC460EBCD0BD"/>
        </w:placeholder>
        <w:showingPlcHdr/>
      </w:sdtPr>
      <w:sdtContent>
        <w:p w14:paraId="1A5F711A" w14:textId="03921F35" w:rsidR="00AF323D" w:rsidRPr="00AF0241" w:rsidRDefault="00AF323D" w:rsidP="00AF323D">
          <w:pPr>
            <w:pStyle w:val="NormalWeb"/>
            <w:divId w:val="1979913900"/>
            <w:rPr>
              <w:color w:val="0066CC"/>
              <w:sz w:val="27"/>
              <w:szCs w:val="27"/>
            </w:rPr>
          </w:pPr>
          <w:r w:rsidRPr="00AF0241">
            <w:rPr>
              <w:rStyle w:val="PlaceholderText"/>
            </w:rPr>
            <w:t>Click or tap here to enter text.</w:t>
          </w:r>
        </w:p>
      </w:sdtContent>
    </w:sdt>
    <w:p w14:paraId="124EA574" w14:textId="003F6056" w:rsidR="003862F9" w:rsidRPr="00AF0241" w:rsidRDefault="00C37244">
      <w:pPr>
        <w:pStyle w:val="Heading2"/>
        <w:divId w:val="1979913900"/>
        <w:rPr>
          <w:rFonts w:eastAsia="Times New Roman"/>
        </w:rPr>
      </w:pPr>
      <w:r w:rsidRPr="00AF0241">
        <w:rPr>
          <w:rFonts w:eastAsia="Times New Roman"/>
        </w:rPr>
        <w:t xml:space="preserve">External sources </w:t>
      </w:r>
    </w:p>
    <w:bookmarkStart w:id="141" w:name="FEEDBACK" w:displacedByCustomXml="next"/>
    <w:bookmarkEnd w:id="141" w:displacedByCustomXml="next"/>
    <w:bookmarkStart w:id="142" w:name="APPENDICES" w:displacedByCustomXml="next"/>
    <w:bookmarkEnd w:id="142" w:displacedByCustomXml="next"/>
    <w:sdt>
      <w:sdtPr>
        <w:rPr>
          <w:color w:val="0066CC"/>
          <w:sz w:val="27"/>
          <w:szCs w:val="27"/>
        </w:rPr>
        <w:id w:val="-940291114"/>
        <w:placeholder>
          <w:docPart w:val="2B2C6344860B401BA48624B4FE2096F7"/>
        </w:placeholder>
        <w:showingPlcHdr/>
      </w:sdtPr>
      <w:sdtContent>
        <w:p w14:paraId="68920FAB" w14:textId="1EE4039B" w:rsidR="00AF323D" w:rsidRPr="00AF0241" w:rsidRDefault="00AF323D" w:rsidP="00AF323D">
          <w:pPr>
            <w:pStyle w:val="NormalWeb"/>
            <w:divId w:val="970094519"/>
            <w:rPr>
              <w:color w:val="0066CC"/>
              <w:sz w:val="27"/>
              <w:szCs w:val="27"/>
            </w:rPr>
          </w:pPr>
          <w:r w:rsidRPr="00AF0241">
            <w:rPr>
              <w:rStyle w:val="PlaceholderText"/>
            </w:rPr>
            <w:t>Click or tap here to enter text.</w:t>
          </w:r>
        </w:p>
      </w:sdtContent>
    </w:sdt>
    <w:p w14:paraId="176B9BA7" w14:textId="660F1D96" w:rsidR="00C37244" w:rsidRPr="00AF0241" w:rsidRDefault="00C37244">
      <w:pPr>
        <w:pStyle w:val="Heading1"/>
        <w:divId w:val="970094519"/>
        <w:rPr>
          <w:rFonts w:eastAsia="Times New Roman"/>
        </w:rPr>
      </w:pPr>
      <w:r w:rsidRPr="00AF0241">
        <w:rPr>
          <w:rFonts w:eastAsia="Times New Roman"/>
        </w:rPr>
        <w:t xml:space="preserve">Appendices </w:t>
      </w:r>
    </w:p>
    <w:p w14:paraId="62AAAAAE" w14:textId="3BF5568B" w:rsidR="00424D25" w:rsidRPr="00AF0241" w:rsidRDefault="008F0389" w:rsidP="00424D25">
      <w:pPr>
        <w:pStyle w:val="Heading5"/>
        <w:divId w:val="970094519"/>
        <w:rPr>
          <w:rFonts w:eastAsia="Times New Roman"/>
        </w:rPr>
      </w:pPr>
      <w:r w:rsidRPr="00AF0241">
        <w:rPr>
          <w:rFonts w:eastAsia="Times New Roman"/>
        </w:rPr>
        <w:t>Appendices</w:t>
      </w:r>
      <w:r w:rsidR="00424D25" w:rsidRPr="00AF0241">
        <w:rPr>
          <w:rFonts w:eastAsia="Times New Roman"/>
        </w:rPr>
        <w:t xml:space="preserve"> should be submitted as </w:t>
      </w:r>
      <w:hyperlink r:id="rId116" w:history="1">
        <w:r w:rsidRPr="00AF0241">
          <w:rPr>
            <w:rStyle w:val="Hyperlink"/>
            <w:rFonts w:eastAsia="Times New Roman"/>
          </w:rPr>
          <w:t>supplementary material</w:t>
        </w:r>
      </w:hyperlink>
      <w:r w:rsidRPr="00AF0241">
        <w:rPr>
          <w:rFonts w:eastAsia="Times New Roman"/>
        </w:rPr>
        <w:t>.</w:t>
      </w:r>
    </w:p>
    <w:p w14:paraId="4F17B9D4" w14:textId="77777777" w:rsidR="00CB5C5C" w:rsidRPr="00AF0241" w:rsidRDefault="00CB5C5C" w:rsidP="002D2F3F">
      <w:pPr>
        <w:pStyle w:val="Heading2"/>
        <w:divId w:val="970094519"/>
        <w:rPr>
          <w:rFonts w:eastAsia="Times New Roman"/>
        </w:rPr>
      </w:pPr>
    </w:p>
    <w:sectPr w:rsidR="00CB5C5C" w:rsidRPr="00AF0241">
      <w:footerReference w:type="default" r:id="rId11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kkel Helding Vembye" w:date="2025-10-31T13:55:00Z" w:initials="MHV">
    <w:p w14:paraId="58F8BFB5" w14:textId="2B919614" w:rsidR="0079359A" w:rsidRPr="006B23E1" w:rsidRDefault="0079359A">
      <w:pPr>
        <w:pStyle w:val="CommentText"/>
      </w:pPr>
      <w:r>
        <w:rPr>
          <w:rStyle w:val="CommentReference"/>
        </w:rPr>
        <w:annotationRef/>
      </w:r>
      <w:r w:rsidRPr="006B23E1">
        <w:t>Kunne evt. samskrives</w:t>
      </w:r>
    </w:p>
  </w:comment>
  <w:comment w:id="3" w:author="Nina Thorup Dalgaard" w:date="2025-11-05T09:03:00Z" w:initials="NTD">
    <w:p w14:paraId="4FFF9309" w14:textId="63C4F3BF" w:rsidR="00052343" w:rsidRPr="00052343" w:rsidRDefault="00052343">
      <w:pPr>
        <w:pStyle w:val="CommentText"/>
      </w:pPr>
      <w:r>
        <w:rPr>
          <w:rStyle w:val="CommentReference"/>
        </w:rPr>
        <w:annotationRef/>
      </w:r>
      <w:r w:rsidRPr="00052343">
        <w:t>Altså det er fint f</w:t>
      </w:r>
      <w:r>
        <w:t>or mig hvis du synes, men er det ikke det mest sikre at vi beholder ordlyden fra protokollen ?</w:t>
      </w:r>
    </w:p>
  </w:comment>
  <w:comment w:id="12" w:author="Nina Thorup Dalgaard" w:date="2025-11-05T09:09:00Z" w:initials="NTD">
    <w:p w14:paraId="4C958C74" w14:textId="2E107A15" w:rsidR="00052343" w:rsidRPr="00052343" w:rsidRDefault="00052343">
      <w:pPr>
        <w:pStyle w:val="CommentText"/>
      </w:pPr>
      <w:r>
        <w:rPr>
          <w:rStyle w:val="CommentReference"/>
        </w:rPr>
        <w:annotationRef/>
      </w:r>
      <w:r w:rsidRPr="00052343">
        <w:t>Vi kan jo stadig i</w:t>
      </w:r>
      <w:r>
        <w:t>kke udelukke at gruppeindsatser for den enkelte patient kan have negative effekter, så derfor synes jeg det skal understreges</w:t>
      </w:r>
      <w:r w:rsidR="00030BD6">
        <w:t xml:space="preserve"> (for den dumme læser)</w:t>
      </w:r>
      <w:r>
        <w:t xml:space="preserve"> at det vi kan konkludere er b</w:t>
      </w:r>
      <w:r w:rsidR="00030BD6">
        <w:t>aseret på den gennemsnitlige effekt</w:t>
      </w:r>
    </w:p>
  </w:comment>
  <w:comment w:id="65" w:author="Mikkel Helding Vembye" w:date="2025-04-29T09:55:00Z" w:initials="MHV">
    <w:p w14:paraId="5C1C742E" w14:textId="4D584A1A" w:rsidR="000A72EB" w:rsidRPr="00666D2C" w:rsidRDefault="000A72EB">
      <w:pPr>
        <w:pStyle w:val="CommentText"/>
      </w:pPr>
      <w:r>
        <w:rPr>
          <w:rStyle w:val="CommentReference"/>
        </w:rPr>
        <w:annotationRef/>
      </w:r>
      <w:r w:rsidRPr="00666D2C">
        <w:t>Forward and backwards?</w:t>
      </w:r>
    </w:p>
  </w:comment>
  <w:comment w:id="66" w:author="Nina Thorup Dalgaard" w:date="2025-11-05T09:44:00Z" w:initials="NTD">
    <w:p w14:paraId="7E0A0843" w14:textId="12FDADA2" w:rsidR="00B868B8" w:rsidRPr="00B868B8" w:rsidRDefault="00B868B8">
      <w:pPr>
        <w:pStyle w:val="CommentText"/>
      </w:pPr>
      <w:r>
        <w:rPr>
          <w:rStyle w:val="CommentReference"/>
        </w:rPr>
        <w:annotationRef/>
      </w:r>
      <w:r w:rsidRPr="00B868B8">
        <w:t>Vi har ikke lavet f</w:t>
      </w:r>
      <w:r>
        <w:t>orwards citation tracking, så jeg synes vi skal beholde den nuværende formulering hvor det framgår at vi har lavet backwards citation tracking</w:t>
      </w:r>
    </w:p>
  </w:comment>
  <w:comment w:id="84" w:author="Mikkel Helding Vembye" w:date="2025-10-02T15:13:00Z" w:initials="MHV">
    <w:p w14:paraId="6C7E047B" w14:textId="3985C8C1" w:rsidR="00B46BDE" w:rsidRPr="00B46BDE" w:rsidRDefault="00B46BDE">
      <w:pPr>
        <w:pStyle w:val="CommentText"/>
        <w:rPr>
          <w:lang w:val="en-US"/>
        </w:rPr>
      </w:pPr>
      <w:r>
        <w:rPr>
          <w:rStyle w:val="CommentReference"/>
        </w:rPr>
        <w:annotationRef/>
      </w:r>
      <w:r w:rsidRPr="00B46BDE">
        <w:rPr>
          <w:lang w:val="en-US"/>
        </w:rPr>
        <w:t xml:space="preserve">Also added </w:t>
      </w:r>
      <w:r w:rsidR="00602556">
        <w:rPr>
          <w:lang w:val="en-US"/>
        </w:rPr>
        <w:t>at</w:t>
      </w:r>
      <w:r w:rsidRPr="00B46BDE">
        <w:rPr>
          <w:lang w:val="en-US"/>
        </w:rPr>
        <w:t xml:space="preserve"> the bottom of the text</w:t>
      </w:r>
      <w:r>
        <w:rPr>
          <w:lang w:val="en-US"/>
        </w:rPr>
        <w:t>, s</w:t>
      </w:r>
      <w:r w:rsidR="00CC17FD">
        <w:rPr>
          <w:lang w:val="en-US"/>
        </w:rPr>
        <w:t>hould either be remove here or at the end of the article</w:t>
      </w:r>
    </w:p>
  </w:comment>
  <w:comment w:id="133" w:author="Mikkel Helding Vembye" w:date="2025-04-29T09:44:00Z" w:initials="MHV">
    <w:p w14:paraId="56C2022B" w14:textId="00CC8921" w:rsidR="00876280" w:rsidRDefault="00876280">
      <w:pPr>
        <w:pStyle w:val="CommentText"/>
      </w:pPr>
      <w:r>
        <w:rPr>
          <w:rStyle w:val="CommentReference"/>
        </w:rPr>
        <w:annotationRef/>
      </w:r>
      <w:r>
        <w:t>All titler skal være med små bogstaver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F8BFB5" w15:done="0"/>
  <w15:commentEx w15:paraId="4FFF9309" w15:paraIdParent="58F8BFB5" w15:done="0"/>
  <w15:commentEx w15:paraId="4C958C74" w15:done="0"/>
  <w15:commentEx w15:paraId="5C1C742E" w15:done="0"/>
  <w15:commentEx w15:paraId="7E0A0843" w15:done="0"/>
  <w15:commentEx w15:paraId="6C7E047B" w15:done="0"/>
  <w15:commentEx w15:paraId="56C2022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63A15D3" w16cex:dateUtc="2025-10-31T12:55:00Z"/>
  <w16cex:commentExtensible w16cex:durableId="5A6FE0F2" w16cex:dateUtc="2025-11-05T08:03:00Z"/>
  <w16cex:commentExtensible w16cex:durableId="37FF8DCE" w16cex:dateUtc="2025-11-05T08:09:00Z"/>
  <w16cex:commentExtensible w16cex:durableId="78152BA9" w16cex:dateUtc="2025-11-05T08:44:00Z"/>
  <w16cex:commentExtensible w16cex:durableId="7C2B2BA7" w16cex:dateUtc="2025-10-02T1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F8BFB5" w16cid:durableId="463A15D3"/>
  <w16cid:commentId w16cid:paraId="4FFF9309" w16cid:durableId="5A6FE0F2"/>
  <w16cid:commentId w16cid:paraId="4C958C74" w16cid:durableId="37FF8DCE"/>
  <w16cid:commentId w16cid:paraId="5C1C742E" w16cid:durableId="2BBB209F"/>
  <w16cid:commentId w16cid:paraId="7E0A0843" w16cid:durableId="78152BA9"/>
  <w16cid:commentId w16cid:paraId="6C7E047B" w16cid:durableId="7C2B2BA7"/>
  <w16cid:commentId w16cid:paraId="56C2022B" w16cid:durableId="2BBB1E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F8824" w14:textId="77777777" w:rsidR="00E32F51" w:rsidRDefault="00E32F51" w:rsidP="0082078E">
      <w:r>
        <w:separator/>
      </w:r>
    </w:p>
  </w:endnote>
  <w:endnote w:type="continuationSeparator" w:id="0">
    <w:p w14:paraId="455B3D02" w14:textId="77777777" w:rsidR="00E32F51" w:rsidRDefault="00E32F51" w:rsidP="00820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8392395"/>
      <w:docPartObj>
        <w:docPartGallery w:val="Page Numbers (Bottom of Page)"/>
        <w:docPartUnique/>
      </w:docPartObj>
    </w:sdtPr>
    <w:sdtContent>
      <w:p w14:paraId="5B108F0D" w14:textId="48634A93" w:rsidR="00624C55" w:rsidRDefault="00624C55">
        <w:pPr>
          <w:pStyle w:val="Footer"/>
          <w:jc w:val="center"/>
        </w:pPr>
        <w:r>
          <w:fldChar w:fldCharType="begin"/>
        </w:r>
        <w:r>
          <w:instrText>PAGE   \* MERGEFORMAT</w:instrText>
        </w:r>
        <w:r>
          <w:fldChar w:fldCharType="separate"/>
        </w:r>
        <w:r w:rsidR="004C2820" w:rsidRPr="004C2820">
          <w:rPr>
            <w:noProof/>
            <w:lang w:val="da-DK"/>
          </w:rPr>
          <w:t>45</w:t>
        </w:r>
        <w:r>
          <w:fldChar w:fldCharType="end"/>
        </w:r>
      </w:p>
    </w:sdtContent>
  </w:sdt>
  <w:p w14:paraId="1EF9ABD4" w14:textId="77777777" w:rsidR="00624C55" w:rsidRDefault="00624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14D89" w14:textId="77777777" w:rsidR="00E32F51" w:rsidRDefault="00E32F51" w:rsidP="0082078E">
      <w:r>
        <w:separator/>
      </w:r>
    </w:p>
  </w:footnote>
  <w:footnote w:type="continuationSeparator" w:id="0">
    <w:p w14:paraId="7ACC44FE" w14:textId="77777777" w:rsidR="00E32F51" w:rsidRDefault="00E32F51" w:rsidP="0082078E">
      <w:r>
        <w:continuationSeparator/>
      </w:r>
    </w:p>
  </w:footnote>
  <w:footnote w:id="1">
    <w:p w14:paraId="7DF6DA1E" w14:textId="77777777" w:rsidR="00D84F52" w:rsidRPr="0074415E" w:rsidRDefault="00D84F52" w:rsidP="00D84F52">
      <w:pPr>
        <w:pStyle w:val="FootnoteText"/>
        <w:rPr>
          <w:lang w:val="en-US"/>
        </w:rPr>
      </w:pPr>
      <w:r>
        <w:rPr>
          <w:rStyle w:val="FootnoteReference"/>
        </w:rPr>
        <w:footnoteRef/>
      </w:r>
      <w:r>
        <w:t xml:space="preserve"> </w:t>
      </w:r>
      <w:r>
        <w:rPr>
          <w:lang w:val="en-US"/>
        </w:rPr>
        <w:t>Within-study variability can be artifically inflated when small sample studies report large amount of effect sizes, as sample error in this case can make the variabilty look more extreme as it truly is (see Vembye, Pustejovsky et al., 2024)</w:t>
      </w:r>
    </w:p>
  </w:footnote>
  <w:footnote w:id="2">
    <w:p w14:paraId="709C290E" w14:textId="42F5BBDB" w:rsidR="00B53BA5" w:rsidRPr="00C8246B" w:rsidRDefault="00B53BA5">
      <w:pPr>
        <w:pStyle w:val="FootnoteText"/>
        <w:rPr>
          <w:lang w:val="en-US"/>
        </w:rPr>
      </w:pPr>
      <w:r w:rsidRPr="0079737E">
        <w:rPr>
          <w:rStyle w:val="FootnoteReference"/>
        </w:rPr>
        <w:footnoteRef/>
      </w:r>
      <w:r>
        <w:t xml:space="preserve"> </w:t>
      </w:r>
      <w:r w:rsidRPr="00F164DB">
        <w:rPr>
          <w:lang w:val="en-US"/>
        </w:rPr>
        <w:t xml:space="preserve">van Gestel-Timmermans et al., </w:t>
      </w:r>
      <w:r w:rsidR="00A31DF6" w:rsidRPr="00F164DB">
        <w:rPr>
          <w:lang w:val="en-US"/>
        </w:rPr>
        <w:t>(</w:t>
      </w:r>
      <w:r w:rsidRPr="00F164DB">
        <w:rPr>
          <w:lang w:val="en-US"/>
        </w:rPr>
        <w:t>2012</w:t>
      </w:r>
      <w:r w:rsidR="00A31DF6" w:rsidRPr="00F164DB">
        <w:rPr>
          <w:lang w:val="en-US"/>
        </w:rPr>
        <w:t xml:space="preserve">) and </w:t>
      </w:r>
      <w:r w:rsidR="00144EBE" w:rsidRPr="00F164DB">
        <w:rPr>
          <w:lang w:val="en-US"/>
        </w:rPr>
        <w:t xml:space="preserve">Crawford et al., </w:t>
      </w:r>
      <w:r w:rsidR="00A31DF6" w:rsidRPr="00F164DB">
        <w:rPr>
          <w:lang w:val="en-US"/>
        </w:rPr>
        <w:t>(</w:t>
      </w:r>
      <w:r w:rsidR="00144EBE" w:rsidRPr="00F164DB">
        <w:rPr>
          <w:lang w:val="en-US"/>
        </w:rPr>
        <w:t>2012</w:t>
      </w:r>
      <w:r w:rsidR="00A31DF6" w:rsidRPr="00F164DB">
        <w:rPr>
          <w:lang w:val="en-US"/>
        </w:rPr>
        <w:t>)</w:t>
      </w:r>
      <w:r w:rsidRPr="00F164DB">
        <w:rPr>
          <w:lang w:val="en-US"/>
        </w:rPr>
        <w:t xml:space="preserve"> accounted for the multi-level structure of their data but </w:t>
      </w:r>
      <w:r w:rsidR="00144EBE" w:rsidRPr="00F164DB">
        <w:rPr>
          <w:lang w:val="en-US"/>
        </w:rPr>
        <w:t>we were not capable/unsure on how to calculate effect size from the reported model results</w:t>
      </w:r>
      <w:r w:rsidRPr="00F164DB">
        <w:rPr>
          <w:lang w:val="en-US"/>
        </w:rPr>
        <w:t xml:space="preserve">. </w:t>
      </w:r>
    </w:p>
  </w:footnote>
  <w:footnote w:id="3">
    <w:p w14:paraId="6AFE389C" w14:textId="3CD5A6FD" w:rsidR="003A44F9" w:rsidRPr="00F164DB" w:rsidRDefault="003A44F9">
      <w:pPr>
        <w:pStyle w:val="FootnoteText"/>
        <w:rPr>
          <w:sz w:val="24"/>
          <w:lang w:val="en-US"/>
        </w:rPr>
      </w:pPr>
      <w:r w:rsidRPr="0079737E">
        <w:rPr>
          <w:rStyle w:val="FootnoteReference"/>
        </w:rPr>
        <w:footnoteRef/>
      </w:r>
      <w:r>
        <w:t xml:space="preserve"> For this matter, we consulted </w:t>
      </w:r>
      <w:r w:rsidRPr="00F164DB">
        <w:rPr>
          <w:lang w:val="en-US"/>
        </w:rPr>
        <w:t xml:space="preserve">Larry Hedges who confirmed the appropiateness of this approach. </w:t>
      </w:r>
    </w:p>
  </w:footnote>
  <w:footnote w:id="4">
    <w:p w14:paraId="1EE92688" w14:textId="623154D6" w:rsidR="00764B03" w:rsidRPr="004414A3" w:rsidRDefault="00764B03">
      <w:pPr>
        <w:pStyle w:val="FootnoteText"/>
        <w:rPr>
          <w:lang w:val="en-US"/>
        </w:rPr>
      </w:pPr>
      <w:r>
        <w:rPr>
          <w:rStyle w:val="FootnoteReference"/>
        </w:rPr>
        <w:footnoteRef/>
      </w:r>
      <w:r>
        <w:t xml:space="preserve"> </w:t>
      </w:r>
      <w:r w:rsidRPr="004414A3">
        <w:rPr>
          <w:lang w:val="en-US"/>
        </w:rPr>
        <w:t>Note, from Michalak et al. (2015), we 4 effect size from the raw means and 10 effect size from multi-level models.</w:t>
      </w:r>
      <w:r w:rsidR="0029417E" w:rsidRPr="004414A3">
        <w:rPr>
          <w:lang w:val="en-US"/>
        </w:rPr>
        <w:t xml:space="preserve"> The standard deviation used to standardize the mean effect difference also varied within this study. </w:t>
      </w:r>
    </w:p>
  </w:footnote>
  <w:footnote w:id="5">
    <w:p w14:paraId="29FBF37E" w14:textId="676CF8D1" w:rsidR="00B26F53" w:rsidRPr="00B26F53" w:rsidRDefault="00B26F53" w:rsidP="00F86874">
      <w:pPr>
        <w:pStyle w:val="FootnoteText"/>
        <w:jc w:val="both"/>
        <w:rPr>
          <w:lang w:val="en-US"/>
        </w:rPr>
      </w:pPr>
      <w:r w:rsidRPr="0079737E">
        <w:rPr>
          <w:rStyle w:val="FootnoteReference"/>
        </w:rPr>
        <w:footnoteRef/>
      </w:r>
      <w:r>
        <w:t xml:space="preserve"> </w:t>
      </w:r>
      <w:r w:rsidR="00EB2B1A">
        <w:t xml:space="preserve">The raw average pre-posttest correlation, </w:t>
      </w:r>
      <m:oMath>
        <m:r>
          <w:rPr>
            <w:rFonts w:ascii="Cambria Math" w:hAnsi="Cambria Math"/>
          </w:rPr>
          <m:t>r</m:t>
        </m:r>
      </m:oMath>
      <w:r w:rsidR="00EB2B1A">
        <w:t xml:space="preserve">, for reintegrational and mental health outcomes is .623 and .51, respectively. We calculated these measures from studies that either reported the pre-posttest correlation or where we were able compute this value from the reported statistics. </w:t>
      </w:r>
    </w:p>
  </w:footnote>
  <w:footnote w:id="6">
    <w:p w14:paraId="034D3DEF" w14:textId="1FD39E70" w:rsidR="004739A5" w:rsidRPr="004414A3" w:rsidRDefault="004739A5" w:rsidP="004739A5">
      <w:pPr>
        <w:pStyle w:val="FootnoteText"/>
        <w:jc w:val="both"/>
        <w:rPr>
          <w:lang w:val="en-US"/>
        </w:rPr>
      </w:pPr>
      <w:r>
        <w:rPr>
          <w:rStyle w:val="FootnoteReference"/>
        </w:rPr>
        <w:footnoteRef/>
      </w:r>
      <w:r>
        <w:t xml:space="preserve"> </w:t>
      </w:r>
      <w:r w:rsidRPr="004414A3">
        <w:rPr>
          <w:lang w:val="en-US"/>
        </w:rPr>
        <w:t>We acknowlede that small study</w:t>
      </w:r>
      <w:r w:rsidR="008D7BE8" w:rsidRPr="004414A3">
        <w:rPr>
          <w:lang w:val="en-US"/>
        </w:rPr>
        <w:t>, reporting,</w:t>
      </w:r>
      <w:r w:rsidRPr="004414A3">
        <w:rPr>
          <w:lang w:val="en-US"/>
        </w:rPr>
        <w:t xml:space="preserve"> and publication bias tests are not the same and that many statistical test cannot distinguish between these types of bias. For simplicity, however, </w:t>
      </w:r>
      <w:r>
        <w:t>For simplicity, however, we subsumed all these tests under the heading of</w:t>
      </w:r>
      <w:r w:rsidRPr="004414A3">
        <w:rPr>
          <w:lang w:val="en-US"/>
        </w:rPr>
        <w:t xml:space="preserve"> publication bias tests, similar to Rothstein et al. (2005). </w:t>
      </w:r>
    </w:p>
  </w:footnote>
  <w:footnote w:id="7">
    <w:p w14:paraId="456A6DC9" w14:textId="77777777" w:rsidR="00855C76" w:rsidRPr="004414A3" w:rsidRDefault="00855C76" w:rsidP="00855C76">
      <w:pPr>
        <w:pStyle w:val="FootnoteText"/>
        <w:rPr>
          <w:lang w:val="en-US"/>
        </w:rPr>
      </w:pPr>
      <w:r>
        <w:rPr>
          <w:rStyle w:val="FootnoteReference"/>
        </w:rPr>
        <w:footnoteRef/>
      </w:r>
      <w:r>
        <w:t xml:space="preserve"> </w:t>
      </w:r>
      <w:r w:rsidRPr="004414A3">
        <w:rPr>
          <w:lang w:val="en-US"/>
        </w:rPr>
        <w:t xml:space="preserve">We used the aggregate.escalc() function from the metafor package for the aggregation. </w:t>
      </w:r>
    </w:p>
  </w:footnote>
  <w:footnote w:id="8">
    <w:p w14:paraId="4CD74466" w14:textId="017E06BC" w:rsidR="00295C03" w:rsidRPr="004414A3" w:rsidRDefault="00295C03">
      <w:pPr>
        <w:pStyle w:val="FootnoteText"/>
        <w:rPr>
          <w:lang w:val="en-US"/>
        </w:rPr>
      </w:pPr>
      <w:r>
        <w:rPr>
          <w:rStyle w:val="FootnoteReference"/>
        </w:rPr>
        <w:footnoteRef/>
      </w:r>
      <w:r>
        <w:t xml:space="preserve"> Test drawing on the boot package was heavily inspired by Pustejovsky and Joshi (2023).</w:t>
      </w:r>
    </w:p>
  </w:footnote>
  <w:footnote w:id="9">
    <w:p w14:paraId="6784DA8D" w14:textId="16C8CD73" w:rsidR="0028781B" w:rsidRPr="0028781B" w:rsidRDefault="0028781B" w:rsidP="007240D7">
      <w:pPr>
        <w:pStyle w:val="FootnoteText"/>
        <w:jc w:val="both"/>
      </w:pPr>
      <w:r>
        <w:rPr>
          <w:rStyle w:val="FootnoteReference"/>
        </w:rPr>
        <w:footnoteRef/>
      </w:r>
      <w:r>
        <w:t xml:space="preserve"> Although the weighting scheme slightly varies across the SCE and CHE models </w:t>
      </w:r>
      <w:r w:rsidR="007240D7" w:rsidRPr="007240D7">
        <w:rPr>
          <w:szCs w:val="16"/>
          <w:lang w:val="en-US"/>
        </w:rPr>
        <w:t>(</w:t>
      </w:r>
      <w:r w:rsidR="007240D7">
        <w:rPr>
          <w:szCs w:val="16"/>
          <w:lang w:val="en-US"/>
        </w:rPr>
        <w:t xml:space="preserve">see </w:t>
      </w:r>
      <w:r w:rsidR="007240D7" w:rsidRPr="007240D7">
        <w:rPr>
          <w:szCs w:val="16"/>
          <w:lang w:val="en-US"/>
        </w:rPr>
        <w:t>Pustejovsky, 2020b; Supplementary material in Pustejovsky &amp; Tipton, 2022)</w:t>
      </w:r>
      <w:r w:rsidR="007240D7">
        <w:rPr>
          <w:szCs w:val="16"/>
          <w:lang w:val="en-US"/>
        </w:rPr>
        <w:t>.</w:t>
      </w:r>
      <w:r w:rsidR="008070B0">
        <w:rPr>
          <w:szCs w:val="16"/>
          <w:lang w:val="en-US"/>
        </w:rPr>
        <w:t xml:space="preserve"> However, the heterogeneity measures would be the same as if one fitted the CHE model on each subgroup category. </w:t>
      </w:r>
      <w:r w:rsidR="007240D7" w:rsidRPr="00AC6031">
        <w:rPr>
          <w:b/>
          <w:lang w:val="en-US"/>
        </w:rPr>
        <w:tab/>
      </w:r>
    </w:p>
  </w:footnote>
  <w:footnote w:id="10">
    <w:p w14:paraId="27D84B59" w14:textId="77777777" w:rsidR="006A508A" w:rsidRPr="007D7F12" w:rsidRDefault="006A508A" w:rsidP="006A508A">
      <w:pPr>
        <w:pStyle w:val="FootnoteText"/>
        <w:jc w:val="both"/>
        <w:rPr>
          <w:lang w:val="en-US"/>
        </w:rPr>
      </w:pPr>
      <w:r>
        <w:rPr>
          <w:rStyle w:val="FootnoteReference"/>
        </w:rPr>
        <w:footnoteRef/>
      </w:r>
      <w:r>
        <w:t xml:space="preserve"> </w:t>
      </w:r>
      <w:r w:rsidRPr="007D7F12">
        <w:rPr>
          <w:lang w:val="en-US"/>
        </w:rPr>
        <w:t xml:space="preserve">This follows the recommendation from </w:t>
      </w:r>
      <w:r>
        <w:rPr>
          <w:lang w:val="en-US"/>
        </w:rPr>
        <w:t>Joshi, Pustejovsky et al. (2022), which is: “</w:t>
      </w:r>
      <w:r w:rsidRPr="007D7F12">
        <w:rPr>
          <w:lang w:val="en-US"/>
        </w:rPr>
        <w:t>we</w:t>
      </w:r>
      <w:r>
        <w:rPr>
          <w:lang w:val="en-US"/>
        </w:rPr>
        <w:t xml:space="preserve"> </w:t>
      </w:r>
      <w:r w:rsidRPr="007D7F12">
        <w:rPr>
          <w:lang w:val="en-US"/>
        </w:rPr>
        <w:t>recommend using CWB rather than HTZ for tests of multiple-contrast hypotheses in meta-analyses conducted</w:t>
      </w:r>
      <w:r>
        <w:rPr>
          <w:lang w:val="en-US"/>
        </w:rPr>
        <w:t xml:space="preserve"> </w:t>
      </w:r>
      <w:r w:rsidRPr="007D7F12">
        <w:rPr>
          <w:lang w:val="en-US"/>
        </w:rPr>
        <w:t>using RVE. Tests of single-contrast hypotheses (i.e., t-tests) can be conducted using either the CWB or HTZ test</w:t>
      </w:r>
      <w:r>
        <w:rPr>
          <w:lang w:val="en-US"/>
        </w:rPr>
        <w:t xml:space="preserve"> </w:t>
      </w:r>
      <w:r w:rsidRPr="007D7F12">
        <w:rPr>
          <w:lang w:val="en-US"/>
        </w:rPr>
        <w:t>because both methods have very similar power.</w:t>
      </w:r>
      <w:r>
        <w:rPr>
          <w:lang w:val="en-US"/>
        </w:rPr>
        <w:t>” (p. 473)</w:t>
      </w:r>
    </w:p>
  </w:footnote>
  <w:footnote w:id="11">
    <w:p w14:paraId="68F84C1F" w14:textId="0E8F4E36" w:rsidR="00C56E54" w:rsidRPr="00C56E54" w:rsidRDefault="00C56E54">
      <w:pPr>
        <w:pStyle w:val="FootnoteText"/>
        <w:rPr>
          <w:lang w:val="en-US"/>
        </w:rPr>
      </w:pPr>
      <w:r>
        <w:rPr>
          <w:rStyle w:val="FootnoteReference"/>
        </w:rPr>
        <w:footnoteRef/>
      </w:r>
      <w:r>
        <w:t xml:space="preserve"> </w:t>
      </w:r>
      <w:r>
        <w:rPr>
          <w:lang w:val="en-US"/>
        </w:rPr>
        <w:t xml:space="preserve">The numbers might sum to more than 62 studies (49 studies </w:t>
      </w:r>
      <w:r w:rsidR="007C7DA7">
        <w:rPr>
          <w:lang w:val="en-US"/>
        </w:rPr>
        <w:t>included</w:t>
      </w:r>
      <w:r>
        <w:rPr>
          <w:lang w:val="en-US"/>
        </w:rPr>
        <w:t xml:space="preserve"> meta-analysis), as </w:t>
      </w:r>
      <w:r w:rsidR="00E344E2">
        <w:rPr>
          <w:lang w:val="en-US"/>
        </w:rPr>
        <w:t>three</w:t>
      </w:r>
      <w:r>
        <w:rPr>
          <w:lang w:val="en-US"/>
        </w:rPr>
        <w:t xml:space="preserve"> studies contribute</w:t>
      </w:r>
      <w:r w:rsidR="007C7DA7">
        <w:rPr>
          <w:lang w:val="en-US"/>
        </w:rPr>
        <w:t>d</w:t>
      </w:r>
      <w:r>
        <w:rPr>
          <w:lang w:val="en-US"/>
        </w:rPr>
        <w:t xml:space="preserve"> with </w:t>
      </w:r>
      <w:r w:rsidR="00E344E2">
        <w:rPr>
          <w:lang w:val="en-US"/>
        </w:rPr>
        <w:t>two</w:t>
      </w:r>
      <w:r>
        <w:rPr>
          <w:lang w:val="en-US"/>
        </w:rPr>
        <w:t xml:space="preserve"> treatment</w:t>
      </w:r>
      <w:r w:rsidR="00E344E2">
        <w:rPr>
          <w:lang w:val="en-US"/>
        </w:rPr>
        <w:t>s each</w:t>
      </w:r>
      <w:r>
        <w:rPr>
          <w:lang w:val="en-US"/>
        </w:rPr>
        <w:t>.</w:t>
      </w:r>
      <w:r w:rsidR="00E344E2">
        <w:rPr>
          <w:lang w:val="en-US"/>
        </w:rPr>
        <w:t xml:space="preserve"> </w:t>
      </w:r>
    </w:p>
  </w:footnote>
  <w:footnote w:id="12">
    <w:p w14:paraId="4696AE12" w14:textId="2B6A0D9A" w:rsidR="0043291E" w:rsidRPr="00E6581A" w:rsidRDefault="0043291E" w:rsidP="00E6581A">
      <w:pPr>
        <w:pStyle w:val="FootnoteText"/>
        <w:jc w:val="both"/>
        <w:rPr>
          <w:lang w:val="en-US"/>
        </w:rPr>
      </w:pPr>
      <w:r>
        <w:rPr>
          <w:rStyle w:val="FootnoteReference"/>
        </w:rPr>
        <w:footnoteRef/>
      </w:r>
      <w:r>
        <w:t xml:space="preserve"> </w:t>
      </w:r>
      <w:r w:rsidR="00E6581A" w:rsidRPr="00E6581A">
        <w:rPr>
          <w:lang w:val="en-US"/>
        </w:rPr>
        <w:t>We calculated these pre-posttest effect sizes using the formul</w:t>
      </w:r>
      <w:r w:rsidR="00E6581A">
        <w:rPr>
          <w:lang w:val="en-US"/>
        </w:rPr>
        <w:t>as from Borenstein and Hedges (2019) and when used the CHE-RVE model</w:t>
      </w:r>
      <w:r w:rsidR="00EB5545">
        <w:rPr>
          <w:lang w:val="en-US"/>
        </w:rPr>
        <w:t xml:space="preserve"> (with </w:t>
      </w:r>
      <m:oMath>
        <m:r>
          <w:rPr>
            <w:rFonts w:ascii="Cambria Math" w:hAnsi="Cambria Math"/>
            <w:lang w:val="en-US"/>
          </w:rPr>
          <m:t>ρ=0.8)</m:t>
        </m:r>
      </m:oMath>
      <w:r w:rsidR="00E6581A">
        <w:rPr>
          <w:lang w:val="en-US"/>
        </w:rPr>
        <w:t xml:space="preserve"> to derive the overall average effect. For interpretation, we drew on the recommendation from Valentine, Aloe et al. (2019).</w:t>
      </w:r>
    </w:p>
  </w:footnote>
  <w:footnote w:id="13">
    <w:p w14:paraId="691B9B76" w14:textId="0493BCA4" w:rsidR="00155C20" w:rsidRPr="00334BF1" w:rsidRDefault="00155C20" w:rsidP="00A91453">
      <w:pPr>
        <w:jc w:val="both"/>
        <w:rPr>
          <w:rFonts w:eastAsia="Times New Roman"/>
          <w:b/>
        </w:rPr>
      </w:pPr>
      <w:r>
        <w:rPr>
          <w:rStyle w:val="FootnoteReference"/>
        </w:rPr>
        <w:footnoteRef/>
      </w:r>
      <w:r>
        <w:t xml:space="preserve"> </w:t>
      </w:r>
      <w:r w:rsidRPr="00155C20">
        <w:rPr>
          <w:rFonts w:eastAsia="Times New Roman"/>
          <w:sz w:val="20"/>
          <w:szCs w:val="20"/>
        </w:rPr>
        <w:t xml:space="preserve">Of note, only nonpreregistered studies were fully removed in the worst-case meta-analysis of reintegrational outcomes. </w:t>
      </w:r>
    </w:p>
    <w:p w14:paraId="39A62E15" w14:textId="6327F1DB" w:rsidR="00155C20" w:rsidRPr="00155C20" w:rsidRDefault="00155C2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664"/>
    <w:multiLevelType w:val="hybridMultilevel"/>
    <w:tmpl w:val="FA88C620"/>
    <w:lvl w:ilvl="0" w:tplc="8760F5A2">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22EE4"/>
    <w:multiLevelType w:val="hybridMultilevel"/>
    <w:tmpl w:val="454E4E9A"/>
    <w:lvl w:ilvl="0" w:tplc="040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50152"/>
    <w:multiLevelType w:val="hybridMultilevel"/>
    <w:tmpl w:val="CC0464C0"/>
    <w:lvl w:ilvl="0" w:tplc="0409000F">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75542E"/>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6AB0AE8"/>
    <w:multiLevelType w:val="hybridMultilevel"/>
    <w:tmpl w:val="173A6B68"/>
    <w:lvl w:ilvl="0" w:tplc="D42C512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132064"/>
    <w:multiLevelType w:val="multilevel"/>
    <w:tmpl w:val="BADAA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F6584"/>
    <w:multiLevelType w:val="hybridMultilevel"/>
    <w:tmpl w:val="8B40B4A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0D454F7B"/>
    <w:multiLevelType w:val="multilevel"/>
    <w:tmpl w:val="B7E8C77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B62B5C"/>
    <w:multiLevelType w:val="multilevel"/>
    <w:tmpl w:val="2B28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FE359D"/>
    <w:multiLevelType w:val="multilevel"/>
    <w:tmpl w:val="2BF4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F7B97"/>
    <w:multiLevelType w:val="multilevel"/>
    <w:tmpl w:val="61CC4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5318E"/>
    <w:multiLevelType w:val="multilevel"/>
    <w:tmpl w:val="9090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AE7D4C"/>
    <w:multiLevelType w:val="multilevel"/>
    <w:tmpl w:val="3E56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337E8"/>
    <w:multiLevelType w:val="multilevel"/>
    <w:tmpl w:val="80441F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640144"/>
    <w:multiLevelType w:val="hybridMultilevel"/>
    <w:tmpl w:val="7B28479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25085184"/>
    <w:multiLevelType w:val="multilevel"/>
    <w:tmpl w:val="18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5E1B5B"/>
    <w:multiLevelType w:val="hybridMultilevel"/>
    <w:tmpl w:val="9F98397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29461E03"/>
    <w:multiLevelType w:val="hybridMultilevel"/>
    <w:tmpl w:val="3E16227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2A792AF4"/>
    <w:multiLevelType w:val="hybridMultilevel"/>
    <w:tmpl w:val="E38E75BA"/>
    <w:lvl w:ilvl="0" w:tplc="ACCED2AE">
      <w:numFmt w:val="bullet"/>
      <w:lvlText w:val=""/>
      <w:lvlJc w:val="left"/>
      <w:pPr>
        <w:ind w:left="720" w:hanging="360"/>
      </w:pPr>
      <w:rPr>
        <w:rFonts w:ascii="Symbol" w:eastAsiaTheme="minorHAnsi" w:hAnsi="Symbol" w:cs="Times New Roman"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2AE41A9D"/>
    <w:multiLevelType w:val="multilevel"/>
    <w:tmpl w:val="4A1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F32D0"/>
    <w:multiLevelType w:val="hybridMultilevel"/>
    <w:tmpl w:val="2CB4811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3B564E4"/>
    <w:multiLevelType w:val="hybridMultilevel"/>
    <w:tmpl w:val="6DACE67C"/>
    <w:lvl w:ilvl="0" w:tplc="7F9C1B94">
      <w:start w:val="5"/>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4735A63"/>
    <w:multiLevelType w:val="multilevel"/>
    <w:tmpl w:val="A23E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727A3"/>
    <w:multiLevelType w:val="multilevel"/>
    <w:tmpl w:val="C6F6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06347"/>
    <w:multiLevelType w:val="hybridMultilevel"/>
    <w:tmpl w:val="D8C815EC"/>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3D8A19B6"/>
    <w:multiLevelType w:val="hybridMultilevel"/>
    <w:tmpl w:val="3806B8D4"/>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3F916A71"/>
    <w:multiLevelType w:val="hybridMultilevel"/>
    <w:tmpl w:val="83D4EF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41AF255C"/>
    <w:multiLevelType w:val="hybridMultilevel"/>
    <w:tmpl w:val="C20A73BA"/>
    <w:lvl w:ilvl="0" w:tplc="04060001">
      <w:start w:val="1"/>
      <w:numFmt w:val="bullet"/>
      <w:lvlText w:val=""/>
      <w:lvlJc w:val="left"/>
      <w:pPr>
        <w:ind w:left="720" w:hanging="360"/>
      </w:pPr>
      <w:rPr>
        <w:rFonts w:ascii="Symbol" w:hAnsi="Symbol"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8" w15:restartNumberingAfterBreak="0">
    <w:nsid w:val="437471FB"/>
    <w:multiLevelType w:val="multilevel"/>
    <w:tmpl w:val="F49A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1D4417"/>
    <w:multiLevelType w:val="hybridMultilevel"/>
    <w:tmpl w:val="CD76E162"/>
    <w:lvl w:ilvl="0" w:tplc="9B8861C0">
      <w:numFmt w:val="bullet"/>
      <w:lvlText w:val="-"/>
      <w:lvlJc w:val="left"/>
      <w:pPr>
        <w:ind w:left="1080" w:hanging="360"/>
      </w:pPr>
      <w:rPr>
        <w:rFonts w:ascii="Times New Roman" w:hAnsi="Times New Roman" w:cs="Times New Roman"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9407F"/>
    <w:multiLevelType w:val="hybridMultilevel"/>
    <w:tmpl w:val="82300CFA"/>
    <w:lvl w:ilvl="0" w:tplc="5EB856DA">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4EAE3826"/>
    <w:multiLevelType w:val="hybridMultilevel"/>
    <w:tmpl w:val="7924C20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530A6067"/>
    <w:multiLevelType w:val="multilevel"/>
    <w:tmpl w:val="4A982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552CF6"/>
    <w:multiLevelType w:val="hybridMultilevel"/>
    <w:tmpl w:val="F306BDCA"/>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5EBD3A7A"/>
    <w:multiLevelType w:val="hybridMultilevel"/>
    <w:tmpl w:val="57AE0EA6"/>
    <w:lvl w:ilvl="0" w:tplc="7E9E056C">
      <w:start w:val="20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35DC8"/>
    <w:multiLevelType w:val="hybridMultilevel"/>
    <w:tmpl w:val="03D8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6F27F9"/>
    <w:multiLevelType w:val="hybridMultilevel"/>
    <w:tmpl w:val="7988D6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1B45D77"/>
    <w:multiLevelType w:val="hybridMultilevel"/>
    <w:tmpl w:val="E6E686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2283800"/>
    <w:multiLevelType w:val="hybridMultilevel"/>
    <w:tmpl w:val="266E95E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37C26F7"/>
    <w:multiLevelType w:val="hybridMultilevel"/>
    <w:tmpl w:val="974CD622"/>
    <w:lvl w:ilvl="0" w:tplc="F8686A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B10DA8"/>
    <w:multiLevelType w:val="multilevel"/>
    <w:tmpl w:val="5348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942E9B"/>
    <w:multiLevelType w:val="multilevel"/>
    <w:tmpl w:val="68B8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9615C4"/>
    <w:multiLevelType w:val="hybridMultilevel"/>
    <w:tmpl w:val="8E7C8BD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2042781081">
    <w:abstractNumId w:val="15"/>
  </w:num>
  <w:num w:numId="2" w16cid:durableId="1076051161">
    <w:abstractNumId w:val="41"/>
  </w:num>
  <w:num w:numId="3" w16cid:durableId="827089114">
    <w:abstractNumId w:val="23"/>
  </w:num>
  <w:num w:numId="4" w16cid:durableId="1056586383">
    <w:abstractNumId w:val="11"/>
  </w:num>
  <w:num w:numId="5" w16cid:durableId="101650088">
    <w:abstractNumId w:val="13"/>
  </w:num>
  <w:num w:numId="6" w16cid:durableId="1052653171">
    <w:abstractNumId w:val="8"/>
  </w:num>
  <w:num w:numId="7" w16cid:durableId="1754666761">
    <w:abstractNumId w:val="40"/>
  </w:num>
  <w:num w:numId="8" w16cid:durableId="802507422">
    <w:abstractNumId w:val="5"/>
  </w:num>
  <w:num w:numId="9" w16cid:durableId="275795490">
    <w:abstractNumId w:val="12"/>
  </w:num>
  <w:num w:numId="10" w16cid:durableId="1437673152">
    <w:abstractNumId w:val="19"/>
  </w:num>
  <w:num w:numId="11" w16cid:durableId="675108888">
    <w:abstractNumId w:val="22"/>
  </w:num>
  <w:num w:numId="12" w16cid:durableId="2128086162">
    <w:abstractNumId w:val="28"/>
  </w:num>
  <w:num w:numId="13" w16cid:durableId="2079202189">
    <w:abstractNumId w:val="6"/>
  </w:num>
  <w:num w:numId="14" w16cid:durableId="1992437774">
    <w:abstractNumId w:val="10"/>
  </w:num>
  <w:num w:numId="15" w16cid:durableId="2055233631">
    <w:abstractNumId w:val="32"/>
  </w:num>
  <w:num w:numId="16" w16cid:durableId="116339627">
    <w:abstractNumId w:val="18"/>
  </w:num>
  <w:num w:numId="17" w16cid:durableId="1900745023">
    <w:abstractNumId w:val="37"/>
  </w:num>
  <w:num w:numId="18" w16cid:durableId="2081100047">
    <w:abstractNumId w:val="25"/>
  </w:num>
  <w:num w:numId="19" w16cid:durableId="126973598">
    <w:abstractNumId w:val="38"/>
  </w:num>
  <w:num w:numId="20" w16cid:durableId="1744796119">
    <w:abstractNumId w:val="17"/>
  </w:num>
  <w:num w:numId="21" w16cid:durableId="637492295">
    <w:abstractNumId w:val="14"/>
  </w:num>
  <w:num w:numId="22" w16cid:durableId="87582756">
    <w:abstractNumId w:val="31"/>
  </w:num>
  <w:num w:numId="23" w16cid:durableId="991568413">
    <w:abstractNumId w:val="16"/>
  </w:num>
  <w:num w:numId="24" w16cid:durableId="1873415813">
    <w:abstractNumId w:val="27"/>
  </w:num>
  <w:num w:numId="25" w16cid:durableId="1222983156">
    <w:abstractNumId w:val="24"/>
  </w:num>
  <w:num w:numId="26" w16cid:durableId="1577547249">
    <w:abstractNumId w:val="26"/>
  </w:num>
  <w:num w:numId="27" w16cid:durableId="502821895">
    <w:abstractNumId w:val="36"/>
  </w:num>
  <w:num w:numId="28" w16cid:durableId="2089838646">
    <w:abstractNumId w:val="7"/>
  </w:num>
  <w:num w:numId="29" w16cid:durableId="2017927095">
    <w:abstractNumId w:val="3"/>
  </w:num>
  <w:num w:numId="30" w16cid:durableId="675310675">
    <w:abstractNumId w:val="20"/>
  </w:num>
  <w:num w:numId="31" w16cid:durableId="907114757">
    <w:abstractNumId w:val="33"/>
  </w:num>
  <w:num w:numId="32" w16cid:durableId="382362982">
    <w:abstractNumId w:val="21"/>
  </w:num>
  <w:num w:numId="33" w16cid:durableId="1760253633">
    <w:abstractNumId w:val="30"/>
  </w:num>
  <w:num w:numId="34" w16cid:durableId="1590117855">
    <w:abstractNumId w:val="34"/>
  </w:num>
  <w:num w:numId="35" w16cid:durableId="51855684">
    <w:abstractNumId w:val="0"/>
  </w:num>
  <w:num w:numId="36" w16cid:durableId="839587839">
    <w:abstractNumId w:val="39"/>
  </w:num>
  <w:num w:numId="37" w16cid:durableId="1915049351">
    <w:abstractNumId w:val="1"/>
  </w:num>
  <w:num w:numId="38" w16cid:durableId="678124927">
    <w:abstractNumId w:val="35"/>
  </w:num>
  <w:num w:numId="39" w16cid:durableId="517740577">
    <w:abstractNumId w:val="42"/>
  </w:num>
  <w:num w:numId="40" w16cid:durableId="614756132">
    <w:abstractNumId w:val="2"/>
  </w:num>
  <w:num w:numId="41" w16cid:durableId="321347699">
    <w:abstractNumId w:val="2"/>
    <w:lvlOverride w:ilvl="0">
      <w:startOverride w:val="1"/>
    </w:lvlOverride>
    <w:lvlOverride w:ilvl="1"/>
    <w:lvlOverride w:ilvl="2"/>
    <w:lvlOverride w:ilvl="3"/>
    <w:lvlOverride w:ilvl="4"/>
    <w:lvlOverride w:ilvl="5"/>
    <w:lvlOverride w:ilvl="6"/>
    <w:lvlOverride w:ilvl="7"/>
    <w:lvlOverride w:ilvl="8"/>
  </w:num>
  <w:num w:numId="42" w16cid:durableId="226845878">
    <w:abstractNumId w:val="4"/>
  </w:num>
  <w:num w:numId="43" w16cid:durableId="1226453420">
    <w:abstractNumId w:val="29"/>
  </w:num>
  <w:num w:numId="44" w16cid:durableId="208433355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kel Helding Vembye">
    <w15:presenceInfo w15:providerId="AD" w15:userId="S-1-5-21-2100284113-1573851820-878952375-413702"/>
  </w15:person>
  <w15:person w15:author="Nina Thorup Dalgaard">
    <w15:presenceInfo w15:providerId="AD" w15:userId="S-1-5-21-2100284113-1573851820-878952375-321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A2MDY0N7YwMzC2NDVX0lEKTi0uzszPAykwMq0FAFF1BvMtAAAA"/>
  </w:docVars>
  <w:rsids>
    <w:rsidRoot w:val="00867660"/>
    <w:rsid w:val="0000012C"/>
    <w:rsid w:val="000001D9"/>
    <w:rsid w:val="000008B0"/>
    <w:rsid w:val="00001470"/>
    <w:rsid w:val="00003839"/>
    <w:rsid w:val="00003DF5"/>
    <w:rsid w:val="00004979"/>
    <w:rsid w:val="00013E9A"/>
    <w:rsid w:val="000146A9"/>
    <w:rsid w:val="00016C7B"/>
    <w:rsid w:val="000171B5"/>
    <w:rsid w:val="00020458"/>
    <w:rsid w:val="0002143B"/>
    <w:rsid w:val="00021601"/>
    <w:rsid w:val="00023937"/>
    <w:rsid w:val="000302D4"/>
    <w:rsid w:val="0003077A"/>
    <w:rsid w:val="00030BD6"/>
    <w:rsid w:val="00033E32"/>
    <w:rsid w:val="00034153"/>
    <w:rsid w:val="00034EEE"/>
    <w:rsid w:val="0003694D"/>
    <w:rsid w:val="00036A4A"/>
    <w:rsid w:val="00040BED"/>
    <w:rsid w:val="00040F49"/>
    <w:rsid w:val="00042A15"/>
    <w:rsid w:val="00042A27"/>
    <w:rsid w:val="0004368F"/>
    <w:rsid w:val="00046F4C"/>
    <w:rsid w:val="00047022"/>
    <w:rsid w:val="0004754D"/>
    <w:rsid w:val="0004777F"/>
    <w:rsid w:val="00047BDD"/>
    <w:rsid w:val="000512B6"/>
    <w:rsid w:val="00052343"/>
    <w:rsid w:val="000523AC"/>
    <w:rsid w:val="00052E93"/>
    <w:rsid w:val="00054286"/>
    <w:rsid w:val="000546CA"/>
    <w:rsid w:val="00056C3A"/>
    <w:rsid w:val="0006117C"/>
    <w:rsid w:val="00061B6C"/>
    <w:rsid w:val="00063DDF"/>
    <w:rsid w:val="00063F96"/>
    <w:rsid w:val="00066059"/>
    <w:rsid w:val="00066688"/>
    <w:rsid w:val="00067057"/>
    <w:rsid w:val="000709A7"/>
    <w:rsid w:val="00071D4C"/>
    <w:rsid w:val="00071E5A"/>
    <w:rsid w:val="00082278"/>
    <w:rsid w:val="00082B53"/>
    <w:rsid w:val="00083049"/>
    <w:rsid w:val="00083733"/>
    <w:rsid w:val="00083A06"/>
    <w:rsid w:val="000840B4"/>
    <w:rsid w:val="0008704F"/>
    <w:rsid w:val="00087519"/>
    <w:rsid w:val="00091052"/>
    <w:rsid w:val="000917DB"/>
    <w:rsid w:val="00091EA0"/>
    <w:rsid w:val="0009584F"/>
    <w:rsid w:val="00097483"/>
    <w:rsid w:val="000A29E0"/>
    <w:rsid w:val="000A4FE5"/>
    <w:rsid w:val="000A609A"/>
    <w:rsid w:val="000A6B40"/>
    <w:rsid w:val="000A7253"/>
    <w:rsid w:val="000A72EB"/>
    <w:rsid w:val="000B01DF"/>
    <w:rsid w:val="000B549E"/>
    <w:rsid w:val="000B70EF"/>
    <w:rsid w:val="000B7F1E"/>
    <w:rsid w:val="000C0A86"/>
    <w:rsid w:val="000C3FDB"/>
    <w:rsid w:val="000C418C"/>
    <w:rsid w:val="000C42E4"/>
    <w:rsid w:val="000C482B"/>
    <w:rsid w:val="000C70A1"/>
    <w:rsid w:val="000C7117"/>
    <w:rsid w:val="000C776B"/>
    <w:rsid w:val="000D02C8"/>
    <w:rsid w:val="000D0392"/>
    <w:rsid w:val="000D05F6"/>
    <w:rsid w:val="000D1637"/>
    <w:rsid w:val="000D234B"/>
    <w:rsid w:val="000D2883"/>
    <w:rsid w:val="000D2ECC"/>
    <w:rsid w:val="000D40F7"/>
    <w:rsid w:val="000D46D4"/>
    <w:rsid w:val="000D477F"/>
    <w:rsid w:val="000D756F"/>
    <w:rsid w:val="000D7DF2"/>
    <w:rsid w:val="000E0528"/>
    <w:rsid w:val="000E0E6C"/>
    <w:rsid w:val="000E1E5A"/>
    <w:rsid w:val="000E20A6"/>
    <w:rsid w:val="000E2B66"/>
    <w:rsid w:val="000E3FA4"/>
    <w:rsid w:val="000E4645"/>
    <w:rsid w:val="000E5336"/>
    <w:rsid w:val="000E5E7A"/>
    <w:rsid w:val="000E76F8"/>
    <w:rsid w:val="000F030A"/>
    <w:rsid w:val="000F0C7D"/>
    <w:rsid w:val="000F108B"/>
    <w:rsid w:val="000F1EA6"/>
    <w:rsid w:val="000F2B2D"/>
    <w:rsid w:val="000F371E"/>
    <w:rsid w:val="000F37AA"/>
    <w:rsid w:val="000F738B"/>
    <w:rsid w:val="000F7975"/>
    <w:rsid w:val="00100000"/>
    <w:rsid w:val="00100263"/>
    <w:rsid w:val="001002D5"/>
    <w:rsid w:val="00101717"/>
    <w:rsid w:val="0010340F"/>
    <w:rsid w:val="001049E7"/>
    <w:rsid w:val="00106CA6"/>
    <w:rsid w:val="00107379"/>
    <w:rsid w:val="0011081B"/>
    <w:rsid w:val="001118DC"/>
    <w:rsid w:val="00117BD2"/>
    <w:rsid w:val="00120CB4"/>
    <w:rsid w:val="00120E24"/>
    <w:rsid w:val="00121B37"/>
    <w:rsid w:val="00121DAB"/>
    <w:rsid w:val="00121F53"/>
    <w:rsid w:val="00122A05"/>
    <w:rsid w:val="00123097"/>
    <w:rsid w:val="001241FA"/>
    <w:rsid w:val="001253E0"/>
    <w:rsid w:val="00125C5A"/>
    <w:rsid w:val="00126541"/>
    <w:rsid w:val="00126CC3"/>
    <w:rsid w:val="0012720C"/>
    <w:rsid w:val="00130A6E"/>
    <w:rsid w:val="00130AA3"/>
    <w:rsid w:val="00130C64"/>
    <w:rsid w:val="0013117B"/>
    <w:rsid w:val="00131181"/>
    <w:rsid w:val="001327A4"/>
    <w:rsid w:val="00133531"/>
    <w:rsid w:val="00136056"/>
    <w:rsid w:val="001361FF"/>
    <w:rsid w:val="00136218"/>
    <w:rsid w:val="00136272"/>
    <w:rsid w:val="0014058D"/>
    <w:rsid w:val="00140DF9"/>
    <w:rsid w:val="00141F8D"/>
    <w:rsid w:val="00142826"/>
    <w:rsid w:val="00142BD5"/>
    <w:rsid w:val="001430C2"/>
    <w:rsid w:val="00143C41"/>
    <w:rsid w:val="00144EBE"/>
    <w:rsid w:val="0015065D"/>
    <w:rsid w:val="001512F7"/>
    <w:rsid w:val="0015148C"/>
    <w:rsid w:val="00151C75"/>
    <w:rsid w:val="00153772"/>
    <w:rsid w:val="00155C20"/>
    <w:rsid w:val="00155FDC"/>
    <w:rsid w:val="00156C37"/>
    <w:rsid w:val="00157A14"/>
    <w:rsid w:val="00161B95"/>
    <w:rsid w:val="00162428"/>
    <w:rsid w:val="00163DDA"/>
    <w:rsid w:val="00164D0C"/>
    <w:rsid w:val="00165C86"/>
    <w:rsid w:val="001662FF"/>
    <w:rsid w:val="00170CFF"/>
    <w:rsid w:val="00171A9E"/>
    <w:rsid w:val="00171B73"/>
    <w:rsid w:val="00173411"/>
    <w:rsid w:val="00173781"/>
    <w:rsid w:val="00173A8F"/>
    <w:rsid w:val="00177F79"/>
    <w:rsid w:val="00177FAF"/>
    <w:rsid w:val="00181BA6"/>
    <w:rsid w:val="001820D0"/>
    <w:rsid w:val="00183C9E"/>
    <w:rsid w:val="00186185"/>
    <w:rsid w:val="00187099"/>
    <w:rsid w:val="0018716D"/>
    <w:rsid w:val="00187718"/>
    <w:rsid w:val="001925FC"/>
    <w:rsid w:val="0019365B"/>
    <w:rsid w:val="001964AF"/>
    <w:rsid w:val="001968D4"/>
    <w:rsid w:val="0019709C"/>
    <w:rsid w:val="001A0EBD"/>
    <w:rsid w:val="001A108D"/>
    <w:rsid w:val="001A2EF7"/>
    <w:rsid w:val="001A399F"/>
    <w:rsid w:val="001A3E75"/>
    <w:rsid w:val="001A473B"/>
    <w:rsid w:val="001A5F60"/>
    <w:rsid w:val="001A6E6F"/>
    <w:rsid w:val="001A7394"/>
    <w:rsid w:val="001A7FCD"/>
    <w:rsid w:val="001B0E5F"/>
    <w:rsid w:val="001B2FA1"/>
    <w:rsid w:val="001B33E3"/>
    <w:rsid w:val="001B3FF3"/>
    <w:rsid w:val="001C0507"/>
    <w:rsid w:val="001C24ED"/>
    <w:rsid w:val="001C437B"/>
    <w:rsid w:val="001C439B"/>
    <w:rsid w:val="001C4C54"/>
    <w:rsid w:val="001C520E"/>
    <w:rsid w:val="001C570D"/>
    <w:rsid w:val="001C6E56"/>
    <w:rsid w:val="001C7B0E"/>
    <w:rsid w:val="001C7E6E"/>
    <w:rsid w:val="001D2EF1"/>
    <w:rsid w:val="001D3189"/>
    <w:rsid w:val="001D32A5"/>
    <w:rsid w:val="001D47CC"/>
    <w:rsid w:val="001D48FF"/>
    <w:rsid w:val="001D4B35"/>
    <w:rsid w:val="001D7528"/>
    <w:rsid w:val="001D7632"/>
    <w:rsid w:val="001D7877"/>
    <w:rsid w:val="001E0354"/>
    <w:rsid w:val="001E2674"/>
    <w:rsid w:val="001E33D1"/>
    <w:rsid w:val="001E418C"/>
    <w:rsid w:val="001E495E"/>
    <w:rsid w:val="001E7B8A"/>
    <w:rsid w:val="001E7FD9"/>
    <w:rsid w:val="001F03E5"/>
    <w:rsid w:val="001F1D41"/>
    <w:rsid w:val="001F3E81"/>
    <w:rsid w:val="001F4B1C"/>
    <w:rsid w:val="001F5440"/>
    <w:rsid w:val="001F61C3"/>
    <w:rsid w:val="001F75AB"/>
    <w:rsid w:val="002003C7"/>
    <w:rsid w:val="00200F08"/>
    <w:rsid w:val="00206D2D"/>
    <w:rsid w:val="00210A2B"/>
    <w:rsid w:val="00214392"/>
    <w:rsid w:val="00215498"/>
    <w:rsid w:val="00217A59"/>
    <w:rsid w:val="00220276"/>
    <w:rsid w:val="00221BCE"/>
    <w:rsid w:val="00222B98"/>
    <w:rsid w:val="00224DE9"/>
    <w:rsid w:val="00224EE3"/>
    <w:rsid w:val="002256EC"/>
    <w:rsid w:val="0023237F"/>
    <w:rsid w:val="00232882"/>
    <w:rsid w:val="00232FA4"/>
    <w:rsid w:val="00235892"/>
    <w:rsid w:val="002439E8"/>
    <w:rsid w:val="00243C6F"/>
    <w:rsid w:val="00244276"/>
    <w:rsid w:val="002443B2"/>
    <w:rsid w:val="002455FC"/>
    <w:rsid w:val="00247259"/>
    <w:rsid w:val="0024752F"/>
    <w:rsid w:val="0025093C"/>
    <w:rsid w:val="00253677"/>
    <w:rsid w:val="0025529F"/>
    <w:rsid w:val="00256BCB"/>
    <w:rsid w:val="00257A36"/>
    <w:rsid w:val="00261140"/>
    <w:rsid w:val="002626BD"/>
    <w:rsid w:val="00264A93"/>
    <w:rsid w:val="0026544D"/>
    <w:rsid w:val="00266276"/>
    <w:rsid w:val="00266334"/>
    <w:rsid w:val="00274C92"/>
    <w:rsid w:val="002763A2"/>
    <w:rsid w:val="002768AE"/>
    <w:rsid w:val="002837CC"/>
    <w:rsid w:val="002837D2"/>
    <w:rsid w:val="00284188"/>
    <w:rsid w:val="002851AA"/>
    <w:rsid w:val="00286D99"/>
    <w:rsid w:val="0028781B"/>
    <w:rsid w:val="00287E2D"/>
    <w:rsid w:val="002902A0"/>
    <w:rsid w:val="00290643"/>
    <w:rsid w:val="002937A2"/>
    <w:rsid w:val="0029417E"/>
    <w:rsid w:val="00295C03"/>
    <w:rsid w:val="00296509"/>
    <w:rsid w:val="00297D11"/>
    <w:rsid w:val="002A0C4D"/>
    <w:rsid w:val="002A0EC9"/>
    <w:rsid w:val="002A1099"/>
    <w:rsid w:val="002A1A70"/>
    <w:rsid w:val="002A2B62"/>
    <w:rsid w:val="002A3D02"/>
    <w:rsid w:val="002A4A1B"/>
    <w:rsid w:val="002A6CBE"/>
    <w:rsid w:val="002A7C7B"/>
    <w:rsid w:val="002B0A81"/>
    <w:rsid w:val="002B13D3"/>
    <w:rsid w:val="002B1839"/>
    <w:rsid w:val="002B321E"/>
    <w:rsid w:val="002B5BA3"/>
    <w:rsid w:val="002B6E1B"/>
    <w:rsid w:val="002B7684"/>
    <w:rsid w:val="002B79ED"/>
    <w:rsid w:val="002C0D8B"/>
    <w:rsid w:val="002C3491"/>
    <w:rsid w:val="002C4193"/>
    <w:rsid w:val="002C445F"/>
    <w:rsid w:val="002C621D"/>
    <w:rsid w:val="002C71B5"/>
    <w:rsid w:val="002C7E4C"/>
    <w:rsid w:val="002C7E51"/>
    <w:rsid w:val="002D2F3F"/>
    <w:rsid w:val="002D3B89"/>
    <w:rsid w:val="002D461C"/>
    <w:rsid w:val="002D5038"/>
    <w:rsid w:val="002D75DE"/>
    <w:rsid w:val="002E4A5B"/>
    <w:rsid w:val="002E4C72"/>
    <w:rsid w:val="002E5AAD"/>
    <w:rsid w:val="002E5FF6"/>
    <w:rsid w:val="002F05E1"/>
    <w:rsid w:val="002F0C8F"/>
    <w:rsid w:val="002F1748"/>
    <w:rsid w:val="002F1994"/>
    <w:rsid w:val="002F22A6"/>
    <w:rsid w:val="002F3997"/>
    <w:rsid w:val="002F43DB"/>
    <w:rsid w:val="002F73A0"/>
    <w:rsid w:val="00301E6D"/>
    <w:rsid w:val="00302816"/>
    <w:rsid w:val="003039A3"/>
    <w:rsid w:val="00303BB7"/>
    <w:rsid w:val="00312779"/>
    <w:rsid w:val="00315D0F"/>
    <w:rsid w:val="00317C72"/>
    <w:rsid w:val="00320450"/>
    <w:rsid w:val="00322E6C"/>
    <w:rsid w:val="00323ED9"/>
    <w:rsid w:val="00324E8E"/>
    <w:rsid w:val="003254A7"/>
    <w:rsid w:val="00327417"/>
    <w:rsid w:val="00327A17"/>
    <w:rsid w:val="00330100"/>
    <w:rsid w:val="00332440"/>
    <w:rsid w:val="00332772"/>
    <w:rsid w:val="00334BF1"/>
    <w:rsid w:val="00335881"/>
    <w:rsid w:val="0033588D"/>
    <w:rsid w:val="00340C1A"/>
    <w:rsid w:val="003427E3"/>
    <w:rsid w:val="00342C10"/>
    <w:rsid w:val="003433BD"/>
    <w:rsid w:val="003456CC"/>
    <w:rsid w:val="00347C3E"/>
    <w:rsid w:val="003509FE"/>
    <w:rsid w:val="003516C4"/>
    <w:rsid w:val="00351DE4"/>
    <w:rsid w:val="00353CBC"/>
    <w:rsid w:val="003563E1"/>
    <w:rsid w:val="00356C57"/>
    <w:rsid w:val="003576BF"/>
    <w:rsid w:val="003577C8"/>
    <w:rsid w:val="003578B1"/>
    <w:rsid w:val="00361589"/>
    <w:rsid w:val="00362CDD"/>
    <w:rsid w:val="003646E8"/>
    <w:rsid w:val="00364AE3"/>
    <w:rsid w:val="00365C0C"/>
    <w:rsid w:val="00365F5C"/>
    <w:rsid w:val="00366B3E"/>
    <w:rsid w:val="00374AFC"/>
    <w:rsid w:val="00374C57"/>
    <w:rsid w:val="0037717D"/>
    <w:rsid w:val="00381E52"/>
    <w:rsid w:val="00384657"/>
    <w:rsid w:val="003852C4"/>
    <w:rsid w:val="003862F9"/>
    <w:rsid w:val="00387588"/>
    <w:rsid w:val="00387966"/>
    <w:rsid w:val="00387F8E"/>
    <w:rsid w:val="00390A78"/>
    <w:rsid w:val="00390B8F"/>
    <w:rsid w:val="00391340"/>
    <w:rsid w:val="003925BB"/>
    <w:rsid w:val="0039285E"/>
    <w:rsid w:val="00392BFC"/>
    <w:rsid w:val="00393B15"/>
    <w:rsid w:val="00394FFD"/>
    <w:rsid w:val="00397654"/>
    <w:rsid w:val="00397CB9"/>
    <w:rsid w:val="003A17D5"/>
    <w:rsid w:val="003A44F9"/>
    <w:rsid w:val="003A49A4"/>
    <w:rsid w:val="003A5E0B"/>
    <w:rsid w:val="003A6944"/>
    <w:rsid w:val="003A72E3"/>
    <w:rsid w:val="003B0239"/>
    <w:rsid w:val="003B2D41"/>
    <w:rsid w:val="003B311F"/>
    <w:rsid w:val="003B7431"/>
    <w:rsid w:val="003C3EEA"/>
    <w:rsid w:val="003C4C44"/>
    <w:rsid w:val="003C56F2"/>
    <w:rsid w:val="003D0402"/>
    <w:rsid w:val="003D0FED"/>
    <w:rsid w:val="003D23D2"/>
    <w:rsid w:val="003D43B1"/>
    <w:rsid w:val="003D4449"/>
    <w:rsid w:val="003D6FBB"/>
    <w:rsid w:val="003D7E5E"/>
    <w:rsid w:val="003E0E96"/>
    <w:rsid w:val="003E2DA3"/>
    <w:rsid w:val="003E3496"/>
    <w:rsid w:val="003E470B"/>
    <w:rsid w:val="003E586C"/>
    <w:rsid w:val="003E5E92"/>
    <w:rsid w:val="003E6CB3"/>
    <w:rsid w:val="003E7089"/>
    <w:rsid w:val="003E71CE"/>
    <w:rsid w:val="003F00A9"/>
    <w:rsid w:val="003F025B"/>
    <w:rsid w:val="003F025F"/>
    <w:rsid w:val="003F056D"/>
    <w:rsid w:val="003F1C73"/>
    <w:rsid w:val="003F2BDC"/>
    <w:rsid w:val="003F3DC4"/>
    <w:rsid w:val="003F7314"/>
    <w:rsid w:val="004039A2"/>
    <w:rsid w:val="0040428C"/>
    <w:rsid w:val="00404FE6"/>
    <w:rsid w:val="004066B6"/>
    <w:rsid w:val="0041210A"/>
    <w:rsid w:val="00414C18"/>
    <w:rsid w:val="00417D23"/>
    <w:rsid w:val="00420D44"/>
    <w:rsid w:val="00421CE0"/>
    <w:rsid w:val="00422842"/>
    <w:rsid w:val="00422BF1"/>
    <w:rsid w:val="0042416E"/>
    <w:rsid w:val="00424D25"/>
    <w:rsid w:val="00425274"/>
    <w:rsid w:val="004258A5"/>
    <w:rsid w:val="0042684F"/>
    <w:rsid w:val="004279F9"/>
    <w:rsid w:val="00430939"/>
    <w:rsid w:val="00432308"/>
    <w:rsid w:val="0043291E"/>
    <w:rsid w:val="00432D39"/>
    <w:rsid w:val="00435B83"/>
    <w:rsid w:val="00435B8D"/>
    <w:rsid w:val="00435F7D"/>
    <w:rsid w:val="004375ED"/>
    <w:rsid w:val="004414A3"/>
    <w:rsid w:val="00443E4A"/>
    <w:rsid w:val="004443EE"/>
    <w:rsid w:val="00444630"/>
    <w:rsid w:val="00445A63"/>
    <w:rsid w:val="00446653"/>
    <w:rsid w:val="0044785D"/>
    <w:rsid w:val="00451574"/>
    <w:rsid w:val="0045216C"/>
    <w:rsid w:val="004532A8"/>
    <w:rsid w:val="00454285"/>
    <w:rsid w:val="00454BCB"/>
    <w:rsid w:val="0045708E"/>
    <w:rsid w:val="0046027E"/>
    <w:rsid w:val="00460A59"/>
    <w:rsid w:val="00460F3E"/>
    <w:rsid w:val="0046113E"/>
    <w:rsid w:val="00463B98"/>
    <w:rsid w:val="00464480"/>
    <w:rsid w:val="00466691"/>
    <w:rsid w:val="00466B4F"/>
    <w:rsid w:val="004707F2"/>
    <w:rsid w:val="00471120"/>
    <w:rsid w:val="00471442"/>
    <w:rsid w:val="00471D4D"/>
    <w:rsid w:val="004722DF"/>
    <w:rsid w:val="00472CA9"/>
    <w:rsid w:val="00472D86"/>
    <w:rsid w:val="004737F6"/>
    <w:rsid w:val="004739A5"/>
    <w:rsid w:val="00473C2F"/>
    <w:rsid w:val="004744E5"/>
    <w:rsid w:val="004757B8"/>
    <w:rsid w:val="00476280"/>
    <w:rsid w:val="00476DA2"/>
    <w:rsid w:val="00476F7D"/>
    <w:rsid w:val="00477F80"/>
    <w:rsid w:val="00483EA3"/>
    <w:rsid w:val="004847E2"/>
    <w:rsid w:val="00487705"/>
    <w:rsid w:val="004879E2"/>
    <w:rsid w:val="00487D65"/>
    <w:rsid w:val="00487DDF"/>
    <w:rsid w:val="00490A4B"/>
    <w:rsid w:val="00491134"/>
    <w:rsid w:val="004917DE"/>
    <w:rsid w:val="00492366"/>
    <w:rsid w:val="0049271A"/>
    <w:rsid w:val="004937BA"/>
    <w:rsid w:val="00494A48"/>
    <w:rsid w:val="00494CDA"/>
    <w:rsid w:val="0049525F"/>
    <w:rsid w:val="00495866"/>
    <w:rsid w:val="00497BA9"/>
    <w:rsid w:val="004A0EAA"/>
    <w:rsid w:val="004A1298"/>
    <w:rsid w:val="004A1C9C"/>
    <w:rsid w:val="004A46AC"/>
    <w:rsid w:val="004A49A1"/>
    <w:rsid w:val="004A5559"/>
    <w:rsid w:val="004A56DA"/>
    <w:rsid w:val="004A5FFE"/>
    <w:rsid w:val="004B0C7B"/>
    <w:rsid w:val="004B3508"/>
    <w:rsid w:val="004B427A"/>
    <w:rsid w:val="004B4548"/>
    <w:rsid w:val="004B527F"/>
    <w:rsid w:val="004B7F0A"/>
    <w:rsid w:val="004C1FFD"/>
    <w:rsid w:val="004C2820"/>
    <w:rsid w:val="004C31ED"/>
    <w:rsid w:val="004C5D00"/>
    <w:rsid w:val="004C6ADC"/>
    <w:rsid w:val="004C75CE"/>
    <w:rsid w:val="004C7C12"/>
    <w:rsid w:val="004D0CAE"/>
    <w:rsid w:val="004D0FBD"/>
    <w:rsid w:val="004D1A20"/>
    <w:rsid w:val="004D26E2"/>
    <w:rsid w:val="004D3D73"/>
    <w:rsid w:val="004D4A1E"/>
    <w:rsid w:val="004D5931"/>
    <w:rsid w:val="004D5A01"/>
    <w:rsid w:val="004D7220"/>
    <w:rsid w:val="004D7992"/>
    <w:rsid w:val="004E1CAB"/>
    <w:rsid w:val="004E5F6F"/>
    <w:rsid w:val="004F00F8"/>
    <w:rsid w:val="004F13FA"/>
    <w:rsid w:val="004F3567"/>
    <w:rsid w:val="004F3F6F"/>
    <w:rsid w:val="004F63C6"/>
    <w:rsid w:val="005001DF"/>
    <w:rsid w:val="00500DD8"/>
    <w:rsid w:val="00504039"/>
    <w:rsid w:val="005058F6"/>
    <w:rsid w:val="00507340"/>
    <w:rsid w:val="00507D20"/>
    <w:rsid w:val="005119C4"/>
    <w:rsid w:val="00511E8E"/>
    <w:rsid w:val="00512400"/>
    <w:rsid w:val="0051261F"/>
    <w:rsid w:val="0051270E"/>
    <w:rsid w:val="00512D96"/>
    <w:rsid w:val="00512F5A"/>
    <w:rsid w:val="00514213"/>
    <w:rsid w:val="00514C3B"/>
    <w:rsid w:val="0051749F"/>
    <w:rsid w:val="00523B57"/>
    <w:rsid w:val="00524353"/>
    <w:rsid w:val="00525187"/>
    <w:rsid w:val="00525A42"/>
    <w:rsid w:val="00527421"/>
    <w:rsid w:val="00527A0C"/>
    <w:rsid w:val="0053109B"/>
    <w:rsid w:val="005326FC"/>
    <w:rsid w:val="00532B8C"/>
    <w:rsid w:val="00536A67"/>
    <w:rsid w:val="0053762A"/>
    <w:rsid w:val="00537C4C"/>
    <w:rsid w:val="00540178"/>
    <w:rsid w:val="00541A7D"/>
    <w:rsid w:val="005425FD"/>
    <w:rsid w:val="005426CC"/>
    <w:rsid w:val="00546D07"/>
    <w:rsid w:val="00551429"/>
    <w:rsid w:val="005519DE"/>
    <w:rsid w:val="00552AF7"/>
    <w:rsid w:val="005538AC"/>
    <w:rsid w:val="00554919"/>
    <w:rsid w:val="00554ACD"/>
    <w:rsid w:val="005554EE"/>
    <w:rsid w:val="00555992"/>
    <w:rsid w:val="00555EFD"/>
    <w:rsid w:val="005561A0"/>
    <w:rsid w:val="00557A81"/>
    <w:rsid w:val="00561ACB"/>
    <w:rsid w:val="00563525"/>
    <w:rsid w:val="00564A10"/>
    <w:rsid w:val="0056626D"/>
    <w:rsid w:val="005668FB"/>
    <w:rsid w:val="00570742"/>
    <w:rsid w:val="00571BD8"/>
    <w:rsid w:val="00571BE8"/>
    <w:rsid w:val="00573C37"/>
    <w:rsid w:val="00575FBA"/>
    <w:rsid w:val="0058111D"/>
    <w:rsid w:val="0058340E"/>
    <w:rsid w:val="00583843"/>
    <w:rsid w:val="00587AE3"/>
    <w:rsid w:val="005914D5"/>
    <w:rsid w:val="005915AF"/>
    <w:rsid w:val="00592079"/>
    <w:rsid w:val="00597504"/>
    <w:rsid w:val="005A13B4"/>
    <w:rsid w:val="005A155D"/>
    <w:rsid w:val="005A39C0"/>
    <w:rsid w:val="005A5B74"/>
    <w:rsid w:val="005A6F11"/>
    <w:rsid w:val="005A77F2"/>
    <w:rsid w:val="005B1E4E"/>
    <w:rsid w:val="005B2A2A"/>
    <w:rsid w:val="005B33BC"/>
    <w:rsid w:val="005B7AAE"/>
    <w:rsid w:val="005C0A82"/>
    <w:rsid w:val="005C1FA0"/>
    <w:rsid w:val="005C3AFD"/>
    <w:rsid w:val="005C5CF0"/>
    <w:rsid w:val="005C65DD"/>
    <w:rsid w:val="005C6808"/>
    <w:rsid w:val="005C7035"/>
    <w:rsid w:val="005D0C26"/>
    <w:rsid w:val="005D3252"/>
    <w:rsid w:val="005E08B2"/>
    <w:rsid w:val="005E0E87"/>
    <w:rsid w:val="005E145D"/>
    <w:rsid w:val="005E15B4"/>
    <w:rsid w:val="005E18E0"/>
    <w:rsid w:val="005E3642"/>
    <w:rsid w:val="005E50C4"/>
    <w:rsid w:val="005E609C"/>
    <w:rsid w:val="005E6BA3"/>
    <w:rsid w:val="005E7A20"/>
    <w:rsid w:val="005F1153"/>
    <w:rsid w:val="005F168C"/>
    <w:rsid w:val="005F1E04"/>
    <w:rsid w:val="005F4765"/>
    <w:rsid w:val="005F4DEC"/>
    <w:rsid w:val="005F7D2F"/>
    <w:rsid w:val="00600DBD"/>
    <w:rsid w:val="0060107E"/>
    <w:rsid w:val="00602556"/>
    <w:rsid w:val="0060276A"/>
    <w:rsid w:val="006042B0"/>
    <w:rsid w:val="006055D2"/>
    <w:rsid w:val="00605DD8"/>
    <w:rsid w:val="00606196"/>
    <w:rsid w:val="00606322"/>
    <w:rsid w:val="006071A2"/>
    <w:rsid w:val="0060742D"/>
    <w:rsid w:val="00610AF3"/>
    <w:rsid w:val="00615A78"/>
    <w:rsid w:val="00615CA7"/>
    <w:rsid w:val="006161B7"/>
    <w:rsid w:val="006176AE"/>
    <w:rsid w:val="00621B7B"/>
    <w:rsid w:val="00624C55"/>
    <w:rsid w:val="00625651"/>
    <w:rsid w:val="006260D8"/>
    <w:rsid w:val="00626A2D"/>
    <w:rsid w:val="00626E01"/>
    <w:rsid w:val="00630EA6"/>
    <w:rsid w:val="00633816"/>
    <w:rsid w:val="0063482E"/>
    <w:rsid w:val="0063780C"/>
    <w:rsid w:val="006418F5"/>
    <w:rsid w:val="00642D46"/>
    <w:rsid w:val="0064441A"/>
    <w:rsid w:val="006447E5"/>
    <w:rsid w:val="006448C6"/>
    <w:rsid w:val="00644B20"/>
    <w:rsid w:val="00644FFB"/>
    <w:rsid w:val="00645CCF"/>
    <w:rsid w:val="00645E89"/>
    <w:rsid w:val="0064798E"/>
    <w:rsid w:val="00647B0F"/>
    <w:rsid w:val="00651D13"/>
    <w:rsid w:val="00652CA7"/>
    <w:rsid w:val="006531DC"/>
    <w:rsid w:val="00653213"/>
    <w:rsid w:val="00654794"/>
    <w:rsid w:val="00655720"/>
    <w:rsid w:val="00655FDA"/>
    <w:rsid w:val="0065636D"/>
    <w:rsid w:val="00657106"/>
    <w:rsid w:val="00657658"/>
    <w:rsid w:val="00661039"/>
    <w:rsid w:val="006629EE"/>
    <w:rsid w:val="0066429D"/>
    <w:rsid w:val="00665888"/>
    <w:rsid w:val="00666D2C"/>
    <w:rsid w:val="0066744F"/>
    <w:rsid w:val="006705E3"/>
    <w:rsid w:val="006713B9"/>
    <w:rsid w:val="00671B4A"/>
    <w:rsid w:val="00672563"/>
    <w:rsid w:val="006772C4"/>
    <w:rsid w:val="0068061A"/>
    <w:rsid w:val="006806E5"/>
    <w:rsid w:val="006828CB"/>
    <w:rsid w:val="00683123"/>
    <w:rsid w:val="00684E1F"/>
    <w:rsid w:val="00685DE8"/>
    <w:rsid w:val="00686513"/>
    <w:rsid w:val="006918C7"/>
    <w:rsid w:val="00691BE5"/>
    <w:rsid w:val="00692086"/>
    <w:rsid w:val="0069422A"/>
    <w:rsid w:val="00696AB3"/>
    <w:rsid w:val="006974ED"/>
    <w:rsid w:val="006A18F0"/>
    <w:rsid w:val="006A1BCD"/>
    <w:rsid w:val="006A20C6"/>
    <w:rsid w:val="006A41F1"/>
    <w:rsid w:val="006A508A"/>
    <w:rsid w:val="006A5110"/>
    <w:rsid w:val="006A61D7"/>
    <w:rsid w:val="006A7623"/>
    <w:rsid w:val="006A7A8C"/>
    <w:rsid w:val="006B0089"/>
    <w:rsid w:val="006B05E8"/>
    <w:rsid w:val="006B23E1"/>
    <w:rsid w:val="006B3843"/>
    <w:rsid w:val="006B49D2"/>
    <w:rsid w:val="006B4BC7"/>
    <w:rsid w:val="006B51FE"/>
    <w:rsid w:val="006B69F2"/>
    <w:rsid w:val="006B7A5C"/>
    <w:rsid w:val="006B7EFE"/>
    <w:rsid w:val="006C1ADE"/>
    <w:rsid w:val="006C3410"/>
    <w:rsid w:val="006C341C"/>
    <w:rsid w:val="006C4F33"/>
    <w:rsid w:val="006C4F4D"/>
    <w:rsid w:val="006C551F"/>
    <w:rsid w:val="006D11B7"/>
    <w:rsid w:val="006D34CF"/>
    <w:rsid w:val="006D607A"/>
    <w:rsid w:val="006E1D5F"/>
    <w:rsid w:val="006E375A"/>
    <w:rsid w:val="006E73B2"/>
    <w:rsid w:val="006F1BC6"/>
    <w:rsid w:val="006F2D4C"/>
    <w:rsid w:val="006F3DCF"/>
    <w:rsid w:val="006F483F"/>
    <w:rsid w:val="006F7698"/>
    <w:rsid w:val="007000EF"/>
    <w:rsid w:val="007009A7"/>
    <w:rsid w:val="00700D0D"/>
    <w:rsid w:val="00701304"/>
    <w:rsid w:val="00702066"/>
    <w:rsid w:val="0070434C"/>
    <w:rsid w:val="00704663"/>
    <w:rsid w:val="007068E2"/>
    <w:rsid w:val="007070B3"/>
    <w:rsid w:val="0070721C"/>
    <w:rsid w:val="00712393"/>
    <w:rsid w:val="00712700"/>
    <w:rsid w:val="00713B0D"/>
    <w:rsid w:val="00720046"/>
    <w:rsid w:val="0072333D"/>
    <w:rsid w:val="00723B29"/>
    <w:rsid w:val="00723B9D"/>
    <w:rsid w:val="007240D7"/>
    <w:rsid w:val="00726030"/>
    <w:rsid w:val="0072687D"/>
    <w:rsid w:val="00727213"/>
    <w:rsid w:val="007274FA"/>
    <w:rsid w:val="00727FC4"/>
    <w:rsid w:val="007310C9"/>
    <w:rsid w:val="00731A3B"/>
    <w:rsid w:val="00732074"/>
    <w:rsid w:val="0073538D"/>
    <w:rsid w:val="007359ED"/>
    <w:rsid w:val="007379A1"/>
    <w:rsid w:val="00742292"/>
    <w:rsid w:val="00743B74"/>
    <w:rsid w:val="0074415E"/>
    <w:rsid w:val="00745E61"/>
    <w:rsid w:val="00745ECE"/>
    <w:rsid w:val="00747DFE"/>
    <w:rsid w:val="00750D5C"/>
    <w:rsid w:val="0075161D"/>
    <w:rsid w:val="007522B5"/>
    <w:rsid w:val="007529CC"/>
    <w:rsid w:val="00752AE9"/>
    <w:rsid w:val="007534A0"/>
    <w:rsid w:val="007540D5"/>
    <w:rsid w:val="00760B49"/>
    <w:rsid w:val="00760EEF"/>
    <w:rsid w:val="007622DF"/>
    <w:rsid w:val="00764B03"/>
    <w:rsid w:val="00770705"/>
    <w:rsid w:val="00770787"/>
    <w:rsid w:val="0077097C"/>
    <w:rsid w:val="0077168A"/>
    <w:rsid w:val="00774282"/>
    <w:rsid w:val="00774C4F"/>
    <w:rsid w:val="007758F2"/>
    <w:rsid w:val="00775C78"/>
    <w:rsid w:val="00775D35"/>
    <w:rsid w:val="007761C1"/>
    <w:rsid w:val="00777E21"/>
    <w:rsid w:val="00782277"/>
    <w:rsid w:val="0078315C"/>
    <w:rsid w:val="00783E55"/>
    <w:rsid w:val="007858DA"/>
    <w:rsid w:val="0079134E"/>
    <w:rsid w:val="007915CD"/>
    <w:rsid w:val="0079222B"/>
    <w:rsid w:val="0079233E"/>
    <w:rsid w:val="00792D49"/>
    <w:rsid w:val="0079359A"/>
    <w:rsid w:val="00793F17"/>
    <w:rsid w:val="0079737E"/>
    <w:rsid w:val="00797761"/>
    <w:rsid w:val="007A0E68"/>
    <w:rsid w:val="007B0B7A"/>
    <w:rsid w:val="007B0F59"/>
    <w:rsid w:val="007B22A2"/>
    <w:rsid w:val="007B2C69"/>
    <w:rsid w:val="007B543C"/>
    <w:rsid w:val="007B5524"/>
    <w:rsid w:val="007B696F"/>
    <w:rsid w:val="007C1723"/>
    <w:rsid w:val="007C2ED8"/>
    <w:rsid w:val="007C3CA1"/>
    <w:rsid w:val="007C408D"/>
    <w:rsid w:val="007C5397"/>
    <w:rsid w:val="007C676F"/>
    <w:rsid w:val="007C6871"/>
    <w:rsid w:val="007C7DA7"/>
    <w:rsid w:val="007D18E0"/>
    <w:rsid w:val="007D219F"/>
    <w:rsid w:val="007D5137"/>
    <w:rsid w:val="007D5D25"/>
    <w:rsid w:val="007D747B"/>
    <w:rsid w:val="007D7F12"/>
    <w:rsid w:val="007E16B4"/>
    <w:rsid w:val="007E217A"/>
    <w:rsid w:val="007E277B"/>
    <w:rsid w:val="007E2D9A"/>
    <w:rsid w:val="007E322D"/>
    <w:rsid w:val="007E3794"/>
    <w:rsid w:val="007E393A"/>
    <w:rsid w:val="007E50A2"/>
    <w:rsid w:val="007E52A0"/>
    <w:rsid w:val="007F0D81"/>
    <w:rsid w:val="007F1624"/>
    <w:rsid w:val="007F1D2F"/>
    <w:rsid w:val="007F3398"/>
    <w:rsid w:val="00803BBF"/>
    <w:rsid w:val="0080425C"/>
    <w:rsid w:val="008046AA"/>
    <w:rsid w:val="008048F0"/>
    <w:rsid w:val="00805985"/>
    <w:rsid w:val="00805FFD"/>
    <w:rsid w:val="008070B0"/>
    <w:rsid w:val="008140CA"/>
    <w:rsid w:val="00814B26"/>
    <w:rsid w:val="00816C5A"/>
    <w:rsid w:val="00817B85"/>
    <w:rsid w:val="0082078E"/>
    <w:rsid w:val="008216C9"/>
    <w:rsid w:val="00822CBF"/>
    <w:rsid w:val="00824F05"/>
    <w:rsid w:val="00825787"/>
    <w:rsid w:val="008266A6"/>
    <w:rsid w:val="00827CD4"/>
    <w:rsid w:val="008305E7"/>
    <w:rsid w:val="008319FE"/>
    <w:rsid w:val="00831EC6"/>
    <w:rsid w:val="00832FEA"/>
    <w:rsid w:val="0083369D"/>
    <w:rsid w:val="00835FCF"/>
    <w:rsid w:val="0083614D"/>
    <w:rsid w:val="00836658"/>
    <w:rsid w:val="00836B27"/>
    <w:rsid w:val="00837500"/>
    <w:rsid w:val="00837B24"/>
    <w:rsid w:val="00842574"/>
    <w:rsid w:val="00842852"/>
    <w:rsid w:val="00843F57"/>
    <w:rsid w:val="00844DA0"/>
    <w:rsid w:val="00845187"/>
    <w:rsid w:val="00851464"/>
    <w:rsid w:val="008527E1"/>
    <w:rsid w:val="00853B13"/>
    <w:rsid w:val="00855C76"/>
    <w:rsid w:val="00857A2F"/>
    <w:rsid w:val="008622CB"/>
    <w:rsid w:val="008628B3"/>
    <w:rsid w:val="0086361C"/>
    <w:rsid w:val="00864B71"/>
    <w:rsid w:val="0086567C"/>
    <w:rsid w:val="00867660"/>
    <w:rsid w:val="00870039"/>
    <w:rsid w:val="00871346"/>
    <w:rsid w:val="00871C40"/>
    <w:rsid w:val="00874C6E"/>
    <w:rsid w:val="0087579E"/>
    <w:rsid w:val="00876280"/>
    <w:rsid w:val="008826B0"/>
    <w:rsid w:val="008841AF"/>
    <w:rsid w:val="00891BDE"/>
    <w:rsid w:val="00894190"/>
    <w:rsid w:val="00894507"/>
    <w:rsid w:val="0089574B"/>
    <w:rsid w:val="00897718"/>
    <w:rsid w:val="00897B2A"/>
    <w:rsid w:val="008A171B"/>
    <w:rsid w:val="008A2011"/>
    <w:rsid w:val="008A2D44"/>
    <w:rsid w:val="008A58B6"/>
    <w:rsid w:val="008A6540"/>
    <w:rsid w:val="008A6D53"/>
    <w:rsid w:val="008B0F39"/>
    <w:rsid w:val="008B3906"/>
    <w:rsid w:val="008B41FA"/>
    <w:rsid w:val="008B6D76"/>
    <w:rsid w:val="008C198A"/>
    <w:rsid w:val="008C2917"/>
    <w:rsid w:val="008C2CAA"/>
    <w:rsid w:val="008C4930"/>
    <w:rsid w:val="008C5825"/>
    <w:rsid w:val="008C6AEA"/>
    <w:rsid w:val="008C6EBC"/>
    <w:rsid w:val="008C765B"/>
    <w:rsid w:val="008D17AB"/>
    <w:rsid w:val="008D546F"/>
    <w:rsid w:val="008D54A7"/>
    <w:rsid w:val="008D5999"/>
    <w:rsid w:val="008D60AE"/>
    <w:rsid w:val="008D7BE8"/>
    <w:rsid w:val="008E0618"/>
    <w:rsid w:val="008E0791"/>
    <w:rsid w:val="008E0E4E"/>
    <w:rsid w:val="008E1FB9"/>
    <w:rsid w:val="008E559C"/>
    <w:rsid w:val="008E5E1E"/>
    <w:rsid w:val="008E7902"/>
    <w:rsid w:val="008E7AD8"/>
    <w:rsid w:val="008F0389"/>
    <w:rsid w:val="008F0737"/>
    <w:rsid w:val="008F26BB"/>
    <w:rsid w:val="008F3574"/>
    <w:rsid w:val="008F4134"/>
    <w:rsid w:val="008F54EC"/>
    <w:rsid w:val="008F58DE"/>
    <w:rsid w:val="008F60DC"/>
    <w:rsid w:val="008F61DA"/>
    <w:rsid w:val="00901032"/>
    <w:rsid w:val="00902565"/>
    <w:rsid w:val="00902BCD"/>
    <w:rsid w:val="00902D60"/>
    <w:rsid w:val="00906657"/>
    <w:rsid w:val="0090703B"/>
    <w:rsid w:val="00907E35"/>
    <w:rsid w:val="00907E57"/>
    <w:rsid w:val="009107B3"/>
    <w:rsid w:val="009161E1"/>
    <w:rsid w:val="009177D3"/>
    <w:rsid w:val="0092094C"/>
    <w:rsid w:val="00921933"/>
    <w:rsid w:val="009224A1"/>
    <w:rsid w:val="00924BB0"/>
    <w:rsid w:val="00925C1B"/>
    <w:rsid w:val="00927846"/>
    <w:rsid w:val="00927FF1"/>
    <w:rsid w:val="00931E83"/>
    <w:rsid w:val="009322FE"/>
    <w:rsid w:val="009326F2"/>
    <w:rsid w:val="00933158"/>
    <w:rsid w:val="0093381D"/>
    <w:rsid w:val="00933F2C"/>
    <w:rsid w:val="009377C6"/>
    <w:rsid w:val="00937F63"/>
    <w:rsid w:val="00940B0A"/>
    <w:rsid w:val="00940BD2"/>
    <w:rsid w:val="0094227F"/>
    <w:rsid w:val="0094277A"/>
    <w:rsid w:val="00943531"/>
    <w:rsid w:val="00943C4A"/>
    <w:rsid w:val="00945368"/>
    <w:rsid w:val="00950401"/>
    <w:rsid w:val="00952ABA"/>
    <w:rsid w:val="00952C2A"/>
    <w:rsid w:val="00953453"/>
    <w:rsid w:val="0095439F"/>
    <w:rsid w:val="009543CE"/>
    <w:rsid w:val="00955972"/>
    <w:rsid w:val="00955A3D"/>
    <w:rsid w:val="0095723C"/>
    <w:rsid w:val="0095775A"/>
    <w:rsid w:val="00960FDE"/>
    <w:rsid w:val="00964DB0"/>
    <w:rsid w:val="0096527B"/>
    <w:rsid w:val="00965942"/>
    <w:rsid w:val="0097247C"/>
    <w:rsid w:val="00972987"/>
    <w:rsid w:val="00972BFA"/>
    <w:rsid w:val="00975306"/>
    <w:rsid w:val="0097636F"/>
    <w:rsid w:val="00981E0E"/>
    <w:rsid w:val="00982226"/>
    <w:rsid w:val="00982900"/>
    <w:rsid w:val="00983A2B"/>
    <w:rsid w:val="009856BD"/>
    <w:rsid w:val="00985D6A"/>
    <w:rsid w:val="009860E1"/>
    <w:rsid w:val="00990422"/>
    <w:rsid w:val="00990C31"/>
    <w:rsid w:val="009926CC"/>
    <w:rsid w:val="00993325"/>
    <w:rsid w:val="009970EE"/>
    <w:rsid w:val="00997131"/>
    <w:rsid w:val="009A0E4A"/>
    <w:rsid w:val="009A413D"/>
    <w:rsid w:val="009A437B"/>
    <w:rsid w:val="009A4DC8"/>
    <w:rsid w:val="009B0BCC"/>
    <w:rsid w:val="009B1CF5"/>
    <w:rsid w:val="009B2378"/>
    <w:rsid w:val="009B2CE6"/>
    <w:rsid w:val="009B50F3"/>
    <w:rsid w:val="009B68CF"/>
    <w:rsid w:val="009B6A47"/>
    <w:rsid w:val="009B6E96"/>
    <w:rsid w:val="009C03A2"/>
    <w:rsid w:val="009C08A9"/>
    <w:rsid w:val="009C418C"/>
    <w:rsid w:val="009C463E"/>
    <w:rsid w:val="009C6612"/>
    <w:rsid w:val="009C6BF8"/>
    <w:rsid w:val="009C7622"/>
    <w:rsid w:val="009D02D4"/>
    <w:rsid w:val="009D15C3"/>
    <w:rsid w:val="009D18DE"/>
    <w:rsid w:val="009D259B"/>
    <w:rsid w:val="009D37C1"/>
    <w:rsid w:val="009E020C"/>
    <w:rsid w:val="009E0423"/>
    <w:rsid w:val="009E22C9"/>
    <w:rsid w:val="009E2A76"/>
    <w:rsid w:val="009E4FE5"/>
    <w:rsid w:val="009E5F24"/>
    <w:rsid w:val="009E69F3"/>
    <w:rsid w:val="009E77A4"/>
    <w:rsid w:val="009F08B8"/>
    <w:rsid w:val="009F1D60"/>
    <w:rsid w:val="009F49A6"/>
    <w:rsid w:val="009F4B51"/>
    <w:rsid w:val="009F6ADC"/>
    <w:rsid w:val="009F6FAB"/>
    <w:rsid w:val="00A044B8"/>
    <w:rsid w:val="00A07280"/>
    <w:rsid w:val="00A0745C"/>
    <w:rsid w:val="00A103B4"/>
    <w:rsid w:val="00A1075B"/>
    <w:rsid w:val="00A1346F"/>
    <w:rsid w:val="00A149B3"/>
    <w:rsid w:val="00A15683"/>
    <w:rsid w:val="00A15947"/>
    <w:rsid w:val="00A163CD"/>
    <w:rsid w:val="00A2291B"/>
    <w:rsid w:val="00A252FE"/>
    <w:rsid w:val="00A27832"/>
    <w:rsid w:val="00A27B89"/>
    <w:rsid w:val="00A27CB5"/>
    <w:rsid w:val="00A30248"/>
    <w:rsid w:val="00A30373"/>
    <w:rsid w:val="00A31DF6"/>
    <w:rsid w:val="00A33007"/>
    <w:rsid w:val="00A337AF"/>
    <w:rsid w:val="00A35004"/>
    <w:rsid w:val="00A35C3F"/>
    <w:rsid w:val="00A40010"/>
    <w:rsid w:val="00A416BC"/>
    <w:rsid w:val="00A4582B"/>
    <w:rsid w:val="00A50537"/>
    <w:rsid w:val="00A511EE"/>
    <w:rsid w:val="00A51E55"/>
    <w:rsid w:val="00A5257E"/>
    <w:rsid w:val="00A52CE1"/>
    <w:rsid w:val="00A534CB"/>
    <w:rsid w:val="00A54BCB"/>
    <w:rsid w:val="00A54C09"/>
    <w:rsid w:val="00A54E41"/>
    <w:rsid w:val="00A567D2"/>
    <w:rsid w:val="00A56878"/>
    <w:rsid w:val="00A60DDF"/>
    <w:rsid w:val="00A61042"/>
    <w:rsid w:val="00A62129"/>
    <w:rsid w:val="00A62917"/>
    <w:rsid w:val="00A6369D"/>
    <w:rsid w:val="00A63943"/>
    <w:rsid w:val="00A6443B"/>
    <w:rsid w:val="00A6522D"/>
    <w:rsid w:val="00A66398"/>
    <w:rsid w:val="00A71863"/>
    <w:rsid w:val="00A71E44"/>
    <w:rsid w:val="00A72416"/>
    <w:rsid w:val="00A72DA4"/>
    <w:rsid w:val="00A748EB"/>
    <w:rsid w:val="00A75AE9"/>
    <w:rsid w:val="00A76466"/>
    <w:rsid w:val="00A7683E"/>
    <w:rsid w:val="00A77937"/>
    <w:rsid w:val="00A779F3"/>
    <w:rsid w:val="00A77B06"/>
    <w:rsid w:val="00A8101E"/>
    <w:rsid w:val="00A82663"/>
    <w:rsid w:val="00A82A87"/>
    <w:rsid w:val="00A831AE"/>
    <w:rsid w:val="00A83AC3"/>
    <w:rsid w:val="00A83DFF"/>
    <w:rsid w:val="00A84119"/>
    <w:rsid w:val="00A84C2B"/>
    <w:rsid w:val="00A84F76"/>
    <w:rsid w:val="00A91453"/>
    <w:rsid w:val="00A959E5"/>
    <w:rsid w:val="00A95CA4"/>
    <w:rsid w:val="00A95F80"/>
    <w:rsid w:val="00AA1FD1"/>
    <w:rsid w:val="00AA3612"/>
    <w:rsid w:val="00AA3BD2"/>
    <w:rsid w:val="00AA5B7D"/>
    <w:rsid w:val="00AA7727"/>
    <w:rsid w:val="00AA7ECC"/>
    <w:rsid w:val="00AB402A"/>
    <w:rsid w:val="00AC08E7"/>
    <w:rsid w:val="00AC26C3"/>
    <w:rsid w:val="00AC2A99"/>
    <w:rsid w:val="00AC2EDA"/>
    <w:rsid w:val="00AC31C9"/>
    <w:rsid w:val="00AC44C1"/>
    <w:rsid w:val="00AC50B0"/>
    <w:rsid w:val="00AC71A1"/>
    <w:rsid w:val="00AD0543"/>
    <w:rsid w:val="00AD0E12"/>
    <w:rsid w:val="00AD1B8F"/>
    <w:rsid w:val="00AD2634"/>
    <w:rsid w:val="00AD3995"/>
    <w:rsid w:val="00AE296F"/>
    <w:rsid w:val="00AE3249"/>
    <w:rsid w:val="00AE40B4"/>
    <w:rsid w:val="00AE4A85"/>
    <w:rsid w:val="00AE6017"/>
    <w:rsid w:val="00AF0241"/>
    <w:rsid w:val="00AF0A42"/>
    <w:rsid w:val="00AF22DE"/>
    <w:rsid w:val="00AF2FE0"/>
    <w:rsid w:val="00AF323D"/>
    <w:rsid w:val="00AF35DF"/>
    <w:rsid w:val="00B00A58"/>
    <w:rsid w:val="00B00D6E"/>
    <w:rsid w:val="00B01331"/>
    <w:rsid w:val="00B02FA3"/>
    <w:rsid w:val="00B031F5"/>
    <w:rsid w:val="00B037F4"/>
    <w:rsid w:val="00B04B91"/>
    <w:rsid w:val="00B05924"/>
    <w:rsid w:val="00B0640D"/>
    <w:rsid w:val="00B06569"/>
    <w:rsid w:val="00B068DE"/>
    <w:rsid w:val="00B06B15"/>
    <w:rsid w:val="00B0735A"/>
    <w:rsid w:val="00B07AEF"/>
    <w:rsid w:val="00B11145"/>
    <w:rsid w:val="00B11843"/>
    <w:rsid w:val="00B121A0"/>
    <w:rsid w:val="00B12371"/>
    <w:rsid w:val="00B12442"/>
    <w:rsid w:val="00B14112"/>
    <w:rsid w:val="00B14DD7"/>
    <w:rsid w:val="00B15A6F"/>
    <w:rsid w:val="00B206FE"/>
    <w:rsid w:val="00B2150D"/>
    <w:rsid w:val="00B21D0A"/>
    <w:rsid w:val="00B225BE"/>
    <w:rsid w:val="00B22AF4"/>
    <w:rsid w:val="00B23217"/>
    <w:rsid w:val="00B26F53"/>
    <w:rsid w:val="00B27C1B"/>
    <w:rsid w:val="00B31025"/>
    <w:rsid w:val="00B316FC"/>
    <w:rsid w:val="00B31E16"/>
    <w:rsid w:val="00B32DAC"/>
    <w:rsid w:val="00B33F43"/>
    <w:rsid w:val="00B34121"/>
    <w:rsid w:val="00B344A7"/>
    <w:rsid w:val="00B34855"/>
    <w:rsid w:val="00B349BE"/>
    <w:rsid w:val="00B34F28"/>
    <w:rsid w:val="00B40544"/>
    <w:rsid w:val="00B424B7"/>
    <w:rsid w:val="00B44897"/>
    <w:rsid w:val="00B4545C"/>
    <w:rsid w:val="00B45D8D"/>
    <w:rsid w:val="00B46BDE"/>
    <w:rsid w:val="00B46EF6"/>
    <w:rsid w:val="00B47877"/>
    <w:rsid w:val="00B51847"/>
    <w:rsid w:val="00B51BBC"/>
    <w:rsid w:val="00B52117"/>
    <w:rsid w:val="00B5213D"/>
    <w:rsid w:val="00B525E3"/>
    <w:rsid w:val="00B52D0A"/>
    <w:rsid w:val="00B52F13"/>
    <w:rsid w:val="00B53BA5"/>
    <w:rsid w:val="00B54FA7"/>
    <w:rsid w:val="00B55A7B"/>
    <w:rsid w:val="00B57A2F"/>
    <w:rsid w:val="00B62F65"/>
    <w:rsid w:val="00B65952"/>
    <w:rsid w:val="00B702B5"/>
    <w:rsid w:val="00B71752"/>
    <w:rsid w:val="00B72EC2"/>
    <w:rsid w:val="00B72F59"/>
    <w:rsid w:val="00B77699"/>
    <w:rsid w:val="00B822CC"/>
    <w:rsid w:val="00B82316"/>
    <w:rsid w:val="00B82A74"/>
    <w:rsid w:val="00B83102"/>
    <w:rsid w:val="00B853CA"/>
    <w:rsid w:val="00B853D9"/>
    <w:rsid w:val="00B85E20"/>
    <w:rsid w:val="00B868B8"/>
    <w:rsid w:val="00B87DFB"/>
    <w:rsid w:val="00B9177A"/>
    <w:rsid w:val="00B922A5"/>
    <w:rsid w:val="00B938E1"/>
    <w:rsid w:val="00B93C4F"/>
    <w:rsid w:val="00BA00C8"/>
    <w:rsid w:val="00BA0207"/>
    <w:rsid w:val="00BA05EA"/>
    <w:rsid w:val="00BA1702"/>
    <w:rsid w:val="00BA2292"/>
    <w:rsid w:val="00BA3538"/>
    <w:rsid w:val="00BA51A3"/>
    <w:rsid w:val="00BA57A5"/>
    <w:rsid w:val="00BB3A05"/>
    <w:rsid w:val="00BB4458"/>
    <w:rsid w:val="00BB5450"/>
    <w:rsid w:val="00BB6876"/>
    <w:rsid w:val="00BB73DA"/>
    <w:rsid w:val="00BB7D14"/>
    <w:rsid w:val="00BC010F"/>
    <w:rsid w:val="00BC01A0"/>
    <w:rsid w:val="00BC1CB3"/>
    <w:rsid w:val="00BC40E2"/>
    <w:rsid w:val="00BC7388"/>
    <w:rsid w:val="00BC73A7"/>
    <w:rsid w:val="00BD1680"/>
    <w:rsid w:val="00BD23BB"/>
    <w:rsid w:val="00BD535A"/>
    <w:rsid w:val="00BD5D85"/>
    <w:rsid w:val="00BD6E51"/>
    <w:rsid w:val="00BD7538"/>
    <w:rsid w:val="00BE267E"/>
    <w:rsid w:val="00BE678C"/>
    <w:rsid w:val="00BF1B43"/>
    <w:rsid w:val="00BF23C8"/>
    <w:rsid w:val="00BF34B7"/>
    <w:rsid w:val="00BF4576"/>
    <w:rsid w:val="00BF76AC"/>
    <w:rsid w:val="00C00A29"/>
    <w:rsid w:val="00C01142"/>
    <w:rsid w:val="00C015DC"/>
    <w:rsid w:val="00C02455"/>
    <w:rsid w:val="00C033F9"/>
    <w:rsid w:val="00C03BC1"/>
    <w:rsid w:val="00C03F2F"/>
    <w:rsid w:val="00C04BEB"/>
    <w:rsid w:val="00C05DC8"/>
    <w:rsid w:val="00C06FFA"/>
    <w:rsid w:val="00C0718B"/>
    <w:rsid w:val="00C079E9"/>
    <w:rsid w:val="00C10305"/>
    <w:rsid w:val="00C1128D"/>
    <w:rsid w:val="00C11C79"/>
    <w:rsid w:val="00C11FC1"/>
    <w:rsid w:val="00C16635"/>
    <w:rsid w:val="00C170E4"/>
    <w:rsid w:val="00C17312"/>
    <w:rsid w:val="00C208EB"/>
    <w:rsid w:val="00C2213E"/>
    <w:rsid w:val="00C23DF2"/>
    <w:rsid w:val="00C23E94"/>
    <w:rsid w:val="00C23FF8"/>
    <w:rsid w:val="00C2408C"/>
    <w:rsid w:val="00C2472F"/>
    <w:rsid w:val="00C251AD"/>
    <w:rsid w:val="00C27B5F"/>
    <w:rsid w:val="00C27C9E"/>
    <w:rsid w:val="00C30CA2"/>
    <w:rsid w:val="00C31F09"/>
    <w:rsid w:val="00C37244"/>
    <w:rsid w:val="00C420E2"/>
    <w:rsid w:val="00C42B55"/>
    <w:rsid w:val="00C43172"/>
    <w:rsid w:val="00C4521A"/>
    <w:rsid w:val="00C45561"/>
    <w:rsid w:val="00C468D6"/>
    <w:rsid w:val="00C51B44"/>
    <w:rsid w:val="00C542BF"/>
    <w:rsid w:val="00C56E54"/>
    <w:rsid w:val="00C61BCA"/>
    <w:rsid w:val="00C61CA5"/>
    <w:rsid w:val="00C640C9"/>
    <w:rsid w:val="00C655A1"/>
    <w:rsid w:val="00C65E69"/>
    <w:rsid w:val="00C668E9"/>
    <w:rsid w:val="00C66EBC"/>
    <w:rsid w:val="00C6751B"/>
    <w:rsid w:val="00C6770F"/>
    <w:rsid w:val="00C71E95"/>
    <w:rsid w:val="00C7606E"/>
    <w:rsid w:val="00C80453"/>
    <w:rsid w:val="00C8246B"/>
    <w:rsid w:val="00C82B99"/>
    <w:rsid w:val="00C83143"/>
    <w:rsid w:val="00C83619"/>
    <w:rsid w:val="00C837B7"/>
    <w:rsid w:val="00C83A56"/>
    <w:rsid w:val="00C83D1C"/>
    <w:rsid w:val="00C83EA0"/>
    <w:rsid w:val="00C8515B"/>
    <w:rsid w:val="00C85D8B"/>
    <w:rsid w:val="00C904F3"/>
    <w:rsid w:val="00C910FC"/>
    <w:rsid w:val="00C915E3"/>
    <w:rsid w:val="00C9263C"/>
    <w:rsid w:val="00C933A2"/>
    <w:rsid w:val="00C944CE"/>
    <w:rsid w:val="00C95856"/>
    <w:rsid w:val="00C9729B"/>
    <w:rsid w:val="00CA7208"/>
    <w:rsid w:val="00CB1A87"/>
    <w:rsid w:val="00CB2EE7"/>
    <w:rsid w:val="00CB3D75"/>
    <w:rsid w:val="00CB5420"/>
    <w:rsid w:val="00CB5C5C"/>
    <w:rsid w:val="00CB7F87"/>
    <w:rsid w:val="00CC17FD"/>
    <w:rsid w:val="00CC2651"/>
    <w:rsid w:val="00CC3115"/>
    <w:rsid w:val="00CC329B"/>
    <w:rsid w:val="00CC4E2A"/>
    <w:rsid w:val="00CC609D"/>
    <w:rsid w:val="00CC6D8B"/>
    <w:rsid w:val="00CD1694"/>
    <w:rsid w:val="00CD16E9"/>
    <w:rsid w:val="00CD1AC9"/>
    <w:rsid w:val="00CD1CBA"/>
    <w:rsid w:val="00CD4CAE"/>
    <w:rsid w:val="00CE3B94"/>
    <w:rsid w:val="00CE429D"/>
    <w:rsid w:val="00CE5B90"/>
    <w:rsid w:val="00CE69BB"/>
    <w:rsid w:val="00CE7734"/>
    <w:rsid w:val="00CE7F7A"/>
    <w:rsid w:val="00CE7FB5"/>
    <w:rsid w:val="00CF06CC"/>
    <w:rsid w:val="00CF3A50"/>
    <w:rsid w:val="00CF3D1B"/>
    <w:rsid w:val="00CF3F5A"/>
    <w:rsid w:val="00CF490B"/>
    <w:rsid w:val="00CF5426"/>
    <w:rsid w:val="00CF636A"/>
    <w:rsid w:val="00D00C1D"/>
    <w:rsid w:val="00D00E95"/>
    <w:rsid w:val="00D01591"/>
    <w:rsid w:val="00D03F6D"/>
    <w:rsid w:val="00D0549F"/>
    <w:rsid w:val="00D106C2"/>
    <w:rsid w:val="00D10923"/>
    <w:rsid w:val="00D10982"/>
    <w:rsid w:val="00D10BE5"/>
    <w:rsid w:val="00D10D77"/>
    <w:rsid w:val="00D14A07"/>
    <w:rsid w:val="00D14EE2"/>
    <w:rsid w:val="00D172F6"/>
    <w:rsid w:val="00D17FA8"/>
    <w:rsid w:val="00D2116C"/>
    <w:rsid w:val="00D24453"/>
    <w:rsid w:val="00D25FC0"/>
    <w:rsid w:val="00D2684B"/>
    <w:rsid w:val="00D32F89"/>
    <w:rsid w:val="00D34E08"/>
    <w:rsid w:val="00D34F6A"/>
    <w:rsid w:val="00D37863"/>
    <w:rsid w:val="00D403A7"/>
    <w:rsid w:val="00D4328E"/>
    <w:rsid w:val="00D45CCE"/>
    <w:rsid w:val="00D4711D"/>
    <w:rsid w:val="00D52C5B"/>
    <w:rsid w:val="00D536AA"/>
    <w:rsid w:val="00D53D4E"/>
    <w:rsid w:val="00D55B97"/>
    <w:rsid w:val="00D56615"/>
    <w:rsid w:val="00D56DC9"/>
    <w:rsid w:val="00D65C96"/>
    <w:rsid w:val="00D6622E"/>
    <w:rsid w:val="00D67A20"/>
    <w:rsid w:val="00D733AB"/>
    <w:rsid w:val="00D736F5"/>
    <w:rsid w:val="00D7480A"/>
    <w:rsid w:val="00D77142"/>
    <w:rsid w:val="00D80FE6"/>
    <w:rsid w:val="00D81AE5"/>
    <w:rsid w:val="00D82ABB"/>
    <w:rsid w:val="00D82D81"/>
    <w:rsid w:val="00D837B8"/>
    <w:rsid w:val="00D84693"/>
    <w:rsid w:val="00D84F52"/>
    <w:rsid w:val="00D85837"/>
    <w:rsid w:val="00D87093"/>
    <w:rsid w:val="00D87F31"/>
    <w:rsid w:val="00D9229D"/>
    <w:rsid w:val="00D95CF3"/>
    <w:rsid w:val="00D961A0"/>
    <w:rsid w:val="00DA0581"/>
    <w:rsid w:val="00DA0C03"/>
    <w:rsid w:val="00DA16F0"/>
    <w:rsid w:val="00DA303C"/>
    <w:rsid w:val="00DA41F9"/>
    <w:rsid w:val="00DA42FA"/>
    <w:rsid w:val="00DA468C"/>
    <w:rsid w:val="00DA54E7"/>
    <w:rsid w:val="00DA56EA"/>
    <w:rsid w:val="00DA6CC2"/>
    <w:rsid w:val="00DA7314"/>
    <w:rsid w:val="00DB2907"/>
    <w:rsid w:val="00DB2F79"/>
    <w:rsid w:val="00DB3F95"/>
    <w:rsid w:val="00DB54E2"/>
    <w:rsid w:val="00DB5638"/>
    <w:rsid w:val="00DB586A"/>
    <w:rsid w:val="00DB7221"/>
    <w:rsid w:val="00DC1D8F"/>
    <w:rsid w:val="00DC22BC"/>
    <w:rsid w:val="00DC22E8"/>
    <w:rsid w:val="00DC557C"/>
    <w:rsid w:val="00DC62F9"/>
    <w:rsid w:val="00DC6432"/>
    <w:rsid w:val="00DC7E6A"/>
    <w:rsid w:val="00DD104C"/>
    <w:rsid w:val="00DD4A20"/>
    <w:rsid w:val="00DD51DC"/>
    <w:rsid w:val="00DD5ACA"/>
    <w:rsid w:val="00DD5E12"/>
    <w:rsid w:val="00DD77D3"/>
    <w:rsid w:val="00DE0620"/>
    <w:rsid w:val="00DE11B7"/>
    <w:rsid w:val="00DE1865"/>
    <w:rsid w:val="00DE505C"/>
    <w:rsid w:val="00DE509F"/>
    <w:rsid w:val="00DE52E9"/>
    <w:rsid w:val="00DE6132"/>
    <w:rsid w:val="00DE61C2"/>
    <w:rsid w:val="00DF0DB1"/>
    <w:rsid w:val="00DF1255"/>
    <w:rsid w:val="00DF16F7"/>
    <w:rsid w:val="00DF3F07"/>
    <w:rsid w:val="00DF49EA"/>
    <w:rsid w:val="00DF4AC2"/>
    <w:rsid w:val="00DF6508"/>
    <w:rsid w:val="00DF6CDF"/>
    <w:rsid w:val="00DF742E"/>
    <w:rsid w:val="00DF7539"/>
    <w:rsid w:val="00DF773E"/>
    <w:rsid w:val="00DF775C"/>
    <w:rsid w:val="00E006A7"/>
    <w:rsid w:val="00E016A2"/>
    <w:rsid w:val="00E01C09"/>
    <w:rsid w:val="00E04567"/>
    <w:rsid w:val="00E04A22"/>
    <w:rsid w:val="00E06534"/>
    <w:rsid w:val="00E10B9E"/>
    <w:rsid w:val="00E124CE"/>
    <w:rsid w:val="00E12B9B"/>
    <w:rsid w:val="00E12CE1"/>
    <w:rsid w:val="00E1490A"/>
    <w:rsid w:val="00E157C9"/>
    <w:rsid w:val="00E16E25"/>
    <w:rsid w:val="00E176BB"/>
    <w:rsid w:val="00E21747"/>
    <w:rsid w:val="00E21A79"/>
    <w:rsid w:val="00E21CCF"/>
    <w:rsid w:val="00E21DA2"/>
    <w:rsid w:val="00E2312E"/>
    <w:rsid w:val="00E25AB1"/>
    <w:rsid w:val="00E25E67"/>
    <w:rsid w:val="00E2613B"/>
    <w:rsid w:val="00E2707B"/>
    <w:rsid w:val="00E27163"/>
    <w:rsid w:val="00E30268"/>
    <w:rsid w:val="00E30B4A"/>
    <w:rsid w:val="00E32F51"/>
    <w:rsid w:val="00E344E2"/>
    <w:rsid w:val="00E357A7"/>
    <w:rsid w:val="00E35BA5"/>
    <w:rsid w:val="00E36ABE"/>
    <w:rsid w:val="00E37AD2"/>
    <w:rsid w:val="00E40A57"/>
    <w:rsid w:val="00E42B0D"/>
    <w:rsid w:val="00E44A28"/>
    <w:rsid w:val="00E451CC"/>
    <w:rsid w:val="00E464E6"/>
    <w:rsid w:val="00E46D97"/>
    <w:rsid w:val="00E4770F"/>
    <w:rsid w:val="00E51480"/>
    <w:rsid w:val="00E52114"/>
    <w:rsid w:val="00E53399"/>
    <w:rsid w:val="00E536BE"/>
    <w:rsid w:val="00E550DF"/>
    <w:rsid w:val="00E57B15"/>
    <w:rsid w:val="00E60DAC"/>
    <w:rsid w:val="00E60E28"/>
    <w:rsid w:val="00E61E9C"/>
    <w:rsid w:val="00E6205A"/>
    <w:rsid w:val="00E62879"/>
    <w:rsid w:val="00E63573"/>
    <w:rsid w:val="00E64A44"/>
    <w:rsid w:val="00E64CDC"/>
    <w:rsid w:val="00E6581A"/>
    <w:rsid w:val="00E660FF"/>
    <w:rsid w:val="00E66A55"/>
    <w:rsid w:val="00E702C9"/>
    <w:rsid w:val="00E70FFE"/>
    <w:rsid w:val="00E71615"/>
    <w:rsid w:val="00E7262D"/>
    <w:rsid w:val="00E728E5"/>
    <w:rsid w:val="00E74475"/>
    <w:rsid w:val="00E74DE7"/>
    <w:rsid w:val="00E77B51"/>
    <w:rsid w:val="00E83048"/>
    <w:rsid w:val="00E84DFD"/>
    <w:rsid w:val="00E86C41"/>
    <w:rsid w:val="00E87552"/>
    <w:rsid w:val="00E90C29"/>
    <w:rsid w:val="00E9557C"/>
    <w:rsid w:val="00E95773"/>
    <w:rsid w:val="00E95865"/>
    <w:rsid w:val="00E95B79"/>
    <w:rsid w:val="00E95F8E"/>
    <w:rsid w:val="00E9793E"/>
    <w:rsid w:val="00EA4961"/>
    <w:rsid w:val="00EA6B7A"/>
    <w:rsid w:val="00EA7423"/>
    <w:rsid w:val="00EA7CD3"/>
    <w:rsid w:val="00EB0BDE"/>
    <w:rsid w:val="00EB151F"/>
    <w:rsid w:val="00EB2B1A"/>
    <w:rsid w:val="00EB2BCB"/>
    <w:rsid w:val="00EB46E6"/>
    <w:rsid w:val="00EB5191"/>
    <w:rsid w:val="00EB5545"/>
    <w:rsid w:val="00EB6B15"/>
    <w:rsid w:val="00EB6BC1"/>
    <w:rsid w:val="00EB6E6C"/>
    <w:rsid w:val="00EB7B83"/>
    <w:rsid w:val="00EB7D70"/>
    <w:rsid w:val="00EC24E2"/>
    <w:rsid w:val="00EC2D99"/>
    <w:rsid w:val="00EC3C34"/>
    <w:rsid w:val="00EC4515"/>
    <w:rsid w:val="00EC4D34"/>
    <w:rsid w:val="00EC54EE"/>
    <w:rsid w:val="00EC56C7"/>
    <w:rsid w:val="00EC60B2"/>
    <w:rsid w:val="00EC6E35"/>
    <w:rsid w:val="00EC7026"/>
    <w:rsid w:val="00EC72ED"/>
    <w:rsid w:val="00ED03D7"/>
    <w:rsid w:val="00ED0D56"/>
    <w:rsid w:val="00ED1CC0"/>
    <w:rsid w:val="00ED1F9C"/>
    <w:rsid w:val="00ED493D"/>
    <w:rsid w:val="00ED5532"/>
    <w:rsid w:val="00ED7407"/>
    <w:rsid w:val="00ED7858"/>
    <w:rsid w:val="00EE02DF"/>
    <w:rsid w:val="00EE0496"/>
    <w:rsid w:val="00EE0766"/>
    <w:rsid w:val="00EE3BE1"/>
    <w:rsid w:val="00EE63B7"/>
    <w:rsid w:val="00EE66F3"/>
    <w:rsid w:val="00EF1042"/>
    <w:rsid w:val="00EF1D79"/>
    <w:rsid w:val="00EF2C74"/>
    <w:rsid w:val="00EF7AF2"/>
    <w:rsid w:val="00F0187B"/>
    <w:rsid w:val="00F01996"/>
    <w:rsid w:val="00F01E13"/>
    <w:rsid w:val="00F02D49"/>
    <w:rsid w:val="00F0358E"/>
    <w:rsid w:val="00F11723"/>
    <w:rsid w:val="00F119A7"/>
    <w:rsid w:val="00F11B01"/>
    <w:rsid w:val="00F12235"/>
    <w:rsid w:val="00F1283D"/>
    <w:rsid w:val="00F12D6B"/>
    <w:rsid w:val="00F14D98"/>
    <w:rsid w:val="00F14DB1"/>
    <w:rsid w:val="00F151B1"/>
    <w:rsid w:val="00F15281"/>
    <w:rsid w:val="00F1596A"/>
    <w:rsid w:val="00F164DB"/>
    <w:rsid w:val="00F167B0"/>
    <w:rsid w:val="00F178F9"/>
    <w:rsid w:val="00F2000A"/>
    <w:rsid w:val="00F20B4B"/>
    <w:rsid w:val="00F234CC"/>
    <w:rsid w:val="00F2551E"/>
    <w:rsid w:val="00F3095B"/>
    <w:rsid w:val="00F318FD"/>
    <w:rsid w:val="00F33151"/>
    <w:rsid w:val="00F33186"/>
    <w:rsid w:val="00F33E21"/>
    <w:rsid w:val="00F34FB5"/>
    <w:rsid w:val="00F3574D"/>
    <w:rsid w:val="00F35F10"/>
    <w:rsid w:val="00F36BA5"/>
    <w:rsid w:val="00F37D6F"/>
    <w:rsid w:val="00F41322"/>
    <w:rsid w:val="00F47E8E"/>
    <w:rsid w:val="00F54E84"/>
    <w:rsid w:val="00F55F52"/>
    <w:rsid w:val="00F56DFA"/>
    <w:rsid w:val="00F627F0"/>
    <w:rsid w:val="00F62E6F"/>
    <w:rsid w:val="00F631E9"/>
    <w:rsid w:val="00F63605"/>
    <w:rsid w:val="00F6432E"/>
    <w:rsid w:val="00F64D89"/>
    <w:rsid w:val="00F65323"/>
    <w:rsid w:val="00F70393"/>
    <w:rsid w:val="00F70DD2"/>
    <w:rsid w:val="00F74BB0"/>
    <w:rsid w:val="00F7553A"/>
    <w:rsid w:val="00F7588D"/>
    <w:rsid w:val="00F76407"/>
    <w:rsid w:val="00F76E9D"/>
    <w:rsid w:val="00F77E31"/>
    <w:rsid w:val="00F804D6"/>
    <w:rsid w:val="00F8082D"/>
    <w:rsid w:val="00F8093F"/>
    <w:rsid w:val="00F816D5"/>
    <w:rsid w:val="00F84212"/>
    <w:rsid w:val="00F8447C"/>
    <w:rsid w:val="00F851B2"/>
    <w:rsid w:val="00F85227"/>
    <w:rsid w:val="00F85E08"/>
    <w:rsid w:val="00F86874"/>
    <w:rsid w:val="00F91617"/>
    <w:rsid w:val="00F92804"/>
    <w:rsid w:val="00F92AC5"/>
    <w:rsid w:val="00F94E2E"/>
    <w:rsid w:val="00F961CB"/>
    <w:rsid w:val="00F96209"/>
    <w:rsid w:val="00F97B01"/>
    <w:rsid w:val="00FA38E8"/>
    <w:rsid w:val="00FA510B"/>
    <w:rsid w:val="00FB04ED"/>
    <w:rsid w:val="00FB147A"/>
    <w:rsid w:val="00FB17A1"/>
    <w:rsid w:val="00FB245E"/>
    <w:rsid w:val="00FB3FAD"/>
    <w:rsid w:val="00FB4AC5"/>
    <w:rsid w:val="00FB5770"/>
    <w:rsid w:val="00FC36E1"/>
    <w:rsid w:val="00FC3C29"/>
    <w:rsid w:val="00FC49AD"/>
    <w:rsid w:val="00FC50F5"/>
    <w:rsid w:val="00FC7130"/>
    <w:rsid w:val="00FD0627"/>
    <w:rsid w:val="00FD1349"/>
    <w:rsid w:val="00FD3B90"/>
    <w:rsid w:val="00FD3EDD"/>
    <w:rsid w:val="00FD41D1"/>
    <w:rsid w:val="00FD4EBE"/>
    <w:rsid w:val="00FD7DB5"/>
    <w:rsid w:val="00FD7E8A"/>
    <w:rsid w:val="00FE003A"/>
    <w:rsid w:val="00FE0C81"/>
    <w:rsid w:val="00FE1619"/>
    <w:rsid w:val="00FE1FE8"/>
    <w:rsid w:val="00FE25C7"/>
    <w:rsid w:val="00FE2B3E"/>
    <w:rsid w:val="00FE4E3B"/>
    <w:rsid w:val="00FE54F7"/>
    <w:rsid w:val="00FF19F5"/>
    <w:rsid w:val="00FF2021"/>
    <w:rsid w:val="00FF43D7"/>
    <w:rsid w:val="00FF6132"/>
    <w:rsid w:val="00FF63AC"/>
    <w:rsid w:val="00FF680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F19D0"/>
  <w15:docId w15:val="{E73B9C10-A8F5-4E7C-83B2-691296FC6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416"/>
    <w:rPr>
      <w:rFonts w:eastAsiaTheme="minorEastAsia"/>
      <w:sz w:val="24"/>
      <w:szCs w:val="24"/>
    </w:rPr>
  </w:style>
  <w:style w:type="paragraph" w:styleId="Heading1">
    <w:name w:val="heading 1"/>
    <w:basedOn w:val="Normal"/>
    <w:link w:val="Heading1Char"/>
    <w:uiPriority w:val="9"/>
    <w:qFormat/>
    <w:pPr>
      <w:spacing w:after="90"/>
      <w:outlineLvl w:val="0"/>
    </w:pPr>
    <w:rPr>
      <w:b/>
      <w:bCs/>
      <w:kern w:val="36"/>
      <w:sz w:val="48"/>
      <w:szCs w:val="48"/>
    </w:rPr>
  </w:style>
  <w:style w:type="paragraph" w:styleId="Heading2">
    <w:name w:val="heading 2"/>
    <w:basedOn w:val="Normal"/>
    <w:link w:val="Heading2Char"/>
    <w:uiPriority w:val="9"/>
    <w:qFormat/>
    <w:pPr>
      <w:spacing w:after="90"/>
      <w:outlineLvl w:val="1"/>
    </w:pPr>
    <w:rPr>
      <w:b/>
      <w:bCs/>
      <w:sz w:val="36"/>
      <w:szCs w:val="36"/>
    </w:rPr>
  </w:style>
  <w:style w:type="paragraph" w:styleId="Heading3">
    <w:name w:val="heading 3"/>
    <w:basedOn w:val="Normal"/>
    <w:link w:val="Heading3Char"/>
    <w:uiPriority w:val="9"/>
    <w:qFormat/>
    <w:rsid w:val="00D7480A"/>
    <w:pPr>
      <w:spacing w:after="90"/>
      <w:outlineLvl w:val="2"/>
    </w:pPr>
    <w:rPr>
      <w:b/>
      <w:bCs/>
      <w:i/>
      <w:iCs/>
      <w:sz w:val="32"/>
      <w:szCs w:val="36"/>
    </w:rPr>
  </w:style>
  <w:style w:type="paragraph" w:styleId="Heading4">
    <w:name w:val="heading 4"/>
    <w:basedOn w:val="Normal"/>
    <w:link w:val="Heading4Char"/>
    <w:uiPriority w:val="9"/>
    <w:qFormat/>
    <w:rsid w:val="00CD16E9"/>
    <w:pPr>
      <w:shd w:val="clear" w:color="auto" w:fill="FFFFFF" w:themeFill="background1"/>
      <w:spacing w:after="90"/>
      <w:outlineLvl w:val="3"/>
    </w:pPr>
    <w:rPr>
      <w:rFonts w:eastAsia="Times New Roman" w:cstheme="minorHAnsi"/>
      <w:b/>
      <w:i/>
      <w:szCs w:val="36"/>
    </w:rPr>
  </w:style>
  <w:style w:type="paragraph" w:styleId="Heading5">
    <w:name w:val="heading 5"/>
    <w:basedOn w:val="Normal"/>
    <w:link w:val="Heading5Char"/>
    <w:uiPriority w:val="9"/>
    <w:qFormat/>
    <w:rsid w:val="00F97B01"/>
    <w:pPr>
      <w:shd w:val="clear" w:color="auto" w:fill="E7E6E6" w:themeFill="background2"/>
      <w:spacing w:after="90"/>
      <w:outlineLvl w:val="4"/>
    </w:pPr>
    <w:rPr>
      <w:bCs/>
      <w:i/>
      <w:sz w:val="22"/>
      <w:szCs w:val="27"/>
    </w:rPr>
  </w:style>
  <w:style w:type="paragraph" w:styleId="Heading6">
    <w:name w:val="heading 6"/>
    <w:aliases w:val="Heading 5.1"/>
    <w:basedOn w:val="Normal"/>
    <w:next w:val="Heading5"/>
    <w:link w:val="Heading6Char"/>
    <w:uiPriority w:val="9"/>
    <w:qFormat/>
    <w:rsid w:val="00CD16E9"/>
    <w:pPr>
      <w:spacing w:after="90"/>
      <w:outlineLvl w:val="5"/>
    </w:pPr>
    <w:rPr>
      <w:i/>
      <w:iCs/>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7480A"/>
    <w:rPr>
      <w:rFonts w:eastAsiaTheme="minorEastAsia"/>
      <w:b/>
      <w:bCs/>
      <w:i/>
      <w:iCs/>
      <w:sz w:val="32"/>
      <w:szCs w:val="36"/>
    </w:rPr>
  </w:style>
  <w:style w:type="character" w:customStyle="1" w:styleId="Heading4Char">
    <w:name w:val="Heading 4 Char"/>
    <w:basedOn w:val="DefaultParagraphFont"/>
    <w:link w:val="Heading4"/>
    <w:uiPriority w:val="9"/>
    <w:rsid w:val="00CD16E9"/>
    <w:rPr>
      <w:rFonts w:cstheme="minorHAnsi"/>
      <w:b/>
      <w:i/>
      <w:sz w:val="24"/>
      <w:szCs w:val="36"/>
      <w:shd w:val="clear" w:color="auto" w:fill="FFFFFF" w:themeFill="background1"/>
    </w:rPr>
  </w:style>
  <w:style w:type="character" w:customStyle="1" w:styleId="Heading5Char">
    <w:name w:val="Heading 5 Char"/>
    <w:basedOn w:val="DefaultParagraphFont"/>
    <w:link w:val="Heading5"/>
    <w:uiPriority w:val="9"/>
    <w:rsid w:val="00F97B01"/>
    <w:rPr>
      <w:rFonts w:eastAsiaTheme="minorEastAsia"/>
      <w:bCs/>
      <w:i/>
      <w:sz w:val="22"/>
      <w:szCs w:val="27"/>
      <w:shd w:val="clear" w:color="auto" w:fill="E7E6E6" w:themeFill="background2"/>
    </w:rPr>
  </w:style>
  <w:style w:type="character" w:customStyle="1" w:styleId="Heading6Char">
    <w:name w:val="Heading 6 Char"/>
    <w:aliases w:val="Heading 5.1 Char"/>
    <w:basedOn w:val="DefaultParagraphFont"/>
    <w:link w:val="Heading6"/>
    <w:uiPriority w:val="9"/>
    <w:rsid w:val="00CD16E9"/>
    <w:rPr>
      <w:rFonts w:eastAsiaTheme="minorEastAsia"/>
      <w:i/>
      <w:iCs/>
      <w:sz w:val="24"/>
      <w:szCs w:val="27"/>
    </w:rPr>
  </w:style>
  <w:style w:type="paragraph" w:styleId="NormalWeb">
    <w:name w:val="Normal (Web)"/>
    <w:basedOn w:val="Normal"/>
    <w:uiPriority w:val="99"/>
    <w:unhideWhenUsed/>
    <w:pPr>
      <w:spacing w:after="120"/>
    </w:pPr>
  </w:style>
  <w:style w:type="paragraph" w:customStyle="1" w:styleId="editable">
    <w:name w:val="editable"/>
    <w:basedOn w:val="Normal"/>
    <w:pPr>
      <w:shd w:val="clear" w:color="auto" w:fill="FFFFFF"/>
      <w:spacing w:after="120"/>
    </w:pPr>
  </w:style>
  <w:style w:type="paragraph" w:customStyle="1" w:styleId="fixedbody">
    <w:name w:val="fixedbody"/>
    <w:basedOn w:val="Normal"/>
    <w:pPr>
      <w:shd w:val="clear" w:color="auto" w:fill="E0E0E0"/>
      <w:spacing w:after="120"/>
    </w:pPr>
  </w:style>
  <w:style w:type="paragraph" w:customStyle="1" w:styleId="fixedtext">
    <w:name w:val="fixedtext"/>
    <w:basedOn w:val="Normal"/>
    <w:pPr>
      <w:spacing w:after="120"/>
    </w:pPr>
    <w:rPr>
      <w:color w:val="0066CC"/>
    </w:rPr>
  </w:style>
  <w:style w:type="paragraph" w:customStyle="1" w:styleId="fixedcell">
    <w:name w:val="fixedcell"/>
    <w:basedOn w:val="Normal"/>
    <w:pPr>
      <w:shd w:val="clear" w:color="auto" w:fill="E0E0E0"/>
      <w:spacing w:after="120"/>
    </w:pPr>
    <w:rPr>
      <w:color w:val="0066CC"/>
    </w:rPr>
  </w:style>
  <w:style w:type="paragraph" w:customStyle="1" w:styleId="marker">
    <w:name w:val="marker"/>
    <w:basedOn w:val="Normal"/>
    <w:pPr>
      <w:shd w:val="clear" w:color="auto" w:fill="FFFF00"/>
      <w:spacing w:after="120"/>
    </w:pPr>
  </w:style>
  <w:style w:type="paragraph" w:customStyle="1" w:styleId="inserted">
    <w:name w:val="inserted"/>
    <w:basedOn w:val="Normal"/>
    <w:pPr>
      <w:spacing w:after="120"/>
    </w:pPr>
    <w:rPr>
      <w:color w:val="008000"/>
      <w:u w:val="single"/>
    </w:rPr>
  </w:style>
  <w:style w:type="paragraph" w:customStyle="1" w:styleId="deleted">
    <w:name w:val="deleted"/>
    <w:basedOn w:val="Normal"/>
    <w:pPr>
      <w:spacing w:after="120"/>
    </w:pPr>
    <w:rPr>
      <w:strike/>
      <w:color w:val="FF0000"/>
    </w:rPr>
  </w:style>
  <w:style w:type="paragraph" w:customStyle="1" w:styleId="insertedmarker">
    <w:name w:val="insertedmarker"/>
    <w:basedOn w:val="Normal"/>
    <w:pPr>
      <w:shd w:val="clear" w:color="auto" w:fill="FFFF00"/>
      <w:spacing w:after="120"/>
    </w:pPr>
    <w:rPr>
      <w:color w:val="008000"/>
      <w:u w:val="single"/>
    </w:rPr>
  </w:style>
  <w:style w:type="paragraph" w:customStyle="1" w:styleId="deletedmarker">
    <w:name w:val="deletedmarker"/>
    <w:basedOn w:val="Normal"/>
    <w:pPr>
      <w:shd w:val="clear" w:color="auto" w:fill="FFFF00"/>
      <w:spacing w:after="120"/>
    </w:pPr>
    <w:rPr>
      <w:strike/>
      <w:color w:val="FF0000"/>
    </w:rPr>
  </w:style>
  <w:style w:type="paragraph" w:customStyle="1" w:styleId="note">
    <w:name w:val="note"/>
    <w:basedOn w:val="Normal"/>
    <w:pPr>
      <w:shd w:val="clear" w:color="auto" w:fill="FFFFC0"/>
      <w:spacing w:after="120"/>
    </w:pPr>
  </w:style>
  <w:style w:type="paragraph" w:customStyle="1" w:styleId="coversheet">
    <w:name w:val="coversheet"/>
    <w:basedOn w:val="Normal"/>
    <w:pPr>
      <w:shd w:val="clear" w:color="auto" w:fill="F0F0F0"/>
      <w:spacing w:after="120"/>
    </w:pPr>
  </w:style>
  <w:style w:type="paragraph" w:customStyle="1" w:styleId="unpublished">
    <w:name w:val="unpublished"/>
    <w:basedOn w:val="Normal"/>
    <w:pPr>
      <w:spacing w:after="120"/>
    </w:pPr>
    <w:rPr>
      <w:color w:val="808080"/>
    </w:rPr>
  </w:style>
  <w:style w:type="paragraph" w:customStyle="1" w:styleId="unpublishedcell">
    <w:name w:val="unpublishedcell"/>
    <w:basedOn w:val="Normal"/>
    <w:pPr>
      <w:shd w:val="clear" w:color="auto" w:fill="E0E0E0"/>
      <w:spacing w:after="120"/>
    </w:pPr>
  </w:style>
  <w:style w:type="paragraph" w:customStyle="1" w:styleId="separator">
    <w:name w:val="separator"/>
    <w:basedOn w:val="Normal"/>
    <w:pPr>
      <w:spacing w:after="120"/>
    </w:pPr>
    <w:rPr>
      <w:sz w:val="2"/>
      <w:szCs w:val="2"/>
    </w:rPr>
  </w:style>
  <w:style w:type="paragraph" w:customStyle="1" w:styleId="selected">
    <w:name w:val="selected"/>
    <w:basedOn w:val="Normal"/>
    <w:pPr>
      <w:shd w:val="clear" w:color="auto" w:fill="B8CFE5"/>
      <w:spacing w:after="120"/>
    </w:pPr>
    <w:rPr>
      <w:color w:val="333333"/>
    </w:rPr>
  </w:style>
  <w:style w:type="paragraph" w:customStyle="1" w:styleId="selectedfixedcell">
    <w:name w:val="selectedfixedcell"/>
    <w:basedOn w:val="Normal"/>
    <w:pPr>
      <w:shd w:val="clear" w:color="auto" w:fill="B8CFE5"/>
      <w:spacing w:after="120"/>
    </w:pPr>
    <w:rPr>
      <w:color w:val="333333"/>
    </w:rPr>
  </w:style>
  <w:style w:type="paragraph" w:customStyle="1" w:styleId="selectedunpublishedcell">
    <w:name w:val="selectedunpublishedcell"/>
    <w:basedOn w:val="Normal"/>
    <w:pPr>
      <w:shd w:val="clear" w:color="auto" w:fill="B8CFE5"/>
      <w:spacing w:after="120"/>
    </w:pPr>
    <w:rPr>
      <w:color w:val="333333"/>
    </w:rPr>
  </w:style>
  <w:style w:type="character" w:customStyle="1" w:styleId="fixedtext1">
    <w:name w:val="fixedtext1"/>
    <w:basedOn w:val="DefaultParagraphFont"/>
    <w:rPr>
      <w:color w:val="0066CC"/>
    </w:rPr>
  </w:style>
  <w:style w:type="character" w:customStyle="1" w:styleId="marker1">
    <w:name w:val="marker1"/>
    <w:basedOn w:val="DefaultParagraphFont"/>
    <w:rPr>
      <w:shd w:val="clear" w:color="auto" w:fill="FFFF00"/>
    </w:rPr>
  </w:style>
  <w:style w:type="character" w:styleId="Hyperlink">
    <w:name w:val="Hyperlink"/>
    <w:basedOn w:val="DefaultParagraphFont"/>
    <w:uiPriority w:val="99"/>
    <w:unhideWhenUsed/>
    <w:rsid w:val="00CE7F7A"/>
    <w:rPr>
      <w:color w:val="0563C1" w:themeColor="hyperlink"/>
      <w:u w:val="single"/>
    </w:rPr>
  </w:style>
  <w:style w:type="character" w:customStyle="1" w:styleId="UnresolvedMention1">
    <w:name w:val="Unresolved Mention1"/>
    <w:basedOn w:val="DefaultParagraphFont"/>
    <w:uiPriority w:val="99"/>
    <w:semiHidden/>
    <w:unhideWhenUsed/>
    <w:rsid w:val="00CE7F7A"/>
    <w:rPr>
      <w:color w:val="605E5C"/>
      <w:shd w:val="clear" w:color="auto" w:fill="E1DFDD"/>
    </w:rPr>
  </w:style>
  <w:style w:type="table" w:styleId="TableGrid">
    <w:name w:val="Table Grid"/>
    <w:basedOn w:val="TableNormal"/>
    <w:uiPriority w:val="39"/>
    <w:rsid w:val="00296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7480A"/>
    <w:rPr>
      <w:color w:val="808080"/>
    </w:rPr>
  </w:style>
  <w:style w:type="paragraph" w:styleId="Revision">
    <w:name w:val="Revision"/>
    <w:hidden/>
    <w:uiPriority w:val="99"/>
    <w:semiHidden/>
    <w:rsid w:val="00472CA9"/>
    <w:rPr>
      <w:rFonts w:eastAsiaTheme="minorEastAsia"/>
      <w:sz w:val="24"/>
      <w:szCs w:val="24"/>
    </w:rPr>
  </w:style>
  <w:style w:type="character" w:customStyle="1" w:styleId="Ulstomtale1">
    <w:name w:val="Uløst omtale1"/>
    <w:basedOn w:val="DefaultParagraphFont"/>
    <w:uiPriority w:val="99"/>
    <w:semiHidden/>
    <w:unhideWhenUsed/>
    <w:rsid w:val="00171B73"/>
    <w:rPr>
      <w:color w:val="605E5C"/>
      <w:shd w:val="clear" w:color="auto" w:fill="E1DFDD"/>
    </w:rPr>
  </w:style>
  <w:style w:type="paragraph" w:styleId="Header">
    <w:name w:val="header"/>
    <w:basedOn w:val="Normal"/>
    <w:link w:val="HeaderChar"/>
    <w:uiPriority w:val="99"/>
    <w:unhideWhenUsed/>
    <w:rsid w:val="0082078E"/>
    <w:pPr>
      <w:tabs>
        <w:tab w:val="center" w:pos="4819"/>
        <w:tab w:val="right" w:pos="9638"/>
      </w:tabs>
    </w:pPr>
  </w:style>
  <w:style w:type="character" w:customStyle="1" w:styleId="HeaderChar">
    <w:name w:val="Header Char"/>
    <w:basedOn w:val="DefaultParagraphFont"/>
    <w:link w:val="Header"/>
    <w:uiPriority w:val="99"/>
    <w:rsid w:val="0082078E"/>
    <w:rPr>
      <w:rFonts w:eastAsiaTheme="minorEastAsia"/>
      <w:sz w:val="24"/>
      <w:szCs w:val="24"/>
    </w:rPr>
  </w:style>
  <w:style w:type="paragraph" w:styleId="Footer">
    <w:name w:val="footer"/>
    <w:basedOn w:val="Normal"/>
    <w:link w:val="FooterChar"/>
    <w:uiPriority w:val="99"/>
    <w:unhideWhenUsed/>
    <w:rsid w:val="0082078E"/>
    <w:pPr>
      <w:tabs>
        <w:tab w:val="center" w:pos="4819"/>
        <w:tab w:val="right" w:pos="9638"/>
      </w:tabs>
    </w:pPr>
  </w:style>
  <w:style w:type="character" w:customStyle="1" w:styleId="FooterChar">
    <w:name w:val="Footer Char"/>
    <w:basedOn w:val="DefaultParagraphFont"/>
    <w:link w:val="Footer"/>
    <w:uiPriority w:val="99"/>
    <w:rsid w:val="0082078E"/>
    <w:rPr>
      <w:rFonts w:eastAsiaTheme="minorEastAsia"/>
      <w:sz w:val="24"/>
      <w:szCs w:val="24"/>
    </w:rPr>
  </w:style>
  <w:style w:type="paragraph" w:styleId="Bibliography">
    <w:name w:val="Bibliography"/>
    <w:basedOn w:val="Normal"/>
    <w:next w:val="Normal"/>
    <w:uiPriority w:val="37"/>
    <w:unhideWhenUsed/>
    <w:rsid w:val="00645E89"/>
    <w:pPr>
      <w:spacing w:line="480" w:lineRule="auto"/>
      <w:ind w:left="720" w:hanging="720"/>
    </w:pPr>
  </w:style>
  <w:style w:type="character" w:customStyle="1" w:styleId="author">
    <w:name w:val="author"/>
    <w:basedOn w:val="DefaultParagraphFont"/>
    <w:rsid w:val="0008704F"/>
  </w:style>
  <w:style w:type="character" w:customStyle="1" w:styleId="pubyear">
    <w:name w:val="pubyear"/>
    <w:basedOn w:val="DefaultParagraphFont"/>
    <w:rsid w:val="0008704F"/>
  </w:style>
  <w:style w:type="character" w:customStyle="1" w:styleId="articletitle">
    <w:name w:val="articletitle"/>
    <w:basedOn w:val="DefaultParagraphFont"/>
    <w:rsid w:val="0008704F"/>
  </w:style>
  <w:style w:type="character" w:customStyle="1" w:styleId="vol">
    <w:name w:val="vol"/>
    <w:basedOn w:val="DefaultParagraphFont"/>
    <w:rsid w:val="0008704F"/>
  </w:style>
  <w:style w:type="character" w:customStyle="1" w:styleId="citedissue">
    <w:name w:val="citedissue"/>
    <w:basedOn w:val="DefaultParagraphFont"/>
    <w:rsid w:val="0008704F"/>
  </w:style>
  <w:style w:type="character" w:customStyle="1" w:styleId="pagefirst">
    <w:name w:val="pagefirst"/>
    <w:basedOn w:val="DefaultParagraphFont"/>
    <w:rsid w:val="0008704F"/>
  </w:style>
  <w:style w:type="character" w:customStyle="1" w:styleId="pagelast">
    <w:name w:val="pagelast"/>
    <w:basedOn w:val="DefaultParagraphFont"/>
    <w:rsid w:val="0008704F"/>
  </w:style>
  <w:style w:type="paragraph" w:styleId="ListParagraph">
    <w:name w:val="List Paragraph"/>
    <w:basedOn w:val="Normal"/>
    <w:uiPriority w:val="34"/>
    <w:qFormat/>
    <w:rsid w:val="008A58B6"/>
    <w:pPr>
      <w:spacing w:after="160" w:line="259" w:lineRule="auto"/>
      <w:ind w:left="720"/>
      <w:contextualSpacing/>
    </w:pPr>
    <w:rPr>
      <w:rFonts w:asciiTheme="minorHAnsi" w:eastAsiaTheme="minorHAnsi" w:hAnsiTheme="minorHAnsi" w:cstheme="minorBidi"/>
      <w:sz w:val="22"/>
      <w:szCs w:val="22"/>
      <w:lang w:val="da-DK" w:eastAsia="en-US"/>
    </w:rPr>
  </w:style>
  <w:style w:type="character" w:styleId="Strong">
    <w:name w:val="Strong"/>
    <w:basedOn w:val="DefaultParagraphFont"/>
    <w:uiPriority w:val="22"/>
    <w:qFormat/>
    <w:rsid w:val="007D5137"/>
    <w:rPr>
      <w:b/>
      <w:bCs/>
    </w:rPr>
  </w:style>
  <w:style w:type="paragraph" w:styleId="CommentText">
    <w:name w:val="annotation text"/>
    <w:basedOn w:val="Normal"/>
    <w:link w:val="CommentTextChar"/>
    <w:uiPriority w:val="99"/>
    <w:unhideWhenUsed/>
    <w:rsid w:val="00F96209"/>
    <w:pPr>
      <w:spacing w:after="160"/>
    </w:pPr>
    <w:rPr>
      <w:rFonts w:asciiTheme="minorHAnsi" w:eastAsiaTheme="minorHAnsi" w:hAnsiTheme="minorHAnsi" w:cstheme="minorBidi"/>
      <w:sz w:val="20"/>
      <w:szCs w:val="20"/>
      <w:lang w:val="da-DK" w:eastAsia="en-US"/>
    </w:rPr>
  </w:style>
  <w:style w:type="character" w:customStyle="1" w:styleId="CommentTextChar">
    <w:name w:val="Comment Text Char"/>
    <w:basedOn w:val="DefaultParagraphFont"/>
    <w:link w:val="CommentText"/>
    <w:uiPriority w:val="99"/>
    <w:rsid w:val="00F96209"/>
    <w:rPr>
      <w:rFonts w:asciiTheme="minorHAnsi" w:eastAsiaTheme="minorHAnsi" w:hAnsiTheme="minorHAnsi" w:cstheme="minorBidi"/>
      <w:lang w:val="da-DK" w:eastAsia="en-US"/>
    </w:rPr>
  </w:style>
  <w:style w:type="paragraph" w:customStyle="1" w:styleId="Billedtekst1">
    <w:name w:val="Billedtekst1"/>
    <w:basedOn w:val="Normal"/>
    <w:rsid w:val="00DC7E6A"/>
    <w:pPr>
      <w:spacing w:before="100" w:beforeAutospacing="1" w:after="100" w:afterAutospacing="1"/>
    </w:pPr>
    <w:rPr>
      <w:rFonts w:eastAsia="Times New Roman"/>
      <w:lang w:val="da-DK" w:eastAsia="da-DK"/>
    </w:rPr>
  </w:style>
  <w:style w:type="paragraph" w:styleId="BalloonText">
    <w:name w:val="Balloon Text"/>
    <w:basedOn w:val="Normal"/>
    <w:link w:val="BalloonTextChar"/>
    <w:uiPriority w:val="99"/>
    <w:semiHidden/>
    <w:unhideWhenUsed/>
    <w:rsid w:val="005B1E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1E4E"/>
    <w:rPr>
      <w:rFonts w:ascii="Segoe UI" w:eastAsiaTheme="minorEastAsia" w:hAnsi="Segoe UI" w:cs="Segoe UI"/>
      <w:sz w:val="18"/>
      <w:szCs w:val="18"/>
    </w:rPr>
  </w:style>
  <w:style w:type="character" w:styleId="CommentReference">
    <w:name w:val="annotation reference"/>
    <w:basedOn w:val="DefaultParagraphFont"/>
    <w:uiPriority w:val="99"/>
    <w:semiHidden/>
    <w:unhideWhenUsed/>
    <w:rsid w:val="003254A7"/>
    <w:rPr>
      <w:sz w:val="16"/>
      <w:szCs w:val="16"/>
    </w:rPr>
  </w:style>
  <w:style w:type="paragraph" w:styleId="CommentSubject">
    <w:name w:val="annotation subject"/>
    <w:basedOn w:val="CommentText"/>
    <w:next w:val="CommentText"/>
    <w:link w:val="CommentSubjectChar"/>
    <w:uiPriority w:val="99"/>
    <w:semiHidden/>
    <w:unhideWhenUsed/>
    <w:rsid w:val="003254A7"/>
    <w:pPr>
      <w:spacing w:after="0"/>
    </w:pPr>
    <w:rPr>
      <w:rFonts w:ascii="Times New Roman" w:eastAsiaTheme="minorEastAsia" w:hAnsi="Times New Roman" w:cs="Times New Roman"/>
      <w:b/>
      <w:bCs/>
      <w:lang w:val="en-CA" w:eastAsia="en-CA"/>
    </w:rPr>
  </w:style>
  <w:style w:type="character" w:customStyle="1" w:styleId="CommentSubjectChar">
    <w:name w:val="Comment Subject Char"/>
    <w:basedOn w:val="CommentTextChar"/>
    <w:link w:val="CommentSubject"/>
    <w:uiPriority w:val="99"/>
    <w:semiHidden/>
    <w:rsid w:val="003254A7"/>
    <w:rPr>
      <w:rFonts w:asciiTheme="minorHAnsi" w:eastAsiaTheme="minorEastAsia" w:hAnsiTheme="minorHAnsi" w:cstheme="minorBidi"/>
      <w:b/>
      <w:bCs/>
      <w:lang w:val="da-DK" w:eastAsia="en-US"/>
    </w:rPr>
  </w:style>
  <w:style w:type="character" w:styleId="UnresolvedMention">
    <w:name w:val="Unresolved Mention"/>
    <w:basedOn w:val="DefaultParagraphFont"/>
    <w:uiPriority w:val="99"/>
    <w:semiHidden/>
    <w:unhideWhenUsed/>
    <w:rsid w:val="0041210A"/>
    <w:rPr>
      <w:color w:val="605E5C"/>
      <w:shd w:val="clear" w:color="auto" w:fill="E1DFDD"/>
    </w:rPr>
  </w:style>
  <w:style w:type="character" w:styleId="FollowedHyperlink">
    <w:name w:val="FollowedHyperlink"/>
    <w:basedOn w:val="DefaultParagraphFont"/>
    <w:uiPriority w:val="99"/>
    <w:semiHidden/>
    <w:unhideWhenUsed/>
    <w:rsid w:val="00A63943"/>
    <w:rPr>
      <w:color w:val="954F72" w:themeColor="followedHyperlink"/>
      <w:u w:val="single"/>
    </w:rPr>
  </w:style>
  <w:style w:type="character" w:customStyle="1" w:styleId="c9dxtc">
    <w:name w:val="c9dxtc"/>
    <w:basedOn w:val="DefaultParagraphFont"/>
    <w:rsid w:val="00AC71A1"/>
  </w:style>
  <w:style w:type="paragraph" w:styleId="NoSpacing">
    <w:name w:val="No Spacing"/>
    <w:uiPriority w:val="1"/>
    <w:qFormat/>
    <w:rsid w:val="001F03E5"/>
    <w:rPr>
      <w:rFonts w:eastAsiaTheme="minorEastAsia"/>
      <w:sz w:val="24"/>
      <w:szCs w:val="24"/>
    </w:rPr>
  </w:style>
  <w:style w:type="paragraph" w:styleId="FootnoteText">
    <w:name w:val="footnote text"/>
    <w:basedOn w:val="Normal"/>
    <w:link w:val="FootnoteTextChar"/>
    <w:uiPriority w:val="99"/>
    <w:semiHidden/>
    <w:unhideWhenUsed/>
    <w:rsid w:val="00B53BA5"/>
    <w:rPr>
      <w:sz w:val="20"/>
      <w:szCs w:val="20"/>
    </w:rPr>
  </w:style>
  <w:style w:type="character" w:customStyle="1" w:styleId="FootnoteTextChar">
    <w:name w:val="Footnote Text Char"/>
    <w:basedOn w:val="DefaultParagraphFont"/>
    <w:link w:val="FootnoteText"/>
    <w:uiPriority w:val="99"/>
    <w:semiHidden/>
    <w:rsid w:val="00B53BA5"/>
    <w:rPr>
      <w:rFonts w:eastAsiaTheme="minorEastAsia"/>
    </w:rPr>
  </w:style>
  <w:style w:type="character" w:styleId="FootnoteReference">
    <w:name w:val="footnote reference"/>
    <w:basedOn w:val="DefaultParagraphFont"/>
    <w:uiPriority w:val="99"/>
    <w:semiHidden/>
    <w:unhideWhenUsed/>
    <w:rsid w:val="00B53BA5"/>
    <w:rPr>
      <w:vertAlign w:val="superscript"/>
    </w:rPr>
  </w:style>
  <w:style w:type="paragraph" w:styleId="Caption">
    <w:name w:val="caption"/>
    <w:basedOn w:val="Normal"/>
    <w:next w:val="Normal"/>
    <w:uiPriority w:val="35"/>
    <w:unhideWhenUsed/>
    <w:qFormat/>
    <w:rsid w:val="000A72EB"/>
    <w:pPr>
      <w:spacing w:after="200"/>
    </w:pPr>
    <w:rPr>
      <w:rFonts w:eastAsiaTheme="minorHAnsi" w:cstheme="minorBidi"/>
      <w:i/>
      <w:iCs/>
      <w:color w:val="44546A" w:themeColor="text2"/>
      <w:sz w:val="18"/>
      <w:szCs w:val="18"/>
      <w:lang w:val="da-DK" w:eastAsia="en-US"/>
    </w:rPr>
  </w:style>
  <w:style w:type="character" w:styleId="EndnoteReference">
    <w:name w:val="endnote reference"/>
    <w:basedOn w:val="DefaultParagraphFont"/>
    <w:uiPriority w:val="99"/>
    <w:semiHidden/>
    <w:unhideWhenUsed/>
    <w:rsid w:val="0079737E"/>
    <w:rPr>
      <w:vertAlign w:val="superscript"/>
    </w:rPr>
  </w:style>
  <w:style w:type="character" w:styleId="Emphasis">
    <w:name w:val="Emphasis"/>
    <w:basedOn w:val="DefaultParagraphFont"/>
    <w:uiPriority w:val="20"/>
    <w:qFormat/>
    <w:rsid w:val="00C468D6"/>
    <w:rPr>
      <w:i/>
      <w:iCs/>
    </w:rPr>
  </w:style>
  <w:style w:type="character" w:customStyle="1" w:styleId="translation">
    <w:name w:val="translation"/>
    <w:basedOn w:val="DefaultParagraphFont"/>
    <w:rsid w:val="00BC010F"/>
  </w:style>
  <w:style w:type="paragraph" w:styleId="EndnoteText">
    <w:name w:val="endnote text"/>
    <w:basedOn w:val="Normal"/>
    <w:link w:val="EndnoteTextChar"/>
    <w:uiPriority w:val="99"/>
    <w:semiHidden/>
    <w:unhideWhenUsed/>
    <w:rsid w:val="00750D5C"/>
    <w:rPr>
      <w:sz w:val="20"/>
      <w:szCs w:val="20"/>
    </w:rPr>
  </w:style>
  <w:style w:type="character" w:customStyle="1" w:styleId="EndnoteTextChar">
    <w:name w:val="Endnote Text Char"/>
    <w:basedOn w:val="DefaultParagraphFont"/>
    <w:link w:val="EndnoteText"/>
    <w:uiPriority w:val="99"/>
    <w:semiHidden/>
    <w:rsid w:val="00750D5C"/>
    <w:rPr>
      <w:rFonts w:eastAsiaTheme="minorEastAsia"/>
    </w:rPr>
  </w:style>
  <w:style w:type="paragraph" w:styleId="HTMLPreformatted">
    <w:name w:val="HTML Preformatted"/>
    <w:basedOn w:val="Normal"/>
    <w:link w:val="HTMLPreformattedChar"/>
    <w:uiPriority w:val="99"/>
    <w:semiHidden/>
    <w:unhideWhenUsed/>
    <w:rsid w:val="000A4FE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A4FE5"/>
    <w:rPr>
      <w:rFonts w:ascii="Consolas" w:eastAsiaTheme="minorEastAsia"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0050">
      <w:bodyDiv w:val="1"/>
      <w:marLeft w:val="0"/>
      <w:marRight w:val="0"/>
      <w:marTop w:val="0"/>
      <w:marBottom w:val="0"/>
      <w:divBdr>
        <w:top w:val="none" w:sz="0" w:space="0" w:color="auto"/>
        <w:left w:val="none" w:sz="0" w:space="0" w:color="auto"/>
        <w:bottom w:val="none" w:sz="0" w:space="0" w:color="auto"/>
        <w:right w:val="none" w:sz="0" w:space="0" w:color="auto"/>
      </w:divBdr>
    </w:div>
    <w:div w:id="218134618">
      <w:marLeft w:val="0"/>
      <w:marRight w:val="0"/>
      <w:marTop w:val="0"/>
      <w:marBottom w:val="0"/>
      <w:divBdr>
        <w:top w:val="none" w:sz="0" w:space="0" w:color="auto"/>
        <w:left w:val="none" w:sz="0" w:space="0" w:color="auto"/>
        <w:bottom w:val="none" w:sz="0" w:space="0" w:color="auto"/>
        <w:right w:val="none" w:sz="0" w:space="0" w:color="auto"/>
      </w:divBdr>
    </w:div>
    <w:div w:id="370811859">
      <w:bodyDiv w:val="1"/>
      <w:marLeft w:val="0"/>
      <w:marRight w:val="0"/>
      <w:marTop w:val="0"/>
      <w:marBottom w:val="0"/>
      <w:divBdr>
        <w:top w:val="none" w:sz="0" w:space="0" w:color="auto"/>
        <w:left w:val="none" w:sz="0" w:space="0" w:color="auto"/>
        <w:bottom w:val="none" w:sz="0" w:space="0" w:color="auto"/>
        <w:right w:val="none" w:sz="0" w:space="0" w:color="auto"/>
      </w:divBdr>
    </w:div>
    <w:div w:id="555120649">
      <w:marLeft w:val="0"/>
      <w:marRight w:val="0"/>
      <w:marTop w:val="0"/>
      <w:marBottom w:val="0"/>
      <w:divBdr>
        <w:top w:val="none" w:sz="0" w:space="0" w:color="auto"/>
        <w:left w:val="none" w:sz="0" w:space="0" w:color="auto"/>
        <w:bottom w:val="none" w:sz="0" w:space="0" w:color="auto"/>
        <w:right w:val="none" w:sz="0" w:space="0" w:color="auto"/>
      </w:divBdr>
    </w:div>
    <w:div w:id="593787801">
      <w:bodyDiv w:val="1"/>
      <w:marLeft w:val="0"/>
      <w:marRight w:val="0"/>
      <w:marTop w:val="0"/>
      <w:marBottom w:val="0"/>
      <w:divBdr>
        <w:top w:val="none" w:sz="0" w:space="0" w:color="auto"/>
        <w:left w:val="none" w:sz="0" w:space="0" w:color="auto"/>
        <w:bottom w:val="none" w:sz="0" w:space="0" w:color="auto"/>
        <w:right w:val="none" w:sz="0" w:space="0" w:color="auto"/>
      </w:divBdr>
    </w:div>
    <w:div w:id="655456444">
      <w:marLeft w:val="0"/>
      <w:marRight w:val="0"/>
      <w:marTop w:val="0"/>
      <w:marBottom w:val="0"/>
      <w:divBdr>
        <w:top w:val="none" w:sz="0" w:space="0" w:color="auto"/>
        <w:left w:val="none" w:sz="0" w:space="0" w:color="auto"/>
        <w:bottom w:val="none" w:sz="0" w:space="0" w:color="auto"/>
        <w:right w:val="none" w:sz="0" w:space="0" w:color="auto"/>
      </w:divBdr>
      <w:divsChild>
        <w:div w:id="616446819">
          <w:marLeft w:val="0"/>
          <w:marRight w:val="0"/>
          <w:marTop w:val="0"/>
          <w:marBottom w:val="0"/>
          <w:divBdr>
            <w:top w:val="none" w:sz="0" w:space="0" w:color="auto"/>
            <w:left w:val="none" w:sz="0" w:space="0" w:color="auto"/>
            <w:bottom w:val="none" w:sz="0" w:space="0" w:color="auto"/>
            <w:right w:val="none" w:sz="0" w:space="0" w:color="auto"/>
          </w:divBdr>
          <w:divsChild>
            <w:div w:id="585842283">
              <w:marLeft w:val="0"/>
              <w:marRight w:val="0"/>
              <w:marTop w:val="0"/>
              <w:marBottom w:val="0"/>
              <w:divBdr>
                <w:top w:val="none" w:sz="0" w:space="0" w:color="auto"/>
                <w:left w:val="none" w:sz="0" w:space="0" w:color="auto"/>
                <w:bottom w:val="none" w:sz="0" w:space="0" w:color="auto"/>
                <w:right w:val="none" w:sz="0" w:space="0" w:color="auto"/>
              </w:divBdr>
            </w:div>
            <w:div w:id="615869940">
              <w:marLeft w:val="0"/>
              <w:marRight w:val="0"/>
              <w:marTop w:val="0"/>
              <w:marBottom w:val="0"/>
              <w:divBdr>
                <w:top w:val="none" w:sz="0" w:space="0" w:color="auto"/>
                <w:left w:val="none" w:sz="0" w:space="0" w:color="auto"/>
                <w:bottom w:val="none" w:sz="0" w:space="0" w:color="auto"/>
                <w:right w:val="none" w:sz="0" w:space="0" w:color="auto"/>
              </w:divBdr>
            </w:div>
            <w:div w:id="1258782266">
              <w:marLeft w:val="0"/>
              <w:marRight w:val="0"/>
              <w:marTop w:val="0"/>
              <w:marBottom w:val="0"/>
              <w:divBdr>
                <w:top w:val="none" w:sz="0" w:space="0" w:color="auto"/>
                <w:left w:val="none" w:sz="0" w:space="0" w:color="auto"/>
                <w:bottom w:val="none" w:sz="0" w:space="0" w:color="auto"/>
                <w:right w:val="none" w:sz="0" w:space="0" w:color="auto"/>
              </w:divBdr>
            </w:div>
            <w:div w:id="2050178954">
              <w:marLeft w:val="0"/>
              <w:marRight w:val="0"/>
              <w:marTop w:val="0"/>
              <w:marBottom w:val="0"/>
              <w:divBdr>
                <w:top w:val="none" w:sz="0" w:space="0" w:color="auto"/>
                <w:left w:val="none" w:sz="0" w:space="0" w:color="auto"/>
                <w:bottom w:val="none" w:sz="0" w:space="0" w:color="auto"/>
                <w:right w:val="none" w:sz="0" w:space="0" w:color="auto"/>
              </w:divBdr>
              <w:divsChild>
                <w:div w:id="150222083">
                  <w:marLeft w:val="0"/>
                  <w:marRight w:val="0"/>
                  <w:marTop w:val="0"/>
                  <w:marBottom w:val="0"/>
                  <w:divBdr>
                    <w:top w:val="none" w:sz="0" w:space="0" w:color="auto"/>
                    <w:left w:val="none" w:sz="0" w:space="0" w:color="auto"/>
                    <w:bottom w:val="none" w:sz="0" w:space="0" w:color="auto"/>
                    <w:right w:val="none" w:sz="0" w:space="0" w:color="auto"/>
                  </w:divBdr>
                  <w:divsChild>
                    <w:div w:id="1834561112">
                      <w:marLeft w:val="480"/>
                      <w:marRight w:val="0"/>
                      <w:marTop w:val="0"/>
                      <w:marBottom w:val="0"/>
                      <w:divBdr>
                        <w:top w:val="none" w:sz="0" w:space="0" w:color="auto"/>
                        <w:left w:val="none" w:sz="0" w:space="0" w:color="auto"/>
                        <w:bottom w:val="none" w:sz="0" w:space="0" w:color="auto"/>
                        <w:right w:val="none" w:sz="0" w:space="0" w:color="auto"/>
                      </w:divBdr>
                      <w:divsChild>
                        <w:div w:id="52823848">
                          <w:marLeft w:val="0"/>
                          <w:marRight w:val="0"/>
                          <w:marTop w:val="0"/>
                          <w:marBottom w:val="0"/>
                          <w:divBdr>
                            <w:top w:val="none" w:sz="0" w:space="0" w:color="auto"/>
                            <w:left w:val="none" w:sz="0" w:space="0" w:color="auto"/>
                            <w:bottom w:val="none" w:sz="0" w:space="0" w:color="auto"/>
                            <w:right w:val="none" w:sz="0" w:space="0" w:color="auto"/>
                          </w:divBdr>
                        </w:div>
                        <w:div w:id="58794182">
                          <w:marLeft w:val="0"/>
                          <w:marRight w:val="0"/>
                          <w:marTop w:val="0"/>
                          <w:marBottom w:val="0"/>
                          <w:divBdr>
                            <w:top w:val="none" w:sz="0" w:space="0" w:color="auto"/>
                            <w:left w:val="none" w:sz="0" w:space="0" w:color="auto"/>
                            <w:bottom w:val="none" w:sz="0" w:space="0" w:color="auto"/>
                            <w:right w:val="none" w:sz="0" w:space="0" w:color="auto"/>
                          </w:divBdr>
                        </w:div>
                        <w:div w:id="173963140">
                          <w:marLeft w:val="0"/>
                          <w:marRight w:val="0"/>
                          <w:marTop w:val="0"/>
                          <w:marBottom w:val="0"/>
                          <w:divBdr>
                            <w:top w:val="none" w:sz="0" w:space="0" w:color="auto"/>
                            <w:left w:val="none" w:sz="0" w:space="0" w:color="auto"/>
                            <w:bottom w:val="none" w:sz="0" w:space="0" w:color="auto"/>
                            <w:right w:val="none" w:sz="0" w:space="0" w:color="auto"/>
                          </w:divBdr>
                        </w:div>
                        <w:div w:id="222109951">
                          <w:marLeft w:val="0"/>
                          <w:marRight w:val="0"/>
                          <w:marTop w:val="0"/>
                          <w:marBottom w:val="0"/>
                          <w:divBdr>
                            <w:top w:val="none" w:sz="0" w:space="0" w:color="auto"/>
                            <w:left w:val="none" w:sz="0" w:space="0" w:color="auto"/>
                            <w:bottom w:val="none" w:sz="0" w:space="0" w:color="auto"/>
                            <w:right w:val="none" w:sz="0" w:space="0" w:color="auto"/>
                          </w:divBdr>
                        </w:div>
                        <w:div w:id="247424263">
                          <w:marLeft w:val="0"/>
                          <w:marRight w:val="0"/>
                          <w:marTop w:val="0"/>
                          <w:marBottom w:val="0"/>
                          <w:divBdr>
                            <w:top w:val="none" w:sz="0" w:space="0" w:color="auto"/>
                            <w:left w:val="none" w:sz="0" w:space="0" w:color="auto"/>
                            <w:bottom w:val="none" w:sz="0" w:space="0" w:color="auto"/>
                            <w:right w:val="none" w:sz="0" w:space="0" w:color="auto"/>
                          </w:divBdr>
                        </w:div>
                        <w:div w:id="324361224">
                          <w:marLeft w:val="0"/>
                          <w:marRight w:val="0"/>
                          <w:marTop w:val="0"/>
                          <w:marBottom w:val="0"/>
                          <w:divBdr>
                            <w:top w:val="none" w:sz="0" w:space="0" w:color="auto"/>
                            <w:left w:val="none" w:sz="0" w:space="0" w:color="auto"/>
                            <w:bottom w:val="none" w:sz="0" w:space="0" w:color="auto"/>
                            <w:right w:val="none" w:sz="0" w:space="0" w:color="auto"/>
                          </w:divBdr>
                        </w:div>
                        <w:div w:id="355930594">
                          <w:marLeft w:val="0"/>
                          <w:marRight w:val="0"/>
                          <w:marTop w:val="0"/>
                          <w:marBottom w:val="0"/>
                          <w:divBdr>
                            <w:top w:val="none" w:sz="0" w:space="0" w:color="auto"/>
                            <w:left w:val="none" w:sz="0" w:space="0" w:color="auto"/>
                            <w:bottom w:val="none" w:sz="0" w:space="0" w:color="auto"/>
                            <w:right w:val="none" w:sz="0" w:space="0" w:color="auto"/>
                          </w:divBdr>
                        </w:div>
                        <w:div w:id="360517503">
                          <w:marLeft w:val="0"/>
                          <w:marRight w:val="0"/>
                          <w:marTop w:val="0"/>
                          <w:marBottom w:val="0"/>
                          <w:divBdr>
                            <w:top w:val="none" w:sz="0" w:space="0" w:color="auto"/>
                            <w:left w:val="none" w:sz="0" w:space="0" w:color="auto"/>
                            <w:bottom w:val="none" w:sz="0" w:space="0" w:color="auto"/>
                            <w:right w:val="none" w:sz="0" w:space="0" w:color="auto"/>
                          </w:divBdr>
                        </w:div>
                        <w:div w:id="389038147">
                          <w:marLeft w:val="0"/>
                          <w:marRight w:val="0"/>
                          <w:marTop w:val="0"/>
                          <w:marBottom w:val="0"/>
                          <w:divBdr>
                            <w:top w:val="none" w:sz="0" w:space="0" w:color="auto"/>
                            <w:left w:val="none" w:sz="0" w:space="0" w:color="auto"/>
                            <w:bottom w:val="none" w:sz="0" w:space="0" w:color="auto"/>
                            <w:right w:val="none" w:sz="0" w:space="0" w:color="auto"/>
                          </w:divBdr>
                        </w:div>
                        <w:div w:id="423769648">
                          <w:marLeft w:val="0"/>
                          <w:marRight w:val="0"/>
                          <w:marTop w:val="0"/>
                          <w:marBottom w:val="0"/>
                          <w:divBdr>
                            <w:top w:val="none" w:sz="0" w:space="0" w:color="auto"/>
                            <w:left w:val="none" w:sz="0" w:space="0" w:color="auto"/>
                            <w:bottom w:val="none" w:sz="0" w:space="0" w:color="auto"/>
                            <w:right w:val="none" w:sz="0" w:space="0" w:color="auto"/>
                          </w:divBdr>
                        </w:div>
                        <w:div w:id="508367986">
                          <w:marLeft w:val="0"/>
                          <w:marRight w:val="0"/>
                          <w:marTop w:val="0"/>
                          <w:marBottom w:val="0"/>
                          <w:divBdr>
                            <w:top w:val="none" w:sz="0" w:space="0" w:color="auto"/>
                            <w:left w:val="none" w:sz="0" w:space="0" w:color="auto"/>
                            <w:bottom w:val="none" w:sz="0" w:space="0" w:color="auto"/>
                            <w:right w:val="none" w:sz="0" w:space="0" w:color="auto"/>
                          </w:divBdr>
                        </w:div>
                        <w:div w:id="532231660">
                          <w:marLeft w:val="0"/>
                          <w:marRight w:val="0"/>
                          <w:marTop w:val="0"/>
                          <w:marBottom w:val="0"/>
                          <w:divBdr>
                            <w:top w:val="none" w:sz="0" w:space="0" w:color="auto"/>
                            <w:left w:val="none" w:sz="0" w:space="0" w:color="auto"/>
                            <w:bottom w:val="none" w:sz="0" w:space="0" w:color="auto"/>
                            <w:right w:val="none" w:sz="0" w:space="0" w:color="auto"/>
                          </w:divBdr>
                        </w:div>
                        <w:div w:id="543829497">
                          <w:marLeft w:val="0"/>
                          <w:marRight w:val="0"/>
                          <w:marTop w:val="0"/>
                          <w:marBottom w:val="0"/>
                          <w:divBdr>
                            <w:top w:val="none" w:sz="0" w:space="0" w:color="auto"/>
                            <w:left w:val="none" w:sz="0" w:space="0" w:color="auto"/>
                            <w:bottom w:val="none" w:sz="0" w:space="0" w:color="auto"/>
                            <w:right w:val="none" w:sz="0" w:space="0" w:color="auto"/>
                          </w:divBdr>
                        </w:div>
                        <w:div w:id="604730802">
                          <w:marLeft w:val="0"/>
                          <w:marRight w:val="0"/>
                          <w:marTop w:val="0"/>
                          <w:marBottom w:val="0"/>
                          <w:divBdr>
                            <w:top w:val="none" w:sz="0" w:space="0" w:color="auto"/>
                            <w:left w:val="none" w:sz="0" w:space="0" w:color="auto"/>
                            <w:bottom w:val="none" w:sz="0" w:space="0" w:color="auto"/>
                            <w:right w:val="none" w:sz="0" w:space="0" w:color="auto"/>
                          </w:divBdr>
                        </w:div>
                        <w:div w:id="654382757">
                          <w:marLeft w:val="0"/>
                          <w:marRight w:val="0"/>
                          <w:marTop w:val="0"/>
                          <w:marBottom w:val="0"/>
                          <w:divBdr>
                            <w:top w:val="none" w:sz="0" w:space="0" w:color="auto"/>
                            <w:left w:val="none" w:sz="0" w:space="0" w:color="auto"/>
                            <w:bottom w:val="none" w:sz="0" w:space="0" w:color="auto"/>
                            <w:right w:val="none" w:sz="0" w:space="0" w:color="auto"/>
                          </w:divBdr>
                        </w:div>
                        <w:div w:id="682974683">
                          <w:marLeft w:val="0"/>
                          <w:marRight w:val="0"/>
                          <w:marTop w:val="0"/>
                          <w:marBottom w:val="0"/>
                          <w:divBdr>
                            <w:top w:val="none" w:sz="0" w:space="0" w:color="auto"/>
                            <w:left w:val="none" w:sz="0" w:space="0" w:color="auto"/>
                            <w:bottom w:val="none" w:sz="0" w:space="0" w:color="auto"/>
                            <w:right w:val="none" w:sz="0" w:space="0" w:color="auto"/>
                          </w:divBdr>
                        </w:div>
                        <w:div w:id="765005797">
                          <w:marLeft w:val="0"/>
                          <w:marRight w:val="0"/>
                          <w:marTop w:val="0"/>
                          <w:marBottom w:val="0"/>
                          <w:divBdr>
                            <w:top w:val="none" w:sz="0" w:space="0" w:color="auto"/>
                            <w:left w:val="none" w:sz="0" w:space="0" w:color="auto"/>
                            <w:bottom w:val="none" w:sz="0" w:space="0" w:color="auto"/>
                            <w:right w:val="none" w:sz="0" w:space="0" w:color="auto"/>
                          </w:divBdr>
                        </w:div>
                        <w:div w:id="826941304">
                          <w:marLeft w:val="0"/>
                          <w:marRight w:val="0"/>
                          <w:marTop w:val="0"/>
                          <w:marBottom w:val="0"/>
                          <w:divBdr>
                            <w:top w:val="none" w:sz="0" w:space="0" w:color="auto"/>
                            <w:left w:val="none" w:sz="0" w:space="0" w:color="auto"/>
                            <w:bottom w:val="none" w:sz="0" w:space="0" w:color="auto"/>
                            <w:right w:val="none" w:sz="0" w:space="0" w:color="auto"/>
                          </w:divBdr>
                        </w:div>
                        <w:div w:id="841315336">
                          <w:marLeft w:val="0"/>
                          <w:marRight w:val="0"/>
                          <w:marTop w:val="0"/>
                          <w:marBottom w:val="0"/>
                          <w:divBdr>
                            <w:top w:val="none" w:sz="0" w:space="0" w:color="auto"/>
                            <w:left w:val="none" w:sz="0" w:space="0" w:color="auto"/>
                            <w:bottom w:val="none" w:sz="0" w:space="0" w:color="auto"/>
                            <w:right w:val="none" w:sz="0" w:space="0" w:color="auto"/>
                          </w:divBdr>
                        </w:div>
                        <w:div w:id="852307391">
                          <w:marLeft w:val="0"/>
                          <w:marRight w:val="0"/>
                          <w:marTop w:val="0"/>
                          <w:marBottom w:val="0"/>
                          <w:divBdr>
                            <w:top w:val="none" w:sz="0" w:space="0" w:color="auto"/>
                            <w:left w:val="none" w:sz="0" w:space="0" w:color="auto"/>
                            <w:bottom w:val="none" w:sz="0" w:space="0" w:color="auto"/>
                            <w:right w:val="none" w:sz="0" w:space="0" w:color="auto"/>
                          </w:divBdr>
                        </w:div>
                        <w:div w:id="867571548">
                          <w:marLeft w:val="0"/>
                          <w:marRight w:val="0"/>
                          <w:marTop w:val="0"/>
                          <w:marBottom w:val="0"/>
                          <w:divBdr>
                            <w:top w:val="none" w:sz="0" w:space="0" w:color="auto"/>
                            <w:left w:val="none" w:sz="0" w:space="0" w:color="auto"/>
                            <w:bottom w:val="none" w:sz="0" w:space="0" w:color="auto"/>
                            <w:right w:val="none" w:sz="0" w:space="0" w:color="auto"/>
                          </w:divBdr>
                        </w:div>
                        <w:div w:id="938173882">
                          <w:marLeft w:val="0"/>
                          <w:marRight w:val="0"/>
                          <w:marTop w:val="0"/>
                          <w:marBottom w:val="0"/>
                          <w:divBdr>
                            <w:top w:val="none" w:sz="0" w:space="0" w:color="auto"/>
                            <w:left w:val="none" w:sz="0" w:space="0" w:color="auto"/>
                            <w:bottom w:val="none" w:sz="0" w:space="0" w:color="auto"/>
                            <w:right w:val="none" w:sz="0" w:space="0" w:color="auto"/>
                          </w:divBdr>
                        </w:div>
                        <w:div w:id="938369486">
                          <w:marLeft w:val="0"/>
                          <w:marRight w:val="0"/>
                          <w:marTop w:val="0"/>
                          <w:marBottom w:val="0"/>
                          <w:divBdr>
                            <w:top w:val="none" w:sz="0" w:space="0" w:color="auto"/>
                            <w:left w:val="none" w:sz="0" w:space="0" w:color="auto"/>
                            <w:bottom w:val="none" w:sz="0" w:space="0" w:color="auto"/>
                            <w:right w:val="none" w:sz="0" w:space="0" w:color="auto"/>
                          </w:divBdr>
                        </w:div>
                        <w:div w:id="953515168">
                          <w:marLeft w:val="0"/>
                          <w:marRight w:val="0"/>
                          <w:marTop w:val="0"/>
                          <w:marBottom w:val="0"/>
                          <w:divBdr>
                            <w:top w:val="none" w:sz="0" w:space="0" w:color="auto"/>
                            <w:left w:val="none" w:sz="0" w:space="0" w:color="auto"/>
                            <w:bottom w:val="none" w:sz="0" w:space="0" w:color="auto"/>
                            <w:right w:val="none" w:sz="0" w:space="0" w:color="auto"/>
                          </w:divBdr>
                        </w:div>
                        <w:div w:id="1002200247">
                          <w:marLeft w:val="0"/>
                          <w:marRight w:val="0"/>
                          <w:marTop w:val="0"/>
                          <w:marBottom w:val="0"/>
                          <w:divBdr>
                            <w:top w:val="none" w:sz="0" w:space="0" w:color="auto"/>
                            <w:left w:val="none" w:sz="0" w:space="0" w:color="auto"/>
                            <w:bottom w:val="none" w:sz="0" w:space="0" w:color="auto"/>
                            <w:right w:val="none" w:sz="0" w:space="0" w:color="auto"/>
                          </w:divBdr>
                        </w:div>
                        <w:div w:id="1013413058">
                          <w:marLeft w:val="0"/>
                          <w:marRight w:val="0"/>
                          <w:marTop w:val="0"/>
                          <w:marBottom w:val="0"/>
                          <w:divBdr>
                            <w:top w:val="none" w:sz="0" w:space="0" w:color="auto"/>
                            <w:left w:val="none" w:sz="0" w:space="0" w:color="auto"/>
                            <w:bottom w:val="none" w:sz="0" w:space="0" w:color="auto"/>
                            <w:right w:val="none" w:sz="0" w:space="0" w:color="auto"/>
                          </w:divBdr>
                        </w:div>
                        <w:div w:id="1040975869">
                          <w:marLeft w:val="0"/>
                          <w:marRight w:val="0"/>
                          <w:marTop w:val="0"/>
                          <w:marBottom w:val="0"/>
                          <w:divBdr>
                            <w:top w:val="none" w:sz="0" w:space="0" w:color="auto"/>
                            <w:left w:val="none" w:sz="0" w:space="0" w:color="auto"/>
                            <w:bottom w:val="none" w:sz="0" w:space="0" w:color="auto"/>
                            <w:right w:val="none" w:sz="0" w:space="0" w:color="auto"/>
                          </w:divBdr>
                        </w:div>
                        <w:div w:id="1120104755">
                          <w:marLeft w:val="0"/>
                          <w:marRight w:val="0"/>
                          <w:marTop w:val="0"/>
                          <w:marBottom w:val="0"/>
                          <w:divBdr>
                            <w:top w:val="none" w:sz="0" w:space="0" w:color="auto"/>
                            <w:left w:val="none" w:sz="0" w:space="0" w:color="auto"/>
                            <w:bottom w:val="none" w:sz="0" w:space="0" w:color="auto"/>
                            <w:right w:val="none" w:sz="0" w:space="0" w:color="auto"/>
                          </w:divBdr>
                        </w:div>
                        <w:div w:id="1175415590">
                          <w:marLeft w:val="0"/>
                          <w:marRight w:val="0"/>
                          <w:marTop w:val="0"/>
                          <w:marBottom w:val="0"/>
                          <w:divBdr>
                            <w:top w:val="none" w:sz="0" w:space="0" w:color="auto"/>
                            <w:left w:val="none" w:sz="0" w:space="0" w:color="auto"/>
                            <w:bottom w:val="none" w:sz="0" w:space="0" w:color="auto"/>
                            <w:right w:val="none" w:sz="0" w:space="0" w:color="auto"/>
                          </w:divBdr>
                        </w:div>
                        <w:div w:id="1186482932">
                          <w:marLeft w:val="0"/>
                          <w:marRight w:val="0"/>
                          <w:marTop w:val="0"/>
                          <w:marBottom w:val="0"/>
                          <w:divBdr>
                            <w:top w:val="none" w:sz="0" w:space="0" w:color="auto"/>
                            <w:left w:val="none" w:sz="0" w:space="0" w:color="auto"/>
                            <w:bottom w:val="none" w:sz="0" w:space="0" w:color="auto"/>
                            <w:right w:val="none" w:sz="0" w:space="0" w:color="auto"/>
                          </w:divBdr>
                        </w:div>
                        <w:div w:id="1295912787">
                          <w:marLeft w:val="0"/>
                          <w:marRight w:val="0"/>
                          <w:marTop w:val="0"/>
                          <w:marBottom w:val="0"/>
                          <w:divBdr>
                            <w:top w:val="none" w:sz="0" w:space="0" w:color="auto"/>
                            <w:left w:val="none" w:sz="0" w:space="0" w:color="auto"/>
                            <w:bottom w:val="none" w:sz="0" w:space="0" w:color="auto"/>
                            <w:right w:val="none" w:sz="0" w:space="0" w:color="auto"/>
                          </w:divBdr>
                        </w:div>
                        <w:div w:id="1305356648">
                          <w:marLeft w:val="0"/>
                          <w:marRight w:val="0"/>
                          <w:marTop w:val="0"/>
                          <w:marBottom w:val="0"/>
                          <w:divBdr>
                            <w:top w:val="none" w:sz="0" w:space="0" w:color="auto"/>
                            <w:left w:val="none" w:sz="0" w:space="0" w:color="auto"/>
                            <w:bottom w:val="none" w:sz="0" w:space="0" w:color="auto"/>
                            <w:right w:val="none" w:sz="0" w:space="0" w:color="auto"/>
                          </w:divBdr>
                        </w:div>
                        <w:div w:id="1319729385">
                          <w:marLeft w:val="0"/>
                          <w:marRight w:val="0"/>
                          <w:marTop w:val="0"/>
                          <w:marBottom w:val="0"/>
                          <w:divBdr>
                            <w:top w:val="none" w:sz="0" w:space="0" w:color="auto"/>
                            <w:left w:val="none" w:sz="0" w:space="0" w:color="auto"/>
                            <w:bottom w:val="none" w:sz="0" w:space="0" w:color="auto"/>
                            <w:right w:val="none" w:sz="0" w:space="0" w:color="auto"/>
                          </w:divBdr>
                        </w:div>
                        <w:div w:id="1348560610">
                          <w:marLeft w:val="0"/>
                          <w:marRight w:val="0"/>
                          <w:marTop w:val="0"/>
                          <w:marBottom w:val="0"/>
                          <w:divBdr>
                            <w:top w:val="none" w:sz="0" w:space="0" w:color="auto"/>
                            <w:left w:val="none" w:sz="0" w:space="0" w:color="auto"/>
                            <w:bottom w:val="none" w:sz="0" w:space="0" w:color="auto"/>
                            <w:right w:val="none" w:sz="0" w:space="0" w:color="auto"/>
                          </w:divBdr>
                        </w:div>
                        <w:div w:id="1364212218">
                          <w:marLeft w:val="0"/>
                          <w:marRight w:val="0"/>
                          <w:marTop w:val="0"/>
                          <w:marBottom w:val="0"/>
                          <w:divBdr>
                            <w:top w:val="none" w:sz="0" w:space="0" w:color="auto"/>
                            <w:left w:val="none" w:sz="0" w:space="0" w:color="auto"/>
                            <w:bottom w:val="none" w:sz="0" w:space="0" w:color="auto"/>
                            <w:right w:val="none" w:sz="0" w:space="0" w:color="auto"/>
                          </w:divBdr>
                        </w:div>
                        <w:div w:id="1394232929">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1419213417">
                          <w:marLeft w:val="0"/>
                          <w:marRight w:val="0"/>
                          <w:marTop w:val="0"/>
                          <w:marBottom w:val="0"/>
                          <w:divBdr>
                            <w:top w:val="none" w:sz="0" w:space="0" w:color="auto"/>
                            <w:left w:val="none" w:sz="0" w:space="0" w:color="auto"/>
                            <w:bottom w:val="none" w:sz="0" w:space="0" w:color="auto"/>
                            <w:right w:val="none" w:sz="0" w:space="0" w:color="auto"/>
                          </w:divBdr>
                        </w:div>
                        <w:div w:id="1420559925">
                          <w:marLeft w:val="0"/>
                          <w:marRight w:val="0"/>
                          <w:marTop w:val="0"/>
                          <w:marBottom w:val="0"/>
                          <w:divBdr>
                            <w:top w:val="none" w:sz="0" w:space="0" w:color="auto"/>
                            <w:left w:val="none" w:sz="0" w:space="0" w:color="auto"/>
                            <w:bottom w:val="none" w:sz="0" w:space="0" w:color="auto"/>
                            <w:right w:val="none" w:sz="0" w:space="0" w:color="auto"/>
                          </w:divBdr>
                        </w:div>
                        <w:div w:id="1535117381">
                          <w:marLeft w:val="0"/>
                          <w:marRight w:val="0"/>
                          <w:marTop w:val="0"/>
                          <w:marBottom w:val="0"/>
                          <w:divBdr>
                            <w:top w:val="none" w:sz="0" w:space="0" w:color="auto"/>
                            <w:left w:val="none" w:sz="0" w:space="0" w:color="auto"/>
                            <w:bottom w:val="none" w:sz="0" w:space="0" w:color="auto"/>
                            <w:right w:val="none" w:sz="0" w:space="0" w:color="auto"/>
                          </w:divBdr>
                        </w:div>
                        <w:div w:id="1546021262">
                          <w:marLeft w:val="0"/>
                          <w:marRight w:val="0"/>
                          <w:marTop w:val="0"/>
                          <w:marBottom w:val="0"/>
                          <w:divBdr>
                            <w:top w:val="none" w:sz="0" w:space="0" w:color="auto"/>
                            <w:left w:val="none" w:sz="0" w:space="0" w:color="auto"/>
                            <w:bottom w:val="none" w:sz="0" w:space="0" w:color="auto"/>
                            <w:right w:val="none" w:sz="0" w:space="0" w:color="auto"/>
                          </w:divBdr>
                        </w:div>
                        <w:div w:id="1552226778">
                          <w:marLeft w:val="0"/>
                          <w:marRight w:val="0"/>
                          <w:marTop w:val="0"/>
                          <w:marBottom w:val="0"/>
                          <w:divBdr>
                            <w:top w:val="none" w:sz="0" w:space="0" w:color="auto"/>
                            <w:left w:val="none" w:sz="0" w:space="0" w:color="auto"/>
                            <w:bottom w:val="none" w:sz="0" w:space="0" w:color="auto"/>
                            <w:right w:val="none" w:sz="0" w:space="0" w:color="auto"/>
                          </w:divBdr>
                        </w:div>
                        <w:div w:id="1587878310">
                          <w:marLeft w:val="0"/>
                          <w:marRight w:val="0"/>
                          <w:marTop w:val="0"/>
                          <w:marBottom w:val="0"/>
                          <w:divBdr>
                            <w:top w:val="none" w:sz="0" w:space="0" w:color="auto"/>
                            <w:left w:val="none" w:sz="0" w:space="0" w:color="auto"/>
                            <w:bottom w:val="none" w:sz="0" w:space="0" w:color="auto"/>
                            <w:right w:val="none" w:sz="0" w:space="0" w:color="auto"/>
                          </w:divBdr>
                        </w:div>
                        <w:div w:id="1605382677">
                          <w:marLeft w:val="0"/>
                          <w:marRight w:val="0"/>
                          <w:marTop w:val="0"/>
                          <w:marBottom w:val="0"/>
                          <w:divBdr>
                            <w:top w:val="none" w:sz="0" w:space="0" w:color="auto"/>
                            <w:left w:val="none" w:sz="0" w:space="0" w:color="auto"/>
                            <w:bottom w:val="none" w:sz="0" w:space="0" w:color="auto"/>
                            <w:right w:val="none" w:sz="0" w:space="0" w:color="auto"/>
                          </w:divBdr>
                        </w:div>
                        <w:div w:id="1616978542">
                          <w:marLeft w:val="0"/>
                          <w:marRight w:val="0"/>
                          <w:marTop w:val="0"/>
                          <w:marBottom w:val="0"/>
                          <w:divBdr>
                            <w:top w:val="none" w:sz="0" w:space="0" w:color="auto"/>
                            <w:left w:val="none" w:sz="0" w:space="0" w:color="auto"/>
                            <w:bottom w:val="none" w:sz="0" w:space="0" w:color="auto"/>
                            <w:right w:val="none" w:sz="0" w:space="0" w:color="auto"/>
                          </w:divBdr>
                        </w:div>
                        <w:div w:id="1636982517">
                          <w:marLeft w:val="0"/>
                          <w:marRight w:val="0"/>
                          <w:marTop w:val="0"/>
                          <w:marBottom w:val="0"/>
                          <w:divBdr>
                            <w:top w:val="none" w:sz="0" w:space="0" w:color="auto"/>
                            <w:left w:val="none" w:sz="0" w:space="0" w:color="auto"/>
                            <w:bottom w:val="none" w:sz="0" w:space="0" w:color="auto"/>
                            <w:right w:val="none" w:sz="0" w:space="0" w:color="auto"/>
                          </w:divBdr>
                        </w:div>
                        <w:div w:id="1637367158">
                          <w:marLeft w:val="0"/>
                          <w:marRight w:val="0"/>
                          <w:marTop w:val="0"/>
                          <w:marBottom w:val="0"/>
                          <w:divBdr>
                            <w:top w:val="none" w:sz="0" w:space="0" w:color="auto"/>
                            <w:left w:val="none" w:sz="0" w:space="0" w:color="auto"/>
                            <w:bottom w:val="none" w:sz="0" w:space="0" w:color="auto"/>
                            <w:right w:val="none" w:sz="0" w:space="0" w:color="auto"/>
                          </w:divBdr>
                        </w:div>
                        <w:div w:id="1676569171">
                          <w:marLeft w:val="0"/>
                          <w:marRight w:val="0"/>
                          <w:marTop w:val="0"/>
                          <w:marBottom w:val="0"/>
                          <w:divBdr>
                            <w:top w:val="none" w:sz="0" w:space="0" w:color="auto"/>
                            <w:left w:val="none" w:sz="0" w:space="0" w:color="auto"/>
                            <w:bottom w:val="none" w:sz="0" w:space="0" w:color="auto"/>
                            <w:right w:val="none" w:sz="0" w:space="0" w:color="auto"/>
                          </w:divBdr>
                        </w:div>
                        <w:div w:id="1732537391">
                          <w:marLeft w:val="0"/>
                          <w:marRight w:val="0"/>
                          <w:marTop w:val="0"/>
                          <w:marBottom w:val="0"/>
                          <w:divBdr>
                            <w:top w:val="none" w:sz="0" w:space="0" w:color="auto"/>
                            <w:left w:val="none" w:sz="0" w:space="0" w:color="auto"/>
                            <w:bottom w:val="none" w:sz="0" w:space="0" w:color="auto"/>
                            <w:right w:val="none" w:sz="0" w:space="0" w:color="auto"/>
                          </w:divBdr>
                        </w:div>
                        <w:div w:id="1754667363">
                          <w:marLeft w:val="0"/>
                          <w:marRight w:val="0"/>
                          <w:marTop w:val="0"/>
                          <w:marBottom w:val="0"/>
                          <w:divBdr>
                            <w:top w:val="none" w:sz="0" w:space="0" w:color="auto"/>
                            <w:left w:val="none" w:sz="0" w:space="0" w:color="auto"/>
                            <w:bottom w:val="none" w:sz="0" w:space="0" w:color="auto"/>
                            <w:right w:val="none" w:sz="0" w:space="0" w:color="auto"/>
                          </w:divBdr>
                        </w:div>
                        <w:div w:id="1764453668">
                          <w:marLeft w:val="0"/>
                          <w:marRight w:val="0"/>
                          <w:marTop w:val="0"/>
                          <w:marBottom w:val="0"/>
                          <w:divBdr>
                            <w:top w:val="none" w:sz="0" w:space="0" w:color="auto"/>
                            <w:left w:val="none" w:sz="0" w:space="0" w:color="auto"/>
                            <w:bottom w:val="none" w:sz="0" w:space="0" w:color="auto"/>
                            <w:right w:val="none" w:sz="0" w:space="0" w:color="auto"/>
                          </w:divBdr>
                        </w:div>
                        <w:div w:id="1802532472">
                          <w:marLeft w:val="0"/>
                          <w:marRight w:val="0"/>
                          <w:marTop w:val="0"/>
                          <w:marBottom w:val="0"/>
                          <w:divBdr>
                            <w:top w:val="none" w:sz="0" w:space="0" w:color="auto"/>
                            <w:left w:val="none" w:sz="0" w:space="0" w:color="auto"/>
                            <w:bottom w:val="none" w:sz="0" w:space="0" w:color="auto"/>
                            <w:right w:val="none" w:sz="0" w:space="0" w:color="auto"/>
                          </w:divBdr>
                        </w:div>
                        <w:div w:id="1862011477">
                          <w:marLeft w:val="0"/>
                          <w:marRight w:val="0"/>
                          <w:marTop w:val="0"/>
                          <w:marBottom w:val="0"/>
                          <w:divBdr>
                            <w:top w:val="none" w:sz="0" w:space="0" w:color="auto"/>
                            <w:left w:val="none" w:sz="0" w:space="0" w:color="auto"/>
                            <w:bottom w:val="none" w:sz="0" w:space="0" w:color="auto"/>
                            <w:right w:val="none" w:sz="0" w:space="0" w:color="auto"/>
                          </w:divBdr>
                        </w:div>
                        <w:div w:id="1896887821">
                          <w:marLeft w:val="0"/>
                          <w:marRight w:val="0"/>
                          <w:marTop w:val="0"/>
                          <w:marBottom w:val="0"/>
                          <w:divBdr>
                            <w:top w:val="none" w:sz="0" w:space="0" w:color="auto"/>
                            <w:left w:val="none" w:sz="0" w:space="0" w:color="auto"/>
                            <w:bottom w:val="none" w:sz="0" w:space="0" w:color="auto"/>
                            <w:right w:val="none" w:sz="0" w:space="0" w:color="auto"/>
                          </w:divBdr>
                        </w:div>
                        <w:div w:id="1930851729">
                          <w:marLeft w:val="0"/>
                          <w:marRight w:val="0"/>
                          <w:marTop w:val="0"/>
                          <w:marBottom w:val="0"/>
                          <w:divBdr>
                            <w:top w:val="none" w:sz="0" w:space="0" w:color="auto"/>
                            <w:left w:val="none" w:sz="0" w:space="0" w:color="auto"/>
                            <w:bottom w:val="none" w:sz="0" w:space="0" w:color="auto"/>
                            <w:right w:val="none" w:sz="0" w:space="0" w:color="auto"/>
                          </w:divBdr>
                        </w:div>
                        <w:div w:id="2003046124">
                          <w:marLeft w:val="0"/>
                          <w:marRight w:val="0"/>
                          <w:marTop w:val="0"/>
                          <w:marBottom w:val="0"/>
                          <w:divBdr>
                            <w:top w:val="none" w:sz="0" w:space="0" w:color="auto"/>
                            <w:left w:val="none" w:sz="0" w:space="0" w:color="auto"/>
                            <w:bottom w:val="none" w:sz="0" w:space="0" w:color="auto"/>
                            <w:right w:val="none" w:sz="0" w:space="0" w:color="auto"/>
                          </w:divBdr>
                        </w:div>
                        <w:div w:id="2026399303">
                          <w:marLeft w:val="0"/>
                          <w:marRight w:val="0"/>
                          <w:marTop w:val="0"/>
                          <w:marBottom w:val="0"/>
                          <w:divBdr>
                            <w:top w:val="none" w:sz="0" w:space="0" w:color="auto"/>
                            <w:left w:val="none" w:sz="0" w:space="0" w:color="auto"/>
                            <w:bottom w:val="none" w:sz="0" w:space="0" w:color="auto"/>
                            <w:right w:val="none" w:sz="0" w:space="0" w:color="auto"/>
                          </w:divBdr>
                        </w:div>
                        <w:div w:id="2081176441">
                          <w:marLeft w:val="0"/>
                          <w:marRight w:val="0"/>
                          <w:marTop w:val="0"/>
                          <w:marBottom w:val="0"/>
                          <w:divBdr>
                            <w:top w:val="none" w:sz="0" w:space="0" w:color="auto"/>
                            <w:left w:val="none" w:sz="0" w:space="0" w:color="auto"/>
                            <w:bottom w:val="none" w:sz="0" w:space="0" w:color="auto"/>
                            <w:right w:val="none" w:sz="0" w:space="0" w:color="auto"/>
                          </w:divBdr>
                        </w:div>
                        <w:div w:id="2085295434">
                          <w:marLeft w:val="0"/>
                          <w:marRight w:val="0"/>
                          <w:marTop w:val="0"/>
                          <w:marBottom w:val="0"/>
                          <w:divBdr>
                            <w:top w:val="none" w:sz="0" w:space="0" w:color="auto"/>
                            <w:left w:val="none" w:sz="0" w:space="0" w:color="auto"/>
                            <w:bottom w:val="none" w:sz="0" w:space="0" w:color="auto"/>
                            <w:right w:val="none" w:sz="0" w:space="0" w:color="auto"/>
                          </w:divBdr>
                        </w:div>
                        <w:div w:id="2130465113">
                          <w:marLeft w:val="0"/>
                          <w:marRight w:val="0"/>
                          <w:marTop w:val="0"/>
                          <w:marBottom w:val="0"/>
                          <w:divBdr>
                            <w:top w:val="none" w:sz="0" w:space="0" w:color="auto"/>
                            <w:left w:val="none" w:sz="0" w:space="0" w:color="auto"/>
                            <w:bottom w:val="none" w:sz="0" w:space="0" w:color="auto"/>
                            <w:right w:val="none" w:sz="0" w:space="0" w:color="auto"/>
                          </w:divBdr>
                        </w:div>
                        <w:div w:id="213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847025">
          <w:marLeft w:val="0"/>
          <w:marRight w:val="0"/>
          <w:marTop w:val="0"/>
          <w:marBottom w:val="0"/>
          <w:divBdr>
            <w:top w:val="none" w:sz="0" w:space="0" w:color="auto"/>
            <w:left w:val="none" w:sz="0" w:space="0" w:color="auto"/>
            <w:bottom w:val="none" w:sz="0" w:space="0" w:color="auto"/>
            <w:right w:val="none" w:sz="0" w:space="0" w:color="auto"/>
          </w:divBdr>
          <w:divsChild>
            <w:div w:id="1321159839">
              <w:marLeft w:val="0"/>
              <w:marRight w:val="0"/>
              <w:marTop w:val="0"/>
              <w:marBottom w:val="0"/>
              <w:divBdr>
                <w:top w:val="none" w:sz="0" w:space="0" w:color="auto"/>
                <w:left w:val="none" w:sz="0" w:space="0" w:color="auto"/>
                <w:bottom w:val="none" w:sz="0" w:space="0" w:color="auto"/>
                <w:right w:val="none" w:sz="0" w:space="0" w:color="auto"/>
              </w:divBdr>
              <w:divsChild>
                <w:div w:id="2035879668">
                  <w:marLeft w:val="0"/>
                  <w:marRight w:val="0"/>
                  <w:marTop w:val="0"/>
                  <w:marBottom w:val="0"/>
                  <w:divBdr>
                    <w:top w:val="none" w:sz="0" w:space="0" w:color="auto"/>
                    <w:left w:val="none" w:sz="0" w:space="0" w:color="auto"/>
                    <w:bottom w:val="none" w:sz="0" w:space="0" w:color="auto"/>
                    <w:right w:val="none" w:sz="0" w:space="0" w:color="auto"/>
                  </w:divBdr>
                </w:div>
                <w:div w:id="36009256">
                  <w:marLeft w:val="0"/>
                  <w:marRight w:val="0"/>
                  <w:marTop w:val="0"/>
                  <w:marBottom w:val="0"/>
                  <w:divBdr>
                    <w:top w:val="none" w:sz="0" w:space="0" w:color="auto"/>
                    <w:left w:val="none" w:sz="0" w:space="0" w:color="auto"/>
                    <w:bottom w:val="none" w:sz="0" w:space="0" w:color="auto"/>
                    <w:right w:val="none" w:sz="0" w:space="0" w:color="auto"/>
                  </w:divBdr>
                </w:div>
                <w:div w:id="1682857048">
                  <w:marLeft w:val="0"/>
                  <w:marRight w:val="0"/>
                  <w:marTop w:val="0"/>
                  <w:marBottom w:val="0"/>
                  <w:divBdr>
                    <w:top w:val="none" w:sz="0" w:space="0" w:color="auto"/>
                    <w:left w:val="none" w:sz="0" w:space="0" w:color="auto"/>
                    <w:bottom w:val="none" w:sz="0" w:space="0" w:color="auto"/>
                    <w:right w:val="none" w:sz="0" w:space="0" w:color="auto"/>
                  </w:divBdr>
                  <w:divsChild>
                    <w:div w:id="1517840063">
                      <w:marLeft w:val="0"/>
                      <w:marRight w:val="0"/>
                      <w:marTop w:val="0"/>
                      <w:marBottom w:val="0"/>
                      <w:divBdr>
                        <w:top w:val="none" w:sz="0" w:space="0" w:color="auto"/>
                        <w:left w:val="none" w:sz="0" w:space="0" w:color="auto"/>
                        <w:bottom w:val="none" w:sz="0" w:space="0" w:color="auto"/>
                        <w:right w:val="none" w:sz="0" w:space="0" w:color="auto"/>
                      </w:divBdr>
                      <w:divsChild>
                        <w:div w:id="66100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3383">
                  <w:marLeft w:val="0"/>
                  <w:marRight w:val="0"/>
                  <w:marTop w:val="0"/>
                  <w:marBottom w:val="0"/>
                  <w:divBdr>
                    <w:top w:val="none" w:sz="0" w:space="0" w:color="auto"/>
                    <w:left w:val="none" w:sz="0" w:space="0" w:color="auto"/>
                    <w:bottom w:val="none" w:sz="0" w:space="0" w:color="auto"/>
                    <w:right w:val="none" w:sz="0" w:space="0" w:color="auto"/>
                  </w:divBdr>
                  <w:divsChild>
                    <w:div w:id="999698152">
                      <w:marLeft w:val="0"/>
                      <w:marRight w:val="0"/>
                      <w:marTop w:val="0"/>
                      <w:marBottom w:val="0"/>
                      <w:divBdr>
                        <w:top w:val="none" w:sz="0" w:space="0" w:color="auto"/>
                        <w:left w:val="none" w:sz="0" w:space="0" w:color="auto"/>
                        <w:bottom w:val="none" w:sz="0" w:space="0" w:color="auto"/>
                        <w:right w:val="none" w:sz="0" w:space="0" w:color="auto"/>
                      </w:divBdr>
                      <w:divsChild>
                        <w:div w:id="1155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858189">
              <w:marLeft w:val="0"/>
              <w:marRight w:val="0"/>
              <w:marTop w:val="0"/>
              <w:marBottom w:val="0"/>
              <w:divBdr>
                <w:top w:val="none" w:sz="0" w:space="0" w:color="auto"/>
                <w:left w:val="none" w:sz="0" w:space="0" w:color="auto"/>
                <w:bottom w:val="none" w:sz="0" w:space="0" w:color="auto"/>
                <w:right w:val="none" w:sz="0" w:space="0" w:color="auto"/>
              </w:divBdr>
            </w:div>
            <w:div w:id="2107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494">
      <w:marLeft w:val="0"/>
      <w:marRight w:val="0"/>
      <w:marTop w:val="0"/>
      <w:marBottom w:val="0"/>
      <w:divBdr>
        <w:top w:val="none" w:sz="0" w:space="0" w:color="auto"/>
        <w:left w:val="none" w:sz="0" w:space="0" w:color="auto"/>
        <w:bottom w:val="none" w:sz="0" w:space="0" w:color="auto"/>
        <w:right w:val="none" w:sz="0" w:space="0" w:color="auto"/>
      </w:divBdr>
      <w:divsChild>
        <w:div w:id="231550358">
          <w:marLeft w:val="0"/>
          <w:marRight w:val="0"/>
          <w:marTop w:val="0"/>
          <w:marBottom w:val="0"/>
          <w:divBdr>
            <w:top w:val="none" w:sz="0" w:space="0" w:color="auto"/>
            <w:left w:val="none" w:sz="0" w:space="0" w:color="auto"/>
            <w:bottom w:val="none" w:sz="0" w:space="0" w:color="auto"/>
            <w:right w:val="none" w:sz="0" w:space="0" w:color="auto"/>
          </w:divBdr>
          <w:divsChild>
            <w:div w:id="2128966961">
              <w:marLeft w:val="0"/>
              <w:marRight w:val="0"/>
              <w:marTop w:val="0"/>
              <w:marBottom w:val="0"/>
              <w:divBdr>
                <w:top w:val="none" w:sz="0" w:space="0" w:color="auto"/>
                <w:left w:val="none" w:sz="0" w:space="0" w:color="auto"/>
                <w:bottom w:val="none" w:sz="0" w:space="0" w:color="auto"/>
                <w:right w:val="none" w:sz="0" w:space="0" w:color="auto"/>
              </w:divBdr>
            </w:div>
          </w:divsChild>
        </w:div>
        <w:div w:id="529073452">
          <w:marLeft w:val="0"/>
          <w:marRight w:val="0"/>
          <w:marTop w:val="0"/>
          <w:marBottom w:val="0"/>
          <w:divBdr>
            <w:top w:val="none" w:sz="0" w:space="0" w:color="auto"/>
            <w:left w:val="none" w:sz="0" w:space="0" w:color="auto"/>
            <w:bottom w:val="none" w:sz="0" w:space="0" w:color="auto"/>
            <w:right w:val="none" w:sz="0" w:space="0" w:color="auto"/>
          </w:divBdr>
          <w:divsChild>
            <w:div w:id="741559822">
              <w:marLeft w:val="0"/>
              <w:marRight w:val="0"/>
              <w:marTop w:val="0"/>
              <w:marBottom w:val="0"/>
              <w:divBdr>
                <w:top w:val="none" w:sz="0" w:space="0" w:color="auto"/>
                <w:left w:val="none" w:sz="0" w:space="0" w:color="auto"/>
                <w:bottom w:val="none" w:sz="0" w:space="0" w:color="auto"/>
                <w:right w:val="none" w:sz="0" w:space="0" w:color="auto"/>
              </w:divBdr>
            </w:div>
            <w:div w:id="949631762">
              <w:marLeft w:val="0"/>
              <w:marRight w:val="0"/>
              <w:marTop w:val="0"/>
              <w:marBottom w:val="0"/>
              <w:divBdr>
                <w:top w:val="none" w:sz="0" w:space="0" w:color="auto"/>
                <w:left w:val="none" w:sz="0" w:space="0" w:color="auto"/>
                <w:bottom w:val="none" w:sz="0" w:space="0" w:color="auto"/>
                <w:right w:val="none" w:sz="0" w:space="0" w:color="auto"/>
              </w:divBdr>
            </w:div>
          </w:divsChild>
        </w:div>
        <w:div w:id="793522465">
          <w:marLeft w:val="0"/>
          <w:marRight w:val="0"/>
          <w:marTop w:val="0"/>
          <w:marBottom w:val="0"/>
          <w:divBdr>
            <w:top w:val="none" w:sz="0" w:space="0" w:color="auto"/>
            <w:left w:val="none" w:sz="0" w:space="0" w:color="auto"/>
            <w:bottom w:val="none" w:sz="0" w:space="0" w:color="auto"/>
            <w:right w:val="none" w:sz="0" w:space="0" w:color="auto"/>
          </w:divBdr>
          <w:divsChild>
            <w:div w:id="794105506">
              <w:marLeft w:val="0"/>
              <w:marRight w:val="0"/>
              <w:marTop w:val="0"/>
              <w:marBottom w:val="0"/>
              <w:divBdr>
                <w:top w:val="none" w:sz="0" w:space="0" w:color="auto"/>
                <w:left w:val="none" w:sz="0" w:space="0" w:color="auto"/>
                <w:bottom w:val="none" w:sz="0" w:space="0" w:color="auto"/>
                <w:right w:val="none" w:sz="0" w:space="0" w:color="auto"/>
              </w:divBdr>
            </w:div>
            <w:div w:id="1426222456">
              <w:marLeft w:val="0"/>
              <w:marRight w:val="0"/>
              <w:marTop w:val="0"/>
              <w:marBottom w:val="0"/>
              <w:divBdr>
                <w:top w:val="none" w:sz="0" w:space="0" w:color="auto"/>
                <w:left w:val="none" w:sz="0" w:space="0" w:color="auto"/>
                <w:bottom w:val="none" w:sz="0" w:space="0" w:color="auto"/>
                <w:right w:val="none" w:sz="0" w:space="0" w:color="auto"/>
              </w:divBdr>
              <w:divsChild>
                <w:div w:id="1114322773">
                  <w:marLeft w:val="0"/>
                  <w:marRight w:val="0"/>
                  <w:marTop w:val="0"/>
                  <w:marBottom w:val="0"/>
                  <w:divBdr>
                    <w:top w:val="none" w:sz="0" w:space="0" w:color="auto"/>
                    <w:left w:val="none" w:sz="0" w:space="0" w:color="auto"/>
                    <w:bottom w:val="none" w:sz="0" w:space="0" w:color="auto"/>
                    <w:right w:val="none" w:sz="0" w:space="0" w:color="auto"/>
                  </w:divBdr>
                  <w:divsChild>
                    <w:div w:id="112793774">
                      <w:marLeft w:val="0"/>
                      <w:marRight w:val="0"/>
                      <w:marTop w:val="0"/>
                      <w:marBottom w:val="0"/>
                      <w:divBdr>
                        <w:top w:val="none" w:sz="0" w:space="0" w:color="auto"/>
                        <w:left w:val="none" w:sz="0" w:space="0" w:color="auto"/>
                        <w:bottom w:val="none" w:sz="0" w:space="0" w:color="auto"/>
                        <w:right w:val="none" w:sz="0" w:space="0" w:color="auto"/>
                      </w:divBdr>
                    </w:div>
                    <w:div w:id="247664649">
                      <w:marLeft w:val="0"/>
                      <w:marRight w:val="0"/>
                      <w:marTop w:val="0"/>
                      <w:marBottom w:val="0"/>
                      <w:divBdr>
                        <w:top w:val="none" w:sz="0" w:space="0" w:color="auto"/>
                        <w:left w:val="none" w:sz="0" w:space="0" w:color="auto"/>
                        <w:bottom w:val="none" w:sz="0" w:space="0" w:color="auto"/>
                        <w:right w:val="none" w:sz="0" w:space="0" w:color="auto"/>
                      </w:divBdr>
                    </w:div>
                    <w:div w:id="1456218627">
                      <w:marLeft w:val="0"/>
                      <w:marRight w:val="0"/>
                      <w:marTop w:val="0"/>
                      <w:marBottom w:val="0"/>
                      <w:divBdr>
                        <w:top w:val="none" w:sz="0" w:space="0" w:color="auto"/>
                        <w:left w:val="none" w:sz="0" w:space="0" w:color="auto"/>
                        <w:bottom w:val="none" w:sz="0" w:space="0" w:color="auto"/>
                        <w:right w:val="none" w:sz="0" w:space="0" w:color="auto"/>
                      </w:divBdr>
                    </w:div>
                    <w:div w:id="541091655">
                      <w:marLeft w:val="0"/>
                      <w:marRight w:val="0"/>
                      <w:marTop w:val="0"/>
                      <w:marBottom w:val="0"/>
                      <w:divBdr>
                        <w:top w:val="none" w:sz="0" w:space="0" w:color="auto"/>
                        <w:left w:val="none" w:sz="0" w:space="0" w:color="auto"/>
                        <w:bottom w:val="none" w:sz="0" w:space="0" w:color="auto"/>
                        <w:right w:val="none" w:sz="0" w:space="0" w:color="auto"/>
                      </w:divBdr>
                      <w:divsChild>
                        <w:div w:id="71394113">
                          <w:marLeft w:val="0"/>
                          <w:marRight w:val="0"/>
                          <w:marTop w:val="0"/>
                          <w:marBottom w:val="0"/>
                          <w:divBdr>
                            <w:top w:val="none" w:sz="0" w:space="0" w:color="auto"/>
                            <w:left w:val="none" w:sz="0" w:space="0" w:color="auto"/>
                            <w:bottom w:val="none" w:sz="0" w:space="0" w:color="auto"/>
                            <w:right w:val="none" w:sz="0" w:space="0" w:color="auto"/>
                          </w:divBdr>
                        </w:div>
                        <w:div w:id="490030125">
                          <w:marLeft w:val="0"/>
                          <w:marRight w:val="0"/>
                          <w:marTop w:val="0"/>
                          <w:marBottom w:val="0"/>
                          <w:divBdr>
                            <w:top w:val="none" w:sz="0" w:space="0" w:color="auto"/>
                            <w:left w:val="none" w:sz="0" w:space="0" w:color="auto"/>
                            <w:bottom w:val="none" w:sz="0" w:space="0" w:color="auto"/>
                            <w:right w:val="none" w:sz="0" w:space="0" w:color="auto"/>
                          </w:divBdr>
                          <w:divsChild>
                            <w:div w:id="17983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665933">
                  <w:marLeft w:val="0"/>
                  <w:marRight w:val="0"/>
                  <w:marTop w:val="0"/>
                  <w:marBottom w:val="0"/>
                  <w:divBdr>
                    <w:top w:val="none" w:sz="0" w:space="0" w:color="auto"/>
                    <w:left w:val="none" w:sz="0" w:space="0" w:color="auto"/>
                    <w:bottom w:val="none" w:sz="0" w:space="0" w:color="auto"/>
                    <w:right w:val="none" w:sz="0" w:space="0" w:color="auto"/>
                  </w:divBdr>
                  <w:divsChild>
                    <w:div w:id="106312082">
                      <w:marLeft w:val="0"/>
                      <w:marRight w:val="0"/>
                      <w:marTop w:val="0"/>
                      <w:marBottom w:val="0"/>
                      <w:divBdr>
                        <w:top w:val="none" w:sz="0" w:space="0" w:color="auto"/>
                        <w:left w:val="none" w:sz="0" w:space="0" w:color="auto"/>
                        <w:bottom w:val="none" w:sz="0" w:space="0" w:color="auto"/>
                        <w:right w:val="none" w:sz="0" w:space="0" w:color="auto"/>
                      </w:divBdr>
                    </w:div>
                    <w:div w:id="1400208259">
                      <w:marLeft w:val="0"/>
                      <w:marRight w:val="0"/>
                      <w:marTop w:val="0"/>
                      <w:marBottom w:val="0"/>
                      <w:divBdr>
                        <w:top w:val="none" w:sz="0" w:space="0" w:color="auto"/>
                        <w:left w:val="none" w:sz="0" w:space="0" w:color="auto"/>
                        <w:bottom w:val="none" w:sz="0" w:space="0" w:color="auto"/>
                        <w:right w:val="none" w:sz="0" w:space="0" w:color="auto"/>
                      </w:divBdr>
                    </w:div>
                    <w:div w:id="1742412851">
                      <w:marLeft w:val="0"/>
                      <w:marRight w:val="0"/>
                      <w:marTop w:val="0"/>
                      <w:marBottom w:val="0"/>
                      <w:divBdr>
                        <w:top w:val="none" w:sz="0" w:space="0" w:color="auto"/>
                        <w:left w:val="none" w:sz="0" w:space="0" w:color="auto"/>
                        <w:bottom w:val="none" w:sz="0" w:space="0" w:color="auto"/>
                        <w:right w:val="none" w:sz="0" w:space="0" w:color="auto"/>
                      </w:divBdr>
                    </w:div>
                    <w:div w:id="1881748804">
                      <w:marLeft w:val="0"/>
                      <w:marRight w:val="0"/>
                      <w:marTop w:val="0"/>
                      <w:marBottom w:val="0"/>
                      <w:divBdr>
                        <w:top w:val="none" w:sz="0" w:space="0" w:color="auto"/>
                        <w:left w:val="none" w:sz="0" w:space="0" w:color="auto"/>
                        <w:bottom w:val="none" w:sz="0" w:space="0" w:color="auto"/>
                        <w:right w:val="none" w:sz="0" w:space="0" w:color="auto"/>
                      </w:divBdr>
                    </w:div>
                    <w:div w:id="2056736222">
                      <w:marLeft w:val="0"/>
                      <w:marRight w:val="0"/>
                      <w:marTop w:val="0"/>
                      <w:marBottom w:val="0"/>
                      <w:divBdr>
                        <w:top w:val="none" w:sz="0" w:space="0" w:color="auto"/>
                        <w:left w:val="none" w:sz="0" w:space="0" w:color="auto"/>
                        <w:bottom w:val="none" w:sz="0" w:space="0" w:color="auto"/>
                        <w:right w:val="none" w:sz="0" w:space="0" w:color="auto"/>
                      </w:divBdr>
                    </w:div>
                  </w:divsChild>
                </w:div>
                <w:div w:id="1782382996">
                  <w:marLeft w:val="0"/>
                  <w:marRight w:val="0"/>
                  <w:marTop w:val="0"/>
                  <w:marBottom w:val="0"/>
                  <w:divBdr>
                    <w:top w:val="none" w:sz="0" w:space="0" w:color="auto"/>
                    <w:left w:val="none" w:sz="0" w:space="0" w:color="auto"/>
                    <w:bottom w:val="none" w:sz="0" w:space="0" w:color="auto"/>
                    <w:right w:val="none" w:sz="0" w:space="0" w:color="auto"/>
                  </w:divBdr>
                  <w:divsChild>
                    <w:div w:id="72901883">
                      <w:marLeft w:val="0"/>
                      <w:marRight w:val="0"/>
                      <w:marTop w:val="0"/>
                      <w:marBottom w:val="0"/>
                      <w:divBdr>
                        <w:top w:val="none" w:sz="0" w:space="0" w:color="auto"/>
                        <w:left w:val="none" w:sz="0" w:space="0" w:color="auto"/>
                        <w:bottom w:val="none" w:sz="0" w:space="0" w:color="auto"/>
                        <w:right w:val="none" w:sz="0" w:space="0" w:color="auto"/>
                      </w:divBdr>
                    </w:div>
                    <w:div w:id="983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1462">
              <w:marLeft w:val="0"/>
              <w:marRight w:val="0"/>
              <w:marTop w:val="0"/>
              <w:marBottom w:val="0"/>
              <w:divBdr>
                <w:top w:val="none" w:sz="0" w:space="0" w:color="auto"/>
                <w:left w:val="none" w:sz="0" w:space="0" w:color="auto"/>
                <w:bottom w:val="none" w:sz="0" w:space="0" w:color="auto"/>
                <w:right w:val="none" w:sz="0" w:space="0" w:color="auto"/>
              </w:divBdr>
              <w:divsChild>
                <w:div w:id="712923208">
                  <w:marLeft w:val="0"/>
                  <w:marRight w:val="0"/>
                  <w:marTop w:val="0"/>
                  <w:marBottom w:val="0"/>
                  <w:divBdr>
                    <w:top w:val="none" w:sz="0" w:space="0" w:color="auto"/>
                    <w:left w:val="none" w:sz="0" w:space="0" w:color="auto"/>
                    <w:bottom w:val="none" w:sz="0" w:space="0" w:color="auto"/>
                    <w:right w:val="none" w:sz="0" w:space="0" w:color="auto"/>
                  </w:divBdr>
                </w:div>
                <w:div w:id="1861164852">
                  <w:marLeft w:val="0"/>
                  <w:marRight w:val="0"/>
                  <w:marTop w:val="0"/>
                  <w:marBottom w:val="0"/>
                  <w:divBdr>
                    <w:top w:val="none" w:sz="0" w:space="0" w:color="auto"/>
                    <w:left w:val="none" w:sz="0" w:space="0" w:color="auto"/>
                    <w:bottom w:val="none" w:sz="0" w:space="0" w:color="auto"/>
                    <w:right w:val="none" w:sz="0" w:space="0" w:color="auto"/>
                  </w:divBdr>
                </w:div>
                <w:div w:id="18753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47047">
          <w:marLeft w:val="0"/>
          <w:marRight w:val="0"/>
          <w:marTop w:val="0"/>
          <w:marBottom w:val="0"/>
          <w:divBdr>
            <w:top w:val="none" w:sz="0" w:space="0" w:color="auto"/>
            <w:left w:val="none" w:sz="0" w:space="0" w:color="auto"/>
            <w:bottom w:val="none" w:sz="0" w:space="0" w:color="auto"/>
            <w:right w:val="none" w:sz="0" w:space="0" w:color="auto"/>
          </w:divBdr>
          <w:divsChild>
            <w:div w:id="722632635">
              <w:marLeft w:val="0"/>
              <w:marRight w:val="0"/>
              <w:marTop w:val="0"/>
              <w:marBottom w:val="0"/>
              <w:divBdr>
                <w:top w:val="none" w:sz="0" w:space="0" w:color="auto"/>
                <w:left w:val="none" w:sz="0" w:space="0" w:color="auto"/>
                <w:bottom w:val="none" w:sz="0" w:space="0" w:color="auto"/>
                <w:right w:val="none" w:sz="0" w:space="0" w:color="auto"/>
              </w:divBdr>
            </w:div>
          </w:divsChild>
        </w:div>
        <w:div w:id="1581598096">
          <w:marLeft w:val="0"/>
          <w:marRight w:val="0"/>
          <w:marTop w:val="0"/>
          <w:marBottom w:val="0"/>
          <w:divBdr>
            <w:top w:val="none" w:sz="0" w:space="0" w:color="auto"/>
            <w:left w:val="none" w:sz="0" w:space="0" w:color="auto"/>
            <w:bottom w:val="none" w:sz="0" w:space="0" w:color="auto"/>
            <w:right w:val="none" w:sz="0" w:space="0" w:color="auto"/>
          </w:divBdr>
          <w:divsChild>
            <w:div w:id="184635446">
              <w:marLeft w:val="0"/>
              <w:marRight w:val="0"/>
              <w:marTop w:val="0"/>
              <w:marBottom w:val="0"/>
              <w:divBdr>
                <w:top w:val="none" w:sz="0" w:space="0" w:color="auto"/>
                <w:left w:val="none" w:sz="0" w:space="0" w:color="auto"/>
                <w:bottom w:val="none" w:sz="0" w:space="0" w:color="auto"/>
                <w:right w:val="none" w:sz="0" w:space="0" w:color="auto"/>
              </w:divBdr>
            </w:div>
            <w:div w:id="492914960">
              <w:marLeft w:val="0"/>
              <w:marRight w:val="0"/>
              <w:marTop w:val="0"/>
              <w:marBottom w:val="0"/>
              <w:divBdr>
                <w:top w:val="none" w:sz="0" w:space="0" w:color="auto"/>
                <w:left w:val="none" w:sz="0" w:space="0" w:color="auto"/>
                <w:bottom w:val="none" w:sz="0" w:space="0" w:color="auto"/>
                <w:right w:val="none" w:sz="0" w:space="0" w:color="auto"/>
              </w:divBdr>
            </w:div>
            <w:div w:id="692193780">
              <w:marLeft w:val="0"/>
              <w:marRight w:val="0"/>
              <w:marTop w:val="0"/>
              <w:marBottom w:val="0"/>
              <w:divBdr>
                <w:top w:val="none" w:sz="0" w:space="0" w:color="auto"/>
                <w:left w:val="none" w:sz="0" w:space="0" w:color="auto"/>
                <w:bottom w:val="none" w:sz="0" w:space="0" w:color="auto"/>
                <w:right w:val="none" w:sz="0" w:space="0" w:color="auto"/>
              </w:divBdr>
            </w:div>
            <w:div w:id="1118254625">
              <w:marLeft w:val="0"/>
              <w:marRight w:val="0"/>
              <w:marTop w:val="0"/>
              <w:marBottom w:val="0"/>
              <w:divBdr>
                <w:top w:val="none" w:sz="0" w:space="0" w:color="auto"/>
                <w:left w:val="none" w:sz="0" w:space="0" w:color="auto"/>
                <w:bottom w:val="none" w:sz="0" w:space="0" w:color="auto"/>
                <w:right w:val="none" w:sz="0" w:space="0" w:color="auto"/>
              </w:divBdr>
            </w:div>
            <w:div w:id="1462923389">
              <w:marLeft w:val="0"/>
              <w:marRight w:val="0"/>
              <w:marTop w:val="0"/>
              <w:marBottom w:val="0"/>
              <w:divBdr>
                <w:top w:val="none" w:sz="0" w:space="0" w:color="auto"/>
                <w:left w:val="none" w:sz="0" w:space="0" w:color="auto"/>
                <w:bottom w:val="none" w:sz="0" w:space="0" w:color="auto"/>
                <w:right w:val="none" w:sz="0" w:space="0" w:color="auto"/>
              </w:divBdr>
            </w:div>
            <w:div w:id="1609117828">
              <w:marLeft w:val="0"/>
              <w:marRight w:val="0"/>
              <w:marTop w:val="0"/>
              <w:marBottom w:val="0"/>
              <w:divBdr>
                <w:top w:val="none" w:sz="0" w:space="0" w:color="auto"/>
                <w:left w:val="none" w:sz="0" w:space="0" w:color="auto"/>
                <w:bottom w:val="none" w:sz="0" w:space="0" w:color="auto"/>
                <w:right w:val="none" w:sz="0" w:space="0" w:color="auto"/>
              </w:divBdr>
            </w:div>
            <w:div w:id="2132430162">
              <w:marLeft w:val="0"/>
              <w:marRight w:val="0"/>
              <w:marTop w:val="0"/>
              <w:marBottom w:val="0"/>
              <w:divBdr>
                <w:top w:val="none" w:sz="0" w:space="0" w:color="auto"/>
                <w:left w:val="none" w:sz="0" w:space="0" w:color="auto"/>
                <w:bottom w:val="none" w:sz="0" w:space="0" w:color="auto"/>
                <w:right w:val="none" w:sz="0" w:space="0" w:color="auto"/>
              </w:divBdr>
            </w:div>
          </w:divsChild>
        </w:div>
        <w:div w:id="1620188500">
          <w:marLeft w:val="0"/>
          <w:marRight w:val="0"/>
          <w:marTop w:val="0"/>
          <w:marBottom w:val="0"/>
          <w:divBdr>
            <w:top w:val="none" w:sz="0" w:space="0" w:color="auto"/>
            <w:left w:val="none" w:sz="0" w:space="0" w:color="auto"/>
            <w:bottom w:val="none" w:sz="0" w:space="0" w:color="auto"/>
            <w:right w:val="none" w:sz="0" w:space="0" w:color="auto"/>
          </w:divBdr>
        </w:div>
        <w:div w:id="1911623150">
          <w:marLeft w:val="0"/>
          <w:marRight w:val="0"/>
          <w:marTop w:val="0"/>
          <w:marBottom w:val="0"/>
          <w:divBdr>
            <w:top w:val="none" w:sz="0" w:space="0" w:color="auto"/>
            <w:left w:val="none" w:sz="0" w:space="0" w:color="auto"/>
            <w:bottom w:val="none" w:sz="0" w:space="0" w:color="auto"/>
            <w:right w:val="none" w:sz="0" w:space="0" w:color="auto"/>
          </w:divBdr>
        </w:div>
      </w:divsChild>
    </w:div>
    <w:div w:id="764110357">
      <w:bodyDiv w:val="1"/>
      <w:marLeft w:val="0"/>
      <w:marRight w:val="0"/>
      <w:marTop w:val="0"/>
      <w:marBottom w:val="0"/>
      <w:divBdr>
        <w:top w:val="none" w:sz="0" w:space="0" w:color="auto"/>
        <w:left w:val="none" w:sz="0" w:space="0" w:color="auto"/>
        <w:bottom w:val="none" w:sz="0" w:space="0" w:color="auto"/>
        <w:right w:val="none" w:sz="0" w:space="0" w:color="auto"/>
      </w:divBdr>
    </w:div>
    <w:div w:id="792404926">
      <w:bodyDiv w:val="1"/>
      <w:marLeft w:val="0"/>
      <w:marRight w:val="0"/>
      <w:marTop w:val="0"/>
      <w:marBottom w:val="0"/>
      <w:divBdr>
        <w:top w:val="none" w:sz="0" w:space="0" w:color="auto"/>
        <w:left w:val="none" w:sz="0" w:space="0" w:color="auto"/>
        <w:bottom w:val="none" w:sz="0" w:space="0" w:color="auto"/>
        <w:right w:val="none" w:sz="0" w:space="0" w:color="auto"/>
      </w:divBdr>
    </w:div>
    <w:div w:id="821628538">
      <w:bodyDiv w:val="1"/>
      <w:marLeft w:val="0"/>
      <w:marRight w:val="0"/>
      <w:marTop w:val="0"/>
      <w:marBottom w:val="0"/>
      <w:divBdr>
        <w:top w:val="none" w:sz="0" w:space="0" w:color="auto"/>
        <w:left w:val="none" w:sz="0" w:space="0" w:color="auto"/>
        <w:bottom w:val="none" w:sz="0" w:space="0" w:color="auto"/>
        <w:right w:val="none" w:sz="0" w:space="0" w:color="auto"/>
      </w:divBdr>
    </w:div>
    <w:div w:id="863176030">
      <w:marLeft w:val="0"/>
      <w:marRight w:val="0"/>
      <w:marTop w:val="0"/>
      <w:marBottom w:val="0"/>
      <w:divBdr>
        <w:top w:val="none" w:sz="0" w:space="0" w:color="auto"/>
        <w:left w:val="none" w:sz="0" w:space="0" w:color="auto"/>
        <w:bottom w:val="none" w:sz="0" w:space="0" w:color="auto"/>
        <w:right w:val="none" w:sz="0" w:space="0" w:color="auto"/>
      </w:divBdr>
      <w:divsChild>
        <w:div w:id="186064271">
          <w:marLeft w:val="0"/>
          <w:marRight w:val="0"/>
          <w:marTop w:val="0"/>
          <w:marBottom w:val="0"/>
          <w:divBdr>
            <w:top w:val="none" w:sz="0" w:space="0" w:color="auto"/>
            <w:left w:val="none" w:sz="0" w:space="0" w:color="auto"/>
            <w:bottom w:val="none" w:sz="0" w:space="0" w:color="auto"/>
            <w:right w:val="none" w:sz="0" w:space="0" w:color="auto"/>
          </w:divBdr>
        </w:div>
        <w:div w:id="216824598">
          <w:marLeft w:val="0"/>
          <w:marRight w:val="0"/>
          <w:marTop w:val="0"/>
          <w:marBottom w:val="0"/>
          <w:divBdr>
            <w:top w:val="none" w:sz="0" w:space="0" w:color="auto"/>
            <w:left w:val="none" w:sz="0" w:space="0" w:color="auto"/>
            <w:bottom w:val="none" w:sz="0" w:space="0" w:color="auto"/>
            <w:right w:val="none" w:sz="0" w:space="0" w:color="auto"/>
          </w:divBdr>
          <w:divsChild>
            <w:div w:id="144980970">
              <w:marLeft w:val="0"/>
              <w:marRight w:val="0"/>
              <w:marTop w:val="0"/>
              <w:marBottom w:val="0"/>
              <w:divBdr>
                <w:top w:val="none" w:sz="0" w:space="0" w:color="auto"/>
                <w:left w:val="none" w:sz="0" w:space="0" w:color="auto"/>
                <w:bottom w:val="none" w:sz="0" w:space="0" w:color="auto"/>
                <w:right w:val="none" w:sz="0" w:space="0" w:color="auto"/>
              </w:divBdr>
            </w:div>
            <w:div w:id="195656162">
              <w:marLeft w:val="0"/>
              <w:marRight w:val="0"/>
              <w:marTop w:val="0"/>
              <w:marBottom w:val="0"/>
              <w:divBdr>
                <w:top w:val="none" w:sz="0" w:space="0" w:color="auto"/>
                <w:left w:val="none" w:sz="0" w:space="0" w:color="auto"/>
                <w:bottom w:val="none" w:sz="0" w:space="0" w:color="auto"/>
                <w:right w:val="none" w:sz="0" w:space="0" w:color="auto"/>
              </w:divBdr>
            </w:div>
          </w:divsChild>
        </w:div>
        <w:div w:id="988362886">
          <w:marLeft w:val="0"/>
          <w:marRight w:val="0"/>
          <w:marTop w:val="0"/>
          <w:marBottom w:val="0"/>
          <w:divBdr>
            <w:top w:val="none" w:sz="0" w:space="0" w:color="auto"/>
            <w:left w:val="none" w:sz="0" w:space="0" w:color="auto"/>
            <w:bottom w:val="none" w:sz="0" w:space="0" w:color="auto"/>
            <w:right w:val="none" w:sz="0" w:space="0" w:color="auto"/>
          </w:divBdr>
          <w:divsChild>
            <w:div w:id="1141578823">
              <w:marLeft w:val="0"/>
              <w:marRight w:val="0"/>
              <w:marTop w:val="0"/>
              <w:marBottom w:val="0"/>
              <w:divBdr>
                <w:top w:val="none" w:sz="0" w:space="0" w:color="auto"/>
                <w:left w:val="none" w:sz="0" w:space="0" w:color="auto"/>
                <w:bottom w:val="none" w:sz="0" w:space="0" w:color="auto"/>
                <w:right w:val="none" w:sz="0" w:space="0" w:color="auto"/>
              </w:divBdr>
            </w:div>
            <w:div w:id="1319726607">
              <w:marLeft w:val="0"/>
              <w:marRight w:val="0"/>
              <w:marTop w:val="0"/>
              <w:marBottom w:val="0"/>
              <w:divBdr>
                <w:top w:val="none" w:sz="0" w:space="0" w:color="auto"/>
                <w:left w:val="none" w:sz="0" w:space="0" w:color="auto"/>
                <w:bottom w:val="none" w:sz="0" w:space="0" w:color="auto"/>
                <w:right w:val="none" w:sz="0" w:space="0" w:color="auto"/>
              </w:divBdr>
            </w:div>
            <w:div w:id="15415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3249">
      <w:bodyDiv w:val="1"/>
      <w:marLeft w:val="0"/>
      <w:marRight w:val="0"/>
      <w:marTop w:val="0"/>
      <w:marBottom w:val="0"/>
      <w:divBdr>
        <w:top w:val="none" w:sz="0" w:space="0" w:color="auto"/>
        <w:left w:val="none" w:sz="0" w:space="0" w:color="auto"/>
        <w:bottom w:val="none" w:sz="0" w:space="0" w:color="auto"/>
        <w:right w:val="none" w:sz="0" w:space="0" w:color="auto"/>
      </w:divBdr>
    </w:div>
    <w:div w:id="970094519">
      <w:marLeft w:val="0"/>
      <w:marRight w:val="0"/>
      <w:marTop w:val="0"/>
      <w:marBottom w:val="0"/>
      <w:divBdr>
        <w:top w:val="none" w:sz="0" w:space="0" w:color="auto"/>
        <w:left w:val="none" w:sz="0" w:space="0" w:color="auto"/>
        <w:bottom w:val="none" w:sz="0" w:space="0" w:color="auto"/>
        <w:right w:val="none" w:sz="0" w:space="0" w:color="auto"/>
      </w:divBdr>
    </w:div>
    <w:div w:id="1076169270">
      <w:bodyDiv w:val="1"/>
      <w:marLeft w:val="0"/>
      <w:marRight w:val="0"/>
      <w:marTop w:val="0"/>
      <w:marBottom w:val="0"/>
      <w:divBdr>
        <w:top w:val="none" w:sz="0" w:space="0" w:color="auto"/>
        <w:left w:val="none" w:sz="0" w:space="0" w:color="auto"/>
        <w:bottom w:val="none" w:sz="0" w:space="0" w:color="auto"/>
        <w:right w:val="none" w:sz="0" w:space="0" w:color="auto"/>
      </w:divBdr>
    </w:div>
    <w:div w:id="1229342925">
      <w:bodyDiv w:val="1"/>
      <w:marLeft w:val="0"/>
      <w:marRight w:val="0"/>
      <w:marTop w:val="0"/>
      <w:marBottom w:val="0"/>
      <w:divBdr>
        <w:top w:val="none" w:sz="0" w:space="0" w:color="auto"/>
        <w:left w:val="none" w:sz="0" w:space="0" w:color="auto"/>
        <w:bottom w:val="none" w:sz="0" w:space="0" w:color="auto"/>
        <w:right w:val="none" w:sz="0" w:space="0" w:color="auto"/>
      </w:divBdr>
    </w:div>
    <w:div w:id="1298755215">
      <w:marLeft w:val="0"/>
      <w:marRight w:val="0"/>
      <w:marTop w:val="0"/>
      <w:marBottom w:val="0"/>
      <w:divBdr>
        <w:top w:val="none" w:sz="0" w:space="0" w:color="auto"/>
        <w:left w:val="none" w:sz="0" w:space="0" w:color="auto"/>
        <w:bottom w:val="none" w:sz="0" w:space="0" w:color="auto"/>
        <w:right w:val="none" w:sz="0" w:space="0" w:color="auto"/>
      </w:divBdr>
      <w:divsChild>
        <w:div w:id="1466314095">
          <w:marLeft w:val="0"/>
          <w:marRight w:val="0"/>
          <w:marTop w:val="0"/>
          <w:marBottom w:val="0"/>
          <w:divBdr>
            <w:top w:val="none" w:sz="0" w:space="0" w:color="auto"/>
            <w:left w:val="none" w:sz="0" w:space="0" w:color="auto"/>
            <w:bottom w:val="none" w:sz="0" w:space="0" w:color="auto"/>
            <w:right w:val="none" w:sz="0" w:space="0" w:color="auto"/>
          </w:divBdr>
        </w:div>
        <w:div w:id="1979913900">
          <w:marLeft w:val="0"/>
          <w:marRight w:val="0"/>
          <w:marTop w:val="0"/>
          <w:marBottom w:val="0"/>
          <w:divBdr>
            <w:top w:val="none" w:sz="0" w:space="0" w:color="auto"/>
            <w:left w:val="none" w:sz="0" w:space="0" w:color="auto"/>
            <w:bottom w:val="none" w:sz="0" w:space="0" w:color="auto"/>
            <w:right w:val="none" w:sz="0" w:space="0" w:color="auto"/>
          </w:divBdr>
        </w:div>
      </w:divsChild>
    </w:div>
    <w:div w:id="1801068647">
      <w:marLeft w:val="0"/>
      <w:marRight w:val="0"/>
      <w:marTop w:val="0"/>
      <w:marBottom w:val="0"/>
      <w:divBdr>
        <w:top w:val="none" w:sz="0" w:space="0" w:color="auto"/>
        <w:left w:val="none" w:sz="0" w:space="0" w:color="auto"/>
        <w:bottom w:val="none" w:sz="0" w:space="0" w:color="auto"/>
        <w:right w:val="none" w:sz="0" w:space="0" w:color="auto"/>
      </w:divBdr>
    </w:div>
    <w:div w:id="1841266363">
      <w:marLeft w:val="0"/>
      <w:marRight w:val="0"/>
      <w:marTop w:val="0"/>
      <w:marBottom w:val="0"/>
      <w:divBdr>
        <w:top w:val="none" w:sz="0" w:space="0" w:color="auto"/>
        <w:left w:val="none" w:sz="0" w:space="0" w:color="auto"/>
        <w:bottom w:val="none" w:sz="0" w:space="0" w:color="auto"/>
        <w:right w:val="none" w:sz="0" w:space="0" w:color="auto"/>
      </w:divBdr>
      <w:divsChild>
        <w:div w:id="874463968">
          <w:marLeft w:val="0"/>
          <w:marRight w:val="0"/>
          <w:marTop w:val="0"/>
          <w:marBottom w:val="0"/>
          <w:divBdr>
            <w:top w:val="none" w:sz="0" w:space="0" w:color="auto"/>
            <w:left w:val="none" w:sz="0" w:space="0" w:color="auto"/>
            <w:bottom w:val="none" w:sz="0" w:space="0" w:color="auto"/>
            <w:right w:val="none" w:sz="0" w:space="0" w:color="auto"/>
          </w:divBdr>
        </w:div>
        <w:div w:id="1384796631">
          <w:marLeft w:val="0"/>
          <w:marRight w:val="0"/>
          <w:marTop w:val="0"/>
          <w:marBottom w:val="0"/>
          <w:divBdr>
            <w:top w:val="none" w:sz="0" w:space="0" w:color="auto"/>
            <w:left w:val="none" w:sz="0" w:space="0" w:color="auto"/>
            <w:bottom w:val="none" w:sz="0" w:space="0" w:color="auto"/>
            <w:right w:val="none" w:sz="0" w:space="0" w:color="auto"/>
          </w:divBdr>
        </w:div>
        <w:div w:id="1871214228">
          <w:marLeft w:val="0"/>
          <w:marRight w:val="0"/>
          <w:marTop w:val="0"/>
          <w:marBottom w:val="0"/>
          <w:divBdr>
            <w:top w:val="none" w:sz="0" w:space="0" w:color="auto"/>
            <w:left w:val="none" w:sz="0" w:space="0" w:color="auto"/>
            <w:bottom w:val="none" w:sz="0" w:space="0" w:color="auto"/>
            <w:right w:val="none" w:sz="0" w:space="0" w:color="auto"/>
          </w:divBdr>
        </w:div>
      </w:divsChild>
    </w:div>
    <w:div w:id="2060587260">
      <w:bodyDiv w:val="1"/>
      <w:marLeft w:val="0"/>
      <w:marRight w:val="0"/>
      <w:marTop w:val="0"/>
      <w:marBottom w:val="0"/>
      <w:divBdr>
        <w:top w:val="none" w:sz="0" w:space="0" w:color="auto"/>
        <w:left w:val="none" w:sz="0" w:space="0" w:color="auto"/>
        <w:bottom w:val="none" w:sz="0" w:space="0" w:color="auto"/>
        <w:right w:val="none" w:sz="0" w:space="0" w:color="auto"/>
      </w:divBdr>
    </w:div>
    <w:div w:id="2120757804">
      <w:bodyDiv w:val="1"/>
      <w:marLeft w:val="0"/>
      <w:marRight w:val="0"/>
      <w:marTop w:val="0"/>
      <w:marBottom w:val="0"/>
      <w:divBdr>
        <w:top w:val="none" w:sz="0" w:space="0" w:color="auto"/>
        <w:left w:val="none" w:sz="0" w:space="0" w:color="auto"/>
        <w:bottom w:val="none" w:sz="0" w:space="0" w:color="auto"/>
        <w:right w:val="none" w:sz="0" w:space="0" w:color="auto"/>
      </w:divBdr>
    </w:div>
    <w:div w:id="2135519050">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footer" Target="footer1.xml"/><Relationship Id="rId21" Type="http://schemas.openxmlformats.org/officeDocument/2006/relationships/hyperlink" Target="https://osf.io/s2j9a/files/osfstorage" TargetMode="External"/><Relationship Id="rId42" Type="http://schemas.openxmlformats.org/officeDocument/2006/relationships/image" Target="media/image15.png"/><Relationship Id="rId47" Type="http://schemas.openxmlformats.org/officeDocument/2006/relationships/hyperlink" Target="https://doi.org/10.1186/s12888-021-03645-w" TargetMode="External"/><Relationship Id="rId63" Type="http://schemas.openxmlformats.org/officeDocument/2006/relationships/hyperlink" Target="https://doi.org/10.1521/ijgp.2010.60.3.373" TargetMode="External"/><Relationship Id="rId68" Type="http://schemas.openxmlformats.org/officeDocument/2006/relationships/hyperlink" Target="https://www.proquest.com/scholarly-journals/randomised-controlled-trial-group-intervention/docview/37000639/se-2?accountid=27042" TargetMode="External"/><Relationship Id="rId84" Type="http://schemas.openxmlformats.org/officeDocument/2006/relationships/hyperlink" Target="https://doi.org/10.1037/prj0000509" TargetMode="External"/><Relationship Id="rId89" Type="http://schemas.openxmlformats.org/officeDocument/2006/relationships/hyperlink" Target="https://doi.org/10.1037/a0028048" TargetMode="External"/><Relationship Id="rId112" Type="http://schemas.openxmlformats.org/officeDocument/2006/relationships/hyperlink" Target="https://mason.gmu.edu/~dwilsonb/downloads/esformulas.pdf" TargetMode="External"/><Relationship Id="rId16" Type="http://schemas.openxmlformats.org/officeDocument/2006/relationships/hyperlink" Target="https://papers.ssrn.com/sol3/DisplayAbstractSearch.cfm" TargetMode="External"/><Relationship Id="rId107" Type="http://schemas.openxmlformats.org/officeDocument/2006/relationships/hyperlink" Target="https://doi.org/10.1037/met0000751" TargetMode="External"/><Relationship Id="rId11" Type="http://schemas.microsoft.com/office/2018/08/relationships/commentsExtensible" Target="commentsExtensible.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hyperlink" Target="https://doi.org/10.1136/bmj.e846" TargetMode="External"/><Relationship Id="rId58" Type="http://schemas.openxmlformats.org/officeDocument/2006/relationships/hyperlink" Target="https://doi.org/10.1111/bjc.12161" TargetMode="External"/><Relationship Id="rId74" Type="http://schemas.openxmlformats.org/officeDocument/2006/relationships/hyperlink" Target="https://doi.org/10.1016/j.schres.2021.11.051" TargetMode="External"/><Relationship Id="rId79" Type="http://schemas.openxmlformats.org/officeDocument/2006/relationships/hyperlink" Target="https://doi.org/10.1186/s12888-016-0838-1" TargetMode="External"/><Relationship Id="rId102" Type="http://schemas.openxmlformats.org/officeDocument/2006/relationships/hyperlink" Target="https://www.jepusto.com/weighting-in-multivariate-meta-analysis/" TargetMode="External"/><Relationship Id="rId5" Type="http://schemas.openxmlformats.org/officeDocument/2006/relationships/webSettings" Target="webSettings.xml"/><Relationship Id="rId90" Type="http://schemas.openxmlformats.org/officeDocument/2006/relationships/hyperlink" Target="https://doi.org/https://doi.org/10.1002/cl2.1445" TargetMode="External"/><Relationship Id="rId95" Type="http://schemas.openxmlformats.org/officeDocument/2006/relationships/hyperlink" Target="https://doi.org/10.1037/bul0000450" TargetMode="External"/><Relationship Id="rId22" Type="http://schemas.openxmlformats.org/officeDocument/2006/relationships/hyperlink" Target="https://osf.io/s2j9a/files/osfstorage" TargetMode="External"/><Relationship Id="rId27" Type="http://schemas.openxmlformats.org/officeDocument/2006/relationships/hyperlink" Target="https://osf.io/s2j9a/files/osfstorage" TargetMode="External"/><Relationship Id="rId43" Type="http://schemas.openxmlformats.org/officeDocument/2006/relationships/image" Target="media/image16.png"/><Relationship Id="rId48" Type="http://schemas.openxmlformats.org/officeDocument/2006/relationships/hyperlink" Target="https://doi.org/10.1016/j.comppsych.2004.11.003" TargetMode="External"/><Relationship Id="rId64" Type="http://schemas.openxmlformats.org/officeDocument/2006/relationships/hyperlink" Target="https://doi.org/10.1016/j.jad.2016.05.043" TargetMode="External"/><Relationship Id="rId69" Type="http://schemas.openxmlformats.org/officeDocument/2006/relationships/hyperlink" Target="https://doi.org/10.1037/ccp0000042" TargetMode="External"/><Relationship Id="rId113" Type="http://schemas.openxmlformats.org/officeDocument/2006/relationships/hyperlink" Target="https://ies.ed.gov/ncee/wwc/Docs/referenceresources/WWC-41-Supplement-508_09212020.pdf" TargetMode="External"/><Relationship Id="rId118" Type="http://schemas.openxmlformats.org/officeDocument/2006/relationships/fontTable" Target="fontTable.xml"/><Relationship Id="rId80" Type="http://schemas.openxmlformats.org/officeDocument/2006/relationships/hyperlink" Target="https://doi.org/10.1017/S2045796015000141" TargetMode="External"/><Relationship Id="rId85" Type="http://schemas.openxmlformats.org/officeDocument/2006/relationships/hyperlink" Target="https://doi.org/10.1176/appi.ps.201000450" TargetMode="External"/><Relationship Id="rId12" Type="http://schemas.openxmlformats.org/officeDocument/2006/relationships/hyperlink" Target="https://www.sciencedirect.com/topics/medicine-and-dentistry/psychotherapy" TargetMode="External"/><Relationship Id="rId17" Type="http://schemas.openxmlformats.org/officeDocument/2006/relationships/hyperlink" Target="https://core.ac.uk"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doi.org/10.1017/S1352465804001754" TargetMode="External"/><Relationship Id="rId103" Type="http://schemas.openxmlformats.org/officeDocument/2006/relationships/hyperlink" Target="https://www.r-project.org/" TargetMode="External"/><Relationship Id="rId108" Type="http://schemas.openxmlformats.org/officeDocument/2006/relationships/hyperlink" Target="https://doi.org/10.1371/journal.pone.0168745" TargetMode="External"/><Relationship Id="rId54" Type="http://schemas.openxmlformats.org/officeDocument/2006/relationships/hyperlink" Target="https://doi.org/10.1037/h0095302" TargetMode="External"/><Relationship Id="rId70" Type="http://schemas.openxmlformats.org/officeDocument/2006/relationships/hyperlink" Target="https://doi.org/10.1037/a0035310" TargetMode="External"/><Relationship Id="rId75" Type="http://schemas.openxmlformats.org/officeDocument/2006/relationships/hyperlink" Target="https://doi.org/10.1016/j.drugalcdep.2013.11.012" TargetMode="External"/><Relationship Id="rId91" Type="http://schemas.openxmlformats.org/officeDocument/2006/relationships/hyperlink" Target="https://doi.org/10.31222/osf.io/jq52s" TargetMode="External"/><Relationship Id="rId96" Type="http://schemas.openxmlformats.org/officeDocument/2006/relationships/hyperlink" Target="https://github.com/meghapsimatrix/wildmet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sf.io/s2j9a/files/osfstorage" TargetMode="External"/><Relationship Id="rId28" Type="http://schemas.openxmlformats.org/officeDocument/2006/relationships/hyperlink" Target="http://www.controlled-trials.com/search?q=ISRCTN57595077" TargetMode="External"/><Relationship Id="rId49" Type="http://schemas.openxmlformats.org/officeDocument/2006/relationships/hyperlink" Target="https://doi.org/10.1176/ps.2009.60.4.491" TargetMode="External"/><Relationship Id="rId114" Type="http://schemas.openxmlformats.org/officeDocument/2006/relationships/hyperlink" Target="https://authorservices.wiley.com/author-resources/Journal-Authors/Prepare/manuscript-preparation-guidelines.html/supporting-information.html" TargetMode="External"/><Relationship Id="rId119" Type="http://schemas.microsoft.com/office/2011/relationships/people" Target="people.xml"/><Relationship Id="rId44" Type="http://schemas.openxmlformats.org/officeDocument/2006/relationships/image" Target="media/image17.png"/><Relationship Id="rId60" Type="http://schemas.openxmlformats.org/officeDocument/2006/relationships/hyperlink" Target="https://doi.org/10.1046/j.1440-1614.2000.00820.x" TargetMode="External"/><Relationship Id="rId65" Type="http://schemas.openxmlformats.org/officeDocument/2006/relationships/hyperlink" Target="https://doi.org/10.3389/fpsyt.2019.00589" TargetMode="External"/><Relationship Id="rId81" Type="http://schemas.openxmlformats.org/officeDocument/2006/relationships/hyperlink" Target="https://doi.org/10.1080/20008198.2019.1577092" TargetMode="External"/><Relationship Id="rId86" Type="http://schemas.openxmlformats.org/officeDocument/2006/relationships/hyperlink" Target="https://doi.org/10.1002/cpp.1867"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sciencedirect.com/topics/neuroscience/psychopathology" TargetMode="External"/><Relationship Id="rId18" Type="http://schemas.openxmlformats.org/officeDocument/2006/relationships/hyperlink" Target="http://www.scie.org.uk/publications/index.asp" TargetMode="External"/><Relationship Id="rId39" Type="http://schemas.openxmlformats.org/officeDocument/2006/relationships/image" Target="media/image12.png"/><Relationship Id="rId109" Type="http://schemas.openxmlformats.org/officeDocument/2006/relationships/hyperlink" Target="https://doi.org/10.1136/bmj.l4898" TargetMode="External"/><Relationship Id="rId34" Type="http://schemas.openxmlformats.org/officeDocument/2006/relationships/image" Target="media/image7.png"/><Relationship Id="rId50" Type="http://schemas.openxmlformats.org/officeDocument/2006/relationships/hyperlink" Target="https://doi.org/10.1017/bec.2020.1" TargetMode="External"/><Relationship Id="rId55" Type="http://schemas.openxmlformats.org/officeDocument/2006/relationships/hyperlink" Target="https://doi.org/10.1176/appi.ps.201700352" TargetMode="External"/><Relationship Id="rId76" Type="http://schemas.openxmlformats.org/officeDocument/2006/relationships/hyperlink" Target="https://doi.org/10.1177/0020764019846171" TargetMode="External"/><Relationship Id="rId97" Type="http://schemas.openxmlformats.org/officeDocument/2006/relationships/hyperlink" Target="https://doi.org/10.1371/journal.pone.0233107" TargetMode="External"/><Relationship Id="rId104" Type="http://schemas.openxmlformats.org/officeDocument/2006/relationships/hyperlink" Target="https://doi.org/10.1037/met0000300" TargetMode="External"/><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doi.org/10.1016/j.cbpra.2012.03.005" TargetMode="External"/><Relationship Id="rId92" Type="http://schemas.openxmlformats.org/officeDocument/2006/relationships/hyperlink" Target="https://doi.org/10.1002/cl2.1254" TargetMode="External"/><Relationship Id="rId2" Type="http://schemas.openxmlformats.org/officeDocument/2006/relationships/numbering" Target="numbering.xml"/><Relationship Id="rId29" Type="http://schemas.openxmlformats.org/officeDocument/2006/relationships/hyperlink" Target="http://www.controlled-trials.com/search?q=ISRCTN66721740" TargetMode="External"/><Relationship Id="rId24" Type="http://schemas.openxmlformats.org/officeDocument/2006/relationships/hyperlink" Target="https://mikkelvembye.github.io/VIVECampbell/reference/vgt_smd_1armcluster.html"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doi.org/10.1016/j.ajp.2020.102314" TargetMode="External"/><Relationship Id="rId87" Type="http://schemas.openxmlformats.org/officeDocument/2006/relationships/hyperlink" Target="https://doi.org/10.4088/JCP.v61n0507" TargetMode="External"/><Relationship Id="rId110" Type="http://schemas.openxmlformats.org/officeDocument/2006/relationships/hyperlink" Target="https://doi.org/10.3102/0013189X211051319" TargetMode="External"/><Relationship Id="rId115" Type="http://schemas.openxmlformats.org/officeDocument/2006/relationships/hyperlink" Target="https://authorservices.wiley.com/author-resources/Journal-Authors/Prepare/manuscript-preparation-guidelines.html/figure-preparation.html" TargetMode="External"/><Relationship Id="rId61" Type="http://schemas.openxmlformats.org/officeDocument/2006/relationships/hyperlink" Target="https://doi.org/10.1037/ccp0000427" TargetMode="External"/><Relationship Id="rId82" Type="http://schemas.openxmlformats.org/officeDocument/2006/relationships/hyperlink" Target="https://doi.org/10.1080/07317115.2020.1836105" TargetMode="External"/><Relationship Id="rId19" Type="http://schemas.openxmlformats.org/officeDocument/2006/relationships/hyperlink" Target="http://www.nice.org.uk" TargetMode="External"/><Relationship Id="rId14" Type="http://schemas.openxmlformats.org/officeDocument/2006/relationships/hyperlink" Target="https://osf.io/s2j9a/files/osfstorage" TargetMode="Externa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hyperlink" Target="https://doi.org/10.1016/j.schres.2010.01.026" TargetMode="External"/><Relationship Id="rId77" Type="http://schemas.openxmlformats.org/officeDocument/2006/relationships/hyperlink" Target="https://doi.org/10.1080/09540121.2011.582075" TargetMode="External"/><Relationship Id="rId100" Type="http://schemas.openxmlformats.org/officeDocument/2006/relationships/hyperlink" Target="https://doi.org/10.1037/ccp0000042" TargetMode="External"/><Relationship Id="rId105" Type="http://schemas.openxmlformats.org/officeDocument/2006/relationships/hyperlink" Target="https://www.rstudio.com/" TargetMode="External"/><Relationship Id="rId8" Type="http://schemas.openxmlformats.org/officeDocument/2006/relationships/comments" Target="comments.xml"/><Relationship Id="rId51" Type="http://schemas.openxmlformats.org/officeDocument/2006/relationships/hyperlink" Target="https://doi.org/10.1176/appi.ps.201400510" TargetMode="External"/><Relationship Id="rId72" Type="http://schemas.openxmlformats.org/officeDocument/2006/relationships/hyperlink" Target="https://doi.org/10.1007/s10597-013-9672-9" TargetMode="External"/><Relationship Id="rId93" Type="http://schemas.openxmlformats.org/officeDocument/2006/relationships/hyperlink" Target="https://drive.google.com/file/d/1yDQtDkrp68_8kJiIUdbongK99sx7RFI-/view" TargetMode="External"/><Relationship Id="rId98" Type="http://schemas.openxmlformats.org/officeDocument/2006/relationships/hyperlink" Target="https://doi.org/10.1159/000365941"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19.png"/><Relationship Id="rId67" Type="http://schemas.openxmlformats.org/officeDocument/2006/relationships/hyperlink" Target="https://doi.org/10.1016/j.schres.2012.10.018" TargetMode="External"/><Relationship Id="rId116" Type="http://schemas.openxmlformats.org/officeDocument/2006/relationships/hyperlink" Target="https://authorservices.wiley.com/author-resources/Journal-Authors/Prepare/manuscript-preparation-guidelines.html/supporting-information.html" TargetMode="External"/><Relationship Id="rId20" Type="http://schemas.openxmlformats.org/officeDocument/2006/relationships/hyperlink" Target="https://osf.io/s2j9a/files/osfstorage" TargetMode="External"/><Relationship Id="rId41" Type="http://schemas.openxmlformats.org/officeDocument/2006/relationships/image" Target="media/image14.png"/><Relationship Id="rId62" Type="http://schemas.openxmlformats.org/officeDocument/2006/relationships/hyperlink" Target="https://dx.doi.org/10.1080/08039488.2020.1826050" TargetMode="External"/><Relationship Id="rId83" Type="http://schemas.openxmlformats.org/officeDocument/2006/relationships/hyperlink" Target="https://doi.org/10.1001/jamapsychiatry.2021.2880" TargetMode="External"/><Relationship Id="rId88" Type="http://schemas.openxmlformats.org/officeDocument/2006/relationships/hyperlink" Target="http://dx.doi.org/10.1093/schbul/sbz021.235" TargetMode="External"/><Relationship Id="rId111" Type="http://schemas.openxmlformats.org/officeDocument/2006/relationships/hyperlink" Target="https://doi.org/10.1080/19345747.2015.1086911" TargetMode="External"/><Relationship Id="rId15" Type="http://schemas.openxmlformats.org/officeDocument/2006/relationships/image" Target="media/image1.png"/><Relationship Id="rId36" Type="http://schemas.openxmlformats.org/officeDocument/2006/relationships/image" Target="media/image9.png"/><Relationship Id="rId57" Type="http://schemas.openxmlformats.org/officeDocument/2006/relationships/hyperlink" Target="https://doi.org/10.1176/appi.ps.51.4.513" TargetMode="External"/><Relationship Id="rId106" Type="http://schemas.openxmlformats.org/officeDocument/2006/relationships/hyperlink" Target="https://doi.org/10.1080/09540121.2011.582075" TargetMode="External"/><Relationship Id="rId10" Type="http://schemas.microsoft.com/office/2016/09/relationships/commentsIds" Target="commentsIds.xml"/><Relationship Id="rId31" Type="http://schemas.openxmlformats.org/officeDocument/2006/relationships/image" Target="media/image40.png"/><Relationship Id="rId52" Type="http://schemas.openxmlformats.org/officeDocument/2006/relationships/hyperlink" Target="https://doi.org/10.1017/S0033291720005498" TargetMode="External"/><Relationship Id="rId73" Type="http://schemas.openxmlformats.org/officeDocument/2006/relationships/hyperlink" Target="https://doi.org/10.1111/papt.12182" TargetMode="External"/><Relationship Id="rId78" Type="http://schemas.openxmlformats.org/officeDocument/2006/relationships/hyperlink" Target="https://doi.org/10.1176/ps.2009.60.9.1182" TargetMode="External"/><Relationship Id="rId94" Type="http://schemas.openxmlformats.org/officeDocument/2006/relationships/hyperlink" Target="https://doi.org/10.3102/10769986241238478" TargetMode="External"/><Relationship Id="rId99" Type="http://schemas.openxmlformats.org/officeDocument/2006/relationships/hyperlink" Target="https://doi.org/10.1177/1745691616662243" TargetMode="External"/><Relationship Id="rId101" Type="http://schemas.openxmlformats.org/officeDocument/2006/relationships/hyperlink" Target="https://doi.org/10.1177/109442810629105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E234E29-E474-4C32-8133-71F9D5D80DFF}"/>
      </w:docPartPr>
      <w:docPartBody>
        <w:p w:rsidR="009151A1" w:rsidRDefault="001F2285">
          <w:r w:rsidRPr="00BA6E93">
            <w:rPr>
              <w:rStyle w:val="PlaceholderText"/>
            </w:rPr>
            <w:t>Click or tap here to enter text.</w:t>
          </w:r>
        </w:p>
      </w:docPartBody>
    </w:docPart>
    <w:docPart>
      <w:docPartPr>
        <w:name w:val="40D43B085C0A4677A3C9CC68E46134A2"/>
        <w:category>
          <w:name w:val="General"/>
          <w:gallery w:val="placeholder"/>
        </w:category>
        <w:types>
          <w:type w:val="bbPlcHdr"/>
        </w:types>
        <w:behaviors>
          <w:behavior w:val="content"/>
        </w:behaviors>
        <w:guid w:val="{8904104A-E412-47F1-9962-8D245E7FC1CD}"/>
      </w:docPartPr>
      <w:docPartBody>
        <w:p w:rsidR="0011127E" w:rsidRDefault="004B6748" w:rsidP="004B6748">
          <w:pPr>
            <w:pStyle w:val="40D43B085C0A4677A3C9CC68E46134A2"/>
          </w:pPr>
          <w:r w:rsidRPr="00BA6E93">
            <w:rPr>
              <w:rStyle w:val="PlaceholderText"/>
            </w:rPr>
            <w:t>Click or tap here to enter text.</w:t>
          </w:r>
        </w:p>
      </w:docPartBody>
    </w:docPart>
    <w:docPart>
      <w:docPartPr>
        <w:name w:val="E70A0391529D4BCDA18070632B94EB6D"/>
        <w:category>
          <w:name w:val="General"/>
          <w:gallery w:val="placeholder"/>
        </w:category>
        <w:types>
          <w:type w:val="bbPlcHdr"/>
        </w:types>
        <w:behaviors>
          <w:behavior w:val="content"/>
        </w:behaviors>
        <w:guid w:val="{DEA9746A-1854-4705-86C9-104ED65FF702}"/>
      </w:docPartPr>
      <w:docPartBody>
        <w:p w:rsidR="0011127E" w:rsidRDefault="004B6748" w:rsidP="004B6748">
          <w:pPr>
            <w:pStyle w:val="E70A0391529D4BCDA18070632B94EB6D"/>
          </w:pPr>
          <w:r w:rsidRPr="00BA6E93">
            <w:rPr>
              <w:rStyle w:val="PlaceholderText"/>
            </w:rPr>
            <w:t>Click or tap here to enter text.</w:t>
          </w:r>
        </w:p>
      </w:docPartBody>
    </w:docPart>
    <w:docPart>
      <w:docPartPr>
        <w:name w:val="DE9288E4184340BAA77219FB7A1A45B7"/>
        <w:category>
          <w:name w:val="General"/>
          <w:gallery w:val="placeholder"/>
        </w:category>
        <w:types>
          <w:type w:val="bbPlcHdr"/>
        </w:types>
        <w:behaviors>
          <w:behavior w:val="content"/>
        </w:behaviors>
        <w:guid w:val="{356C94CD-D500-42E2-B5F7-0ACB4C3CA5B6}"/>
      </w:docPartPr>
      <w:docPartBody>
        <w:p w:rsidR="0011127E" w:rsidRDefault="004B6748" w:rsidP="004B6748">
          <w:pPr>
            <w:pStyle w:val="DE9288E4184340BAA77219FB7A1A45B7"/>
          </w:pPr>
          <w:r w:rsidRPr="00BA6E93">
            <w:rPr>
              <w:rStyle w:val="PlaceholderText"/>
            </w:rPr>
            <w:t>Click or tap here to enter text.</w:t>
          </w:r>
        </w:p>
      </w:docPartBody>
    </w:docPart>
    <w:docPart>
      <w:docPartPr>
        <w:name w:val="CDD7ACE1AE6C4BF6A2EE333E39CEEBC3"/>
        <w:category>
          <w:name w:val="General"/>
          <w:gallery w:val="placeholder"/>
        </w:category>
        <w:types>
          <w:type w:val="bbPlcHdr"/>
        </w:types>
        <w:behaviors>
          <w:behavior w:val="content"/>
        </w:behaviors>
        <w:guid w:val="{228D2AA5-D1AF-43C6-8504-F3C715B9E56D}"/>
      </w:docPartPr>
      <w:docPartBody>
        <w:p w:rsidR="0011127E" w:rsidRDefault="004B6748" w:rsidP="004B6748">
          <w:pPr>
            <w:pStyle w:val="CDD7ACE1AE6C4BF6A2EE333E39CEEBC3"/>
          </w:pPr>
          <w:r w:rsidRPr="00BA6E93">
            <w:rPr>
              <w:rStyle w:val="PlaceholderText"/>
            </w:rPr>
            <w:t>Click or tap here to enter text.</w:t>
          </w:r>
        </w:p>
      </w:docPartBody>
    </w:docPart>
    <w:docPart>
      <w:docPartPr>
        <w:name w:val="EC3A195D2C134EB9B69394CC5783AB9D"/>
        <w:category>
          <w:name w:val="General"/>
          <w:gallery w:val="placeholder"/>
        </w:category>
        <w:types>
          <w:type w:val="bbPlcHdr"/>
        </w:types>
        <w:behaviors>
          <w:behavior w:val="content"/>
        </w:behaviors>
        <w:guid w:val="{85143380-8F10-423E-9366-7EB462327D34}"/>
      </w:docPartPr>
      <w:docPartBody>
        <w:p w:rsidR="0011127E" w:rsidRDefault="004B6748" w:rsidP="004B6748">
          <w:pPr>
            <w:pStyle w:val="EC3A195D2C134EB9B69394CC5783AB9D"/>
          </w:pPr>
          <w:r w:rsidRPr="00BA6E93">
            <w:rPr>
              <w:rStyle w:val="PlaceholderText"/>
            </w:rPr>
            <w:t>Click or tap here to enter text.</w:t>
          </w:r>
        </w:p>
      </w:docPartBody>
    </w:docPart>
    <w:docPart>
      <w:docPartPr>
        <w:name w:val="3083EA5C1CF345EDA954082D5C7413D2"/>
        <w:category>
          <w:name w:val="General"/>
          <w:gallery w:val="placeholder"/>
        </w:category>
        <w:types>
          <w:type w:val="bbPlcHdr"/>
        </w:types>
        <w:behaviors>
          <w:behavior w:val="content"/>
        </w:behaviors>
        <w:guid w:val="{A50A9FB5-E948-4A8C-8AA9-2DC2C5EE25BF}"/>
      </w:docPartPr>
      <w:docPartBody>
        <w:p w:rsidR="0011127E" w:rsidRDefault="004B6748" w:rsidP="004B6748">
          <w:pPr>
            <w:pStyle w:val="3083EA5C1CF345EDA954082D5C7413D2"/>
          </w:pPr>
          <w:r w:rsidRPr="00BA6E93">
            <w:rPr>
              <w:rStyle w:val="PlaceholderText"/>
            </w:rPr>
            <w:t>Click or tap here to enter text.</w:t>
          </w:r>
        </w:p>
      </w:docPartBody>
    </w:docPart>
    <w:docPart>
      <w:docPartPr>
        <w:name w:val="42A3D787F91144AEB1C097C85D0148A3"/>
        <w:category>
          <w:name w:val="General"/>
          <w:gallery w:val="placeholder"/>
        </w:category>
        <w:types>
          <w:type w:val="bbPlcHdr"/>
        </w:types>
        <w:behaviors>
          <w:behavior w:val="content"/>
        </w:behaviors>
        <w:guid w:val="{094578B0-BC06-4754-89B8-8266822CF105}"/>
      </w:docPartPr>
      <w:docPartBody>
        <w:p w:rsidR="0011127E" w:rsidRDefault="004B6748" w:rsidP="004B6748">
          <w:pPr>
            <w:pStyle w:val="42A3D787F91144AEB1C097C85D0148A3"/>
          </w:pPr>
          <w:r w:rsidRPr="00BA6E93">
            <w:rPr>
              <w:rStyle w:val="PlaceholderText"/>
            </w:rPr>
            <w:t>Click or tap here to enter text.</w:t>
          </w:r>
        </w:p>
      </w:docPartBody>
    </w:docPart>
    <w:docPart>
      <w:docPartPr>
        <w:name w:val="E604576C26F94FDE955A9106447392CA"/>
        <w:category>
          <w:name w:val="General"/>
          <w:gallery w:val="placeholder"/>
        </w:category>
        <w:types>
          <w:type w:val="bbPlcHdr"/>
        </w:types>
        <w:behaviors>
          <w:behavior w:val="content"/>
        </w:behaviors>
        <w:guid w:val="{F62F83AE-683A-4D76-B89E-152A78388523}"/>
      </w:docPartPr>
      <w:docPartBody>
        <w:p w:rsidR="0011127E" w:rsidRDefault="004B6748" w:rsidP="004B6748">
          <w:pPr>
            <w:pStyle w:val="E604576C26F94FDE955A9106447392CA"/>
          </w:pPr>
          <w:r w:rsidRPr="00BA6E93">
            <w:rPr>
              <w:rStyle w:val="PlaceholderText"/>
            </w:rPr>
            <w:t>Click or tap here to enter text.</w:t>
          </w:r>
        </w:p>
      </w:docPartBody>
    </w:docPart>
    <w:docPart>
      <w:docPartPr>
        <w:name w:val="135DB55118774356A999545604BDCDD9"/>
        <w:category>
          <w:name w:val="General"/>
          <w:gallery w:val="placeholder"/>
        </w:category>
        <w:types>
          <w:type w:val="bbPlcHdr"/>
        </w:types>
        <w:behaviors>
          <w:behavior w:val="content"/>
        </w:behaviors>
        <w:guid w:val="{16835FA8-96F2-48E0-A479-704047BB9731}"/>
      </w:docPartPr>
      <w:docPartBody>
        <w:p w:rsidR="0011127E" w:rsidRDefault="004B6748" w:rsidP="004B6748">
          <w:pPr>
            <w:pStyle w:val="135DB55118774356A999545604BDCDD9"/>
          </w:pPr>
          <w:r w:rsidRPr="00BA6E93">
            <w:rPr>
              <w:rStyle w:val="PlaceholderText"/>
            </w:rPr>
            <w:t>Click or tap here to enter text.</w:t>
          </w:r>
        </w:p>
      </w:docPartBody>
    </w:docPart>
    <w:docPart>
      <w:docPartPr>
        <w:name w:val="97AC1CEF2A9948F0BB574C1F635B7890"/>
        <w:category>
          <w:name w:val="General"/>
          <w:gallery w:val="placeholder"/>
        </w:category>
        <w:types>
          <w:type w:val="bbPlcHdr"/>
        </w:types>
        <w:behaviors>
          <w:behavior w:val="content"/>
        </w:behaviors>
        <w:guid w:val="{AF5C159F-4FBA-4082-B45D-9F1758BD0941}"/>
      </w:docPartPr>
      <w:docPartBody>
        <w:p w:rsidR="0011127E" w:rsidRDefault="004B6748" w:rsidP="004B6748">
          <w:pPr>
            <w:pStyle w:val="97AC1CEF2A9948F0BB574C1F635B7890"/>
          </w:pPr>
          <w:r w:rsidRPr="00BA6E93">
            <w:rPr>
              <w:rStyle w:val="PlaceholderText"/>
            </w:rPr>
            <w:t>Click or tap here to enter text.</w:t>
          </w:r>
        </w:p>
      </w:docPartBody>
    </w:docPart>
    <w:docPart>
      <w:docPartPr>
        <w:name w:val="9E3D6F27FBCF4585B0B22ACC444D9E34"/>
        <w:category>
          <w:name w:val="General"/>
          <w:gallery w:val="placeholder"/>
        </w:category>
        <w:types>
          <w:type w:val="bbPlcHdr"/>
        </w:types>
        <w:behaviors>
          <w:behavior w:val="content"/>
        </w:behaviors>
        <w:guid w:val="{D65BC6D5-29BD-4843-AD24-04019D8D07B0}"/>
      </w:docPartPr>
      <w:docPartBody>
        <w:p w:rsidR="0011127E" w:rsidRDefault="004B6748" w:rsidP="004B6748">
          <w:pPr>
            <w:pStyle w:val="9E3D6F27FBCF4585B0B22ACC444D9E34"/>
          </w:pPr>
          <w:r w:rsidRPr="00BA6E93">
            <w:rPr>
              <w:rStyle w:val="PlaceholderText"/>
            </w:rPr>
            <w:t>Click or tap here to enter text.</w:t>
          </w:r>
        </w:p>
      </w:docPartBody>
    </w:docPart>
    <w:docPart>
      <w:docPartPr>
        <w:name w:val="1FC925E837E2492785B7B916673B066B"/>
        <w:category>
          <w:name w:val="General"/>
          <w:gallery w:val="placeholder"/>
        </w:category>
        <w:types>
          <w:type w:val="bbPlcHdr"/>
        </w:types>
        <w:behaviors>
          <w:behavior w:val="content"/>
        </w:behaviors>
        <w:guid w:val="{B3EC3897-2E72-4644-B68B-EFB2D6812F4B}"/>
      </w:docPartPr>
      <w:docPartBody>
        <w:p w:rsidR="0011127E" w:rsidRDefault="004B6748" w:rsidP="004B6748">
          <w:pPr>
            <w:pStyle w:val="1FC925E837E2492785B7B916673B066B"/>
          </w:pPr>
          <w:r w:rsidRPr="00BA6E93">
            <w:rPr>
              <w:rStyle w:val="PlaceholderText"/>
            </w:rPr>
            <w:t>Click or tap here to enter text.</w:t>
          </w:r>
        </w:p>
      </w:docPartBody>
    </w:docPart>
    <w:docPart>
      <w:docPartPr>
        <w:name w:val="ED550C67238949A9A1A6901301C3F1F2"/>
        <w:category>
          <w:name w:val="General"/>
          <w:gallery w:val="placeholder"/>
        </w:category>
        <w:types>
          <w:type w:val="bbPlcHdr"/>
        </w:types>
        <w:behaviors>
          <w:behavior w:val="content"/>
        </w:behaviors>
        <w:guid w:val="{5D91065E-2864-4AF3-85D9-326FB545C66D}"/>
      </w:docPartPr>
      <w:docPartBody>
        <w:p w:rsidR="0011127E" w:rsidRDefault="004B6748" w:rsidP="004B6748">
          <w:pPr>
            <w:pStyle w:val="ED550C67238949A9A1A6901301C3F1F2"/>
          </w:pPr>
          <w:r w:rsidRPr="00BA6E93">
            <w:rPr>
              <w:rStyle w:val="PlaceholderText"/>
            </w:rPr>
            <w:t>Click or tap here to enter text.</w:t>
          </w:r>
        </w:p>
      </w:docPartBody>
    </w:docPart>
    <w:docPart>
      <w:docPartPr>
        <w:name w:val="BD8D324BC9CF4B95849AB66C2549AC63"/>
        <w:category>
          <w:name w:val="General"/>
          <w:gallery w:val="placeholder"/>
        </w:category>
        <w:types>
          <w:type w:val="bbPlcHdr"/>
        </w:types>
        <w:behaviors>
          <w:behavior w:val="content"/>
        </w:behaviors>
        <w:guid w:val="{D9EC02D9-8014-4023-9857-13A06F01F27E}"/>
      </w:docPartPr>
      <w:docPartBody>
        <w:p w:rsidR="0011127E" w:rsidRDefault="004B6748" w:rsidP="004B6748">
          <w:pPr>
            <w:pStyle w:val="BD8D324BC9CF4B95849AB66C2549AC63"/>
          </w:pPr>
          <w:r w:rsidRPr="00BA6E93">
            <w:rPr>
              <w:rStyle w:val="PlaceholderText"/>
            </w:rPr>
            <w:t>Click or tap here to enter text.</w:t>
          </w:r>
        </w:p>
      </w:docPartBody>
    </w:docPart>
    <w:docPart>
      <w:docPartPr>
        <w:name w:val="955C721EEBC14C1CA7AD27283E9BF07B"/>
        <w:category>
          <w:name w:val="General"/>
          <w:gallery w:val="placeholder"/>
        </w:category>
        <w:types>
          <w:type w:val="bbPlcHdr"/>
        </w:types>
        <w:behaviors>
          <w:behavior w:val="content"/>
        </w:behaviors>
        <w:guid w:val="{7DBD39CF-67C4-41C0-AFB5-3954DB72CE8E}"/>
      </w:docPartPr>
      <w:docPartBody>
        <w:p w:rsidR="0011127E" w:rsidRDefault="004B6748" w:rsidP="004B6748">
          <w:pPr>
            <w:pStyle w:val="955C721EEBC14C1CA7AD27283E9BF07B"/>
          </w:pPr>
          <w:r w:rsidRPr="00BA6E93">
            <w:rPr>
              <w:rStyle w:val="PlaceholderText"/>
            </w:rPr>
            <w:t>Click or tap here to enter text.</w:t>
          </w:r>
        </w:p>
      </w:docPartBody>
    </w:docPart>
    <w:docPart>
      <w:docPartPr>
        <w:name w:val="6CF9CC4A113A46A99F0F86BBF30BA001"/>
        <w:category>
          <w:name w:val="General"/>
          <w:gallery w:val="placeholder"/>
        </w:category>
        <w:types>
          <w:type w:val="bbPlcHdr"/>
        </w:types>
        <w:behaviors>
          <w:behavior w:val="content"/>
        </w:behaviors>
        <w:guid w:val="{9CBCE0AA-188C-4D9E-9FE6-C0079D67203B}"/>
      </w:docPartPr>
      <w:docPartBody>
        <w:p w:rsidR="0011127E" w:rsidRDefault="004B6748" w:rsidP="004B6748">
          <w:pPr>
            <w:pStyle w:val="6CF9CC4A113A46A99F0F86BBF30BA001"/>
          </w:pPr>
          <w:r w:rsidRPr="00BA6E93">
            <w:rPr>
              <w:rStyle w:val="PlaceholderText"/>
            </w:rPr>
            <w:t>Click or tap here to enter text.</w:t>
          </w:r>
        </w:p>
      </w:docPartBody>
    </w:docPart>
    <w:docPart>
      <w:docPartPr>
        <w:name w:val="40DBF3F11A7649DFB948C2D0DDCD6962"/>
        <w:category>
          <w:name w:val="General"/>
          <w:gallery w:val="placeholder"/>
        </w:category>
        <w:types>
          <w:type w:val="bbPlcHdr"/>
        </w:types>
        <w:behaviors>
          <w:behavior w:val="content"/>
        </w:behaviors>
        <w:guid w:val="{9B01BFFA-FAFB-43B1-AE96-276D4C669828}"/>
      </w:docPartPr>
      <w:docPartBody>
        <w:p w:rsidR="0011127E" w:rsidRDefault="004B6748" w:rsidP="004B6748">
          <w:pPr>
            <w:pStyle w:val="40DBF3F11A7649DFB948C2D0DDCD6962"/>
          </w:pPr>
          <w:r w:rsidRPr="00BA6E93">
            <w:rPr>
              <w:rStyle w:val="PlaceholderText"/>
            </w:rPr>
            <w:t>Click or tap here to enter text.</w:t>
          </w:r>
        </w:p>
      </w:docPartBody>
    </w:docPart>
    <w:docPart>
      <w:docPartPr>
        <w:name w:val="DA048AD7E26C42C192F823CC843B8FE7"/>
        <w:category>
          <w:name w:val="General"/>
          <w:gallery w:val="placeholder"/>
        </w:category>
        <w:types>
          <w:type w:val="bbPlcHdr"/>
        </w:types>
        <w:behaviors>
          <w:behavior w:val="content"/>
        </w:behaviors>
        <w:guid w:val="{69830D1E-9A53-44FD-A1EE-1138B7B410B2}"/>
      </w:docPartPr>
      <w:docPartBody>
        <w:p w:rsidR="0011127E" w:rsidRDefault="004B6748" w:rsidP="004B6748">
          <w:pPr>
            <w:pStyle w:val="DA048AD7E26C42C192F823CC843B8FE7"/>
          </w:pPr>
          <w:r w:rsidRPr="00BA6E93">
            <w:rPr>
              <w:rStyle w:val="PlaceholderText"/>
            </w:rPr>
            <w:t>Click or tap here to enter text.</w:t>
          </w:r>
        </w:p>
      </w:docPartBody>
    </w:docPart>
    <w:docPart>
      <w:docPartPr>
        <w:name w:val="FF13681FF7784CABAE1A6FFC4FEF4C4B"/>
        <w:category>
          <w:name w:val="General"/>
          <w:gallery w:val="placeholder"/>
        </w:category>
        <w:types>
          <w:type w:val="bbPlcHdr"/>
        </w:types>
        <w:behaviors>
          <w:behavior w:val="content"/>
        </w:behaviors>
        <w:guid w:val="{05FE427E-A270-43D9-B615-A1961D1B4FB7}"/>
      </w:docPartPr>
      <w:docPartBody>
        <w:p w:rsidR="0011127E" w:rsidRDefault="004B6748" w:rsidP="004B6748">
          <w:pPr>
            <w:pStyle w:val="FF13681FF7784CABAE1A6FFC4FEF4C4B"/>
          </w:pPr>
          <w:r w:rsidRPr="00BA6E93">
            <w:rPr>
              <w:rStyle w:val="PlaceholderText"/>
            </w:rPr>
            <w:t>Click or tap here to enter text.</w:t>
          </w:r>
        </w:p>
      </w:docPartBody>
    </w:docPart>
    <w:docPart>
      <w:docPartPr>
        <w:name w:val="4637EC422F4E47539C35F0B1B673CCCA"/>
        <w:category>
          <w:name w:val="General"/>
          <w:gallery w:val="placeholder"/>
        </w:category>
        <w:types>
          <w:type w:val="bbPlcHdr"/>
        </w:types>
        <w:behaviors>
          <w:behavior w:val="content"/>
        </w:behaviors>
        <w:guid w:val="{9A0CE6D2-8443-43C6-9D8B-86E92FA36C70}"/>
      </w:docPartPr>
      <w:docPartBody>
        <w:p w:rsidR="0011127E" w:rsidRDefault="004B6748" w:rsidP="004B6748">
          <w:pPr>
            <w:pStyle w:val="4637EC422F4E47539C35F0B1B673CCCA"/>
          </w:pPr>
          <w:r w:rsidRPr="00BA6E93">
            <w:rPr>
              <w:rStyle w:val="PlaceholderText"/>
            </w:rPr>
            <w:t>Click or tap here to enter text.</w:t>
          </w:r>
        </w:p>
      </w:docPartBody>
    </w:docPart>
    <w:docPart>
      <w:docPartPr>
        <w:name w:val="0C75CEC2B1424FA3B477627D0C800FA3"/>
        <w:category>
          <w:name w:val="General"/>
          <w:gallery w:val="placeholder"/>
        </w:category>
        <w:types>
          <w:type w:val="bbPlcHdr"/>
        </w:types>
        <w:behaviors>
          <w:behavior w:val="content"/>
        </w:behaviors>
        <w:guid w:val="{0BB42641-E952-441B-B6DB-478B9923A0AF}"/>
      </w:docPartPr>
      <w:docPartBody>
        <w:p w:rsidR="0011127E" w:rsidRDefault="004B6748" w:rsidP="004B6748">
          <w:pPr>
            <w:pStyle w:val="0C75CEC2B1424FA3B477627D0C800FA3"/>
          </w:pPr>
          <w:r w:rsidRPr="00BA6E93">
            <w:rPr>
              <w:rStyle w:val="PlaceholderText"/>
            </w:rPr>
            <w:t>Click or tap here to enter text.</w:t>
          </w:r>
        </w:p>
      </w:docPartBody>
    </w:docPart>
    <w:docPart>
      <w:docPartPr>
        <w:name w:val="39D76CD8B6274BDEAEA8FC460EBCD0BD"/>
        <w:category>
          <w:name w:val="General"/>
          <w:gallery w:val="placeholder"/>
        </w:category>
        <w:types>
          <w:type w:val="bbPlcHdr"/>
        </w:types>
        <w:behaviors>
          <w:behavior w:val="content"/>
        </w:behaviors>
        <w:guid w:val="{BEF3B854-376C-4912-85D4-597A9A3CF108}"/>
      </w:docPartPr>
      <w:docPartBody>
        <w:p w:rsidR="0011127E" w:rsidRDefault="004B6748" w:rsidP="004B6748">
          <w:pPr>
            <w:pStyle w:val="39D76CD8B6274BDEAEA8FC460EBCD0BD"/>
          </w:pPr>
          <w:r w:rsidRPr="00BA6E93">
            <w:rPr>
              <w:rStyle w:val="PlaceholderText"/>
            </w:rPr>
            <w:t>Click or tap here to enter text.</w:t>
          </w:r>
        </w:p>
      </w:docPartBody>
    </w:docPart>
    <w:docPart>
      <w:docPartPr>
        <w:name w:val="2B2C6344860B401BA48624B4FE2096F7"/>
        <w:category>
          <w:name w:val="General"/>
          <w:gallery w:val="placeholder"/>
        </w:category>
        <w:types>
          <w:type w:val="bbPlcHdr"/>
        </w:types>
        <w:behaviors>
          <w:behavior w:val="content"/>
        </w:behaviors>
        <w:guid w:val="{54501214-566A-476F-9569-48C2485C9F3F}"/>
      </w:docPartPr>
      <w:docPartBody>
        <w:p w:rsidR="0011127E" w:rsidRDefault="004B6748" w:rsidP="004B6748">
          <w:pPr>
            <w:pStyle w:val="2B2C6344860B401BA48624B4FE2096F7"/>
          </w:pPr>
          <w:r w:rsidRPr="00BA6E93">
            <w:rPr>
              <w:rStyle w:val="PlaceholderText"/>
            </w:rPr>
            <w:t>Click or tap here to enter text.</w:t>
          </w:r>
        </w:p>
      </w:docPartBody>
    </w:docPart>
    <w:docPart>
      <w:docPartPr>
        <w:name w:val="CBA25C2C08C340F9A7D76EE88FF0FFF4"/>
        <w:category>
          <w:name w:val="General"/>
          <w:gallery w:val="placeholder"/>
        </w:category>
        <w:types>
          <w:type w:val="bbPlcHdr"/>
        </w:types>
        <w:behaviors>
          <w:behavior w:val="content"/>
        </w:behaviors>
        <w:guid w:val="{5EB0568F-2672-42BD-8959-A56A81E85339}"/>
      </w:docPartPr>
      <w:docPartBody>
        <w:p w:rsidR="00471299" w:rsidRDefault="0011127E" w:rsidP="0011127E">
          <w:pPr>
            <w:pStyle w:val="CBA25C2C08C340F9A7D76EE88FF0FFF4"/>
          </w:pPr>
          <w:r w:rsidRPr="00BA6E93">
            <w:rPr>
              <w:rStyle w:val="PlaceholderText"/>
            </w:rPr>
            <w:t>Click or tap here to enter text.</w:t>
          </w:r>
        </w:p>
      </w:docPartBody>
    </w:docPart>
    <w:docPart>
      <w:docPartPr>
        <w:name w:val="95586E2FDB0D43B9A6F080980C36F198"/>
        <w:category>
          <w:name w:val="Generelt"/>
          <w:gallery w:val="placeholder"/>
        </w:category>
        <w:types>
          <w:type w:val="bbPlcHdr"/>
        </w:types>
        <w:behaviors>
          <w:behavior w:val="content"/>
        </w:behaviors>
        <w:guid w:val="{FF74C9EE-B344-47C7-BDF2-E04BF54C79E9}"/>
      </w:docPartPr>
      <w:docPartBody>
        <w:p w:rsidR="009307CB" w:rsidRDefault="009307CB" w:rsidP="009307CB">
          <w:pPr>
            <w:pStyle w:val="95586E2FDB0D43B9A6F080980C36F198"/>
          </w:pPr>
          <w:r>
            <w:rPr>
              <w:rStyle w:val="PlaceholderText"/>
            </w:rPr>
            <w:t>Click or tap here to enter text.</w:t>
          </w:r>
        </w:p>
      </w:docPartBody>
    </w:docPart>
    <w:docPart>
      <w:docPartPr>
        <w:name w:val="F0B14CEC33BD434589927AFBDB5A631D"/>
        <w:category>
          <w:name w:val="Generelt"/>
          <w:gallery w:val="placeholder"/>
        </w:category>
        <w:types>
          <w:type w:val="bbPlcHdr"/>
        </w:types>
        <w:behaviors>
          <w:behavior w:val="content"/>
        </w:behaviors>
        <w:guid w:val="{7467D82F-98FF-4F18-8C78-2B1C1557F41F}"/>
      </w:docPartPr>
      <w:docPartBody>
        <w:p w:rsidR="00881676" w:rsidRDefault="0044468F" w:rsidP="0044468F">
          <w:pPr>
            <w:pStyle w:val="F0B14CEC33BD434589927AFBDB5A631D"/>
          </w:pPr>
          <w:r w:rsidRPr="00BA6E93">
            <w:rPr>
              <w:rStyle w:val="PlaceholderText"/>
            </w:rPr>
            <w:t>Click or tap here to enter text.</w:t>
          </w:r>
        </w:p>
      </w:docPartBody>
    </w:docPart>
    <w:docPart>
      <w:docPartPr>
        <w:name w:val="787EC57243A3401A893CB223AAA23A58"/>
        <w:category>
          <w:name w:val="Generelt"/>
          <w:gallery w:val="placeholder"/>
        </w:category>
        <w:types>
          <w:type w:val="bbPlcHdr"/>
        </w:types>
        <w:behaviors>
          <w:behavior w:val="content"/>
        </w:behaviors>
        <w:guid w:val="{2D4558F9-126B-43F8-AD43-369EBD555563}"/>
      </w:docPartPr>
      <w:docPartBody>
        <w:p w:rsidR="00C35E1E" w:rsidRDefault="00C35E1E" w:rsidP="00C35E1E">
          <w:pPr>
            <w:pStyle w:val="787EC57243A3401A893CB223AAA23A58"/>
          </w:pPr>
          <w:r w:rsidRPr="00BA6E9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IDFont+F1">
    <w:altName w:val="Yu Gothic"/>
    <w:panose1 w:val="00000000000000000000"/>
    <w:charset w:val="80"/>
    <w:family w:val="auto"/>
    <w:notTrueType/>
    <w:pitch w:val="default"/>
    <w:sig w:usb0="00000001" w:usb1="08070000" w:usb2="00000010" w:usb3="00000000" w:csb0="00020000" w:csb1="00000000"/>
  </w:font>
  <w:font w:name="LMRoman12-Regular">
    <w:altName w:val="Calibri"/>
    <w:panose1 w:val="00000000000000000000"/>
    <w:charset w:val="00"/>
    <w:family w:val="auto"/>
    <w:notTrueType/>
    <w:pitch w:val="default"/>
    <w:sig w:usb0="00000003" w:usb1="00000000" w:usb2="00000000" w:usb3="00000000" w:csb0="00000001" w:csb1="00000000"/>
  </w:font>
  <w:font w:name="CIDFont+F5">
    <w:altName w:val="Yu Gothic"/>
    <w:panose1 w:val="00000000000000000000"/>
    <w:charset w:val="80"/>
    <w:family w:val="auto"/>
    <w:notTrueType/>
    <w:pitch w:val="default"/>
    <w:sig w:usb0="00000001" w:usb1="08070000" w:usb2="00000010" w:usb3="00000000" w:csb0="0002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285"/>
    <w:rsid w:val="0000468C"/>
    <w:rsid w:val="00017842"/>
    <w:rsid w:val="00020458"/>
    <w:rsid w:val="00034EEE"/>
    <w:rsid w:val="00040409"/>
    <w:rsid w:val="000558F4"/>
    <w:rsid w:val="00055D90"/>
    <w:rsid w:val="00065BBB"/>
    <w:rsid w:val="00076E25"/>
    <w:rsid w:val="0007750F"/>
    <w:rsid w:val="00085873"/>
    <w:rsid w:val="0009399B"/>
    <w:rsid w:val="000C2BFE"/>
    <w:rsid w:val="000C70A1"/>
    <w:rsid w:val="000C7117"/>
    <w:rsid w:val="000D2FC3"/>
    <w:rsid w:val="000E1E5A"/>
    <w:rsid w:val="000E5B92"/>
    <w:rsid w:val="000F1237"/>
    <w:rsid w:val="000F79B4"/>
    <w:rsid w:val="00106019"/>
    <w:rsid w:val="0011127E"/>
    <w:rsid w:val="00130A6E"/>
    <w:rsid w:val="00136056"/>
    <w:rsid w:val="00136218"/>
    <w:rsid w:val="0014025C"/>
    <w:rsid w:val="00140DF9"/>
    <w:rsid w:val="00163DDA"/>
    <w:rsid w:val="001673B3"/>
    <w:rsid w:val="00183B33"/>
    <w:rsid w:val="0018716D"/>
    <w:rsid w:val="001958BB"/>
    <w:rsid w:val="001A2CEA"/>
    <w:rsid w:val="001B33E3"/>
    <w:rsid w:val="001D0F4F"/>
    <w:rsid w:val="001F2285"/>
    <w:rsid w:val="0021031B"/>
    <w:rsid w:val="00221978"/>
    <w:rsid w:val="00251945"/>
    <w:rsid w:val="00273E0C"/>
    <w:rsid w:val="00274F07"/>
    <w:rsid w:val="0027629E"/>
    <w:rsid w:val="002843FE"/>
    <w:rsid w:val="002942E5"/>
    <w:rsid w:val="002B56DF"/>
    <w:rsid w:val="002B5BA3"/>
    <w:rsid w:val="002C1844"/>
    <w:rsid w:val="002C1BE5"/>
    <w:rsid w:val="002E163B"/>
    <w:rsid w:val="00303A13"/>
    <w:rsid w:val="003046B7"/>
    <w:rsid w:val="003071D3"/>
    <w:rsid w:val="00314D30"/>
    <w:rsid w:val="00326C8D"/>
    <w:rsid w:val="003674AA"/>
    <w:rsid w:val="003A17D5"/>
    <w:rsid w:val="003A4C82"/>
    <w:rsid w:val="003B0294"/>
    <w:rsid w:val="003B3BDA"/>
    <w:rsid w:val="003B4619"/>
    <w:rsid w:val="003D7E5E"/>
    <w:rsid w:val="004100D5"/>
    <w:rsid w:val="00420E0E"/>
    <w:rsid w:val="00425274"/>
    <w:rsid w:val="0042684F"/>
    <w:rsid w:val="004279C1"/>
    <w:rsid w:val="00432308"/>
    <w:rsid w:val="0043646D"/>
    <w:rsid w:val="0044080D"/>
    <w:rsid w:val="004429B2"/>
    <w:rsid w:val="0044468F"/>
    <w:rsid w:val="00451AF1"/>
    <w:rsid w:val="00455733"/>
    <w:rsid w:val="0046755D"/>
    <w:rsid w:val="00471299"/>
    <w:rsid w:val="004722DF"/>
    <w:rsid w:val="004B1D83"/>
    <w:rsid w:val="004B6748"/>
    <w:rsid w:val="004C1BB9"/>
    <w:rsid w:val="004D036B"/>
    <w:rsid w:val="004D0CAE"/>
    <w:rsid w:val="005004E5"/>
    <w:rsid w:val="00506B1D"/>
    <w:rsid w:val="005139AC"/>
    <w:rsid w:val="00536A67"/>
    <w:rsid w:val="00541A7D"/>
    <w:rsid w:val="0054531C"/>
    <w:rsid w:val="00551B73"/>
    <w:rsid w:val="00553723"/>
    <w:rsid w:val="0056188C"/>
    <w:rsid w:val="00583348"/>
    <w:rsid w:val="00594595"/>
    <w:rsid w:val="0059679F"/>
    <w:rsid w:val="005C24D1"/>
    <w:rsid w:val="005D683A"/>
    <w:rsid w:val="005E18E0"/>
    <w:rsid w:val="005E5D89"/>
    <w:rsid w:val="00616F82"/>
    <w:rsid w:val="00626A2D"/>
    <w:rsid w:val="0063780C"/>
    <w:rsid w:val="0064675A"/>
    <w:rsid w:val="006474FD"/>
    <w:rsid w:val="00660179"/>
    <w:rsid w:val="0067557D"/>
    <w:rsid w:val="006822F1"/>
    <w:rsid w:val="0069535A"/>
    <w:rsid w:val="006A3724"/>
    <w:rsid w:val="006B7A5C"/>
    <w:rsid w:val="006C39A6"/>
    <w:rsid w:val="006C6930"/>
    <w:rsid w:val="006C6B43"/>
    <w:rsid w:val="006E69DB"/>
    <w:rsid w:val="006E7E60"/>
    <w:rsid w:val="006F7F83"/>
    <w:rsid w:val="00701304"/>
    <w:rsid w:val="00704B6F"/>
    <w:rsid w:val="00720046"/>
    <w:rsid w:val="0072048D"/>
    <w:rsid w:val="007325D4"/>
    <w:rsid w:val="00732D50"/>
    <w:rsid w:val="00741C60"/>
    <w:rsid w:val="00745E61"/>
    <w:rsid w:val="00747F35"/>
    <w:rsid w:val="0075161D"/>
    <w:rsid w:val="0075545E"/>
    <w:rsid w:val="0076653B"/>
    <w:rsid w:val="007761C1"/>
    <w:rsid w:val="0077679E"/>
    <w:rsid w:val="00777E21"/>
    <w:rsid w:val="007819CA"/>
    <w:rsid w:val="00782277"/>
    <w:rsid w:val="0079243E"/>
    <w:rsid w:val="007B347C"/>
    <w:rsid w:val="00800B70"/>
    <w:rsid w:val="008037CE"/>
    <w:rsid w:val="00810693"/>
    <w:rsid w:val="0081556A"/>
    <w:rsid w:val="00833F51"/>
    <w:rsid w:val="00835FCF"/>
    <w:rsid w:val="00836B27"/>
    <w:rsid w:val="0084130B"/>
    <w:rsid w:val="0085412F"/>
    <w:rsid w:val="0086567C"/>
    <w:rsid w:val="00873322"/>
    <w:rsid w:val="00881676"/>
    <w:rsid w:val="00884CE8"/>
    <w:rsid w:val="008958D9"/>
    <w:rsid w:val="008A20BD"/>
    <w:rsid w:val="008B2457"/>
    <w:rsid w:val="008C2CAA"/>
    <w:rsid w:val="008C36D9"/>
    <w:rsid w:val="008C5825"/>
    <w:rsid w:val="008C7799"/>
    <w:rsid w:val="008D546F"/>
    <w:rsid w:val="008F54EC"/>
    <w:rsid w:val="00900143"/>
    <w:rsid w:val="00901FCA"/>
    <w:rsid w:val="00906657"/>
    <w:rsid w:val="00907E35"/>
    <w:rsid w:val="0091239B"/>
    <w:rsid w:val="009147E4"/>
    <w:rsid w:val="009151A1"/>
    <w:rsid w:val="00920889"/>
    <w:rsid w:val="009307CB"/>
    <w:rsid w:val="00945368"/>
    <w:rsid w:val="00953453"/>
    <w:rsid w:val="00960FDE"/>
    <w:rsid w:val="00961043"/>
    <w:rsid w:val="00974DED"/>
    <w:rsid w:val="00980871"/>
    <w:rsid w:val="009908B0"/>
    <w:rsid w:val="009926CC"/>
    <w:rsid w:val="009A4DC8"/>
    <w:rsid w:val="009B1885"/>
    <w:rsid w:val="009B1AD4"/>
    <w:rsid w:val="009B1CF5"/>
    <w:rsid w:val="009E6F35"/>
    <w:rsid w:val="009F6056"/>
    <w:rsid w:val="00A0212F"/>
    <w:rsid w:val="00A25787"/>
    <w:rsid w:val="00A43539"/>
    <w:rsid w:val="00A567D2"/>
    <w:rsid w:val="00A6369D"/>
    <w:rsid w:val="00A7178A"/>
    <w:rsid w:val="00A737D1"/>
    <w:rsid w:val="00A75AE9"/>
    <w:rsid w:val="00A779F3"/>
    <w:rsid w:val="00A80804"/>
    <w:rsid w:val="00AD1533"/>
    <w:rsid w:val="00AD1EC1"/>
    <w:rsid w:val="00AE62D1"/>
    <w:rsid w:val="00AE6F67"/>
    <w:rsid w:val="00B14C9A"/>
    <w:rsid w:val="00B16204"/>
    <w:rsid w:val="00B17BF0"/>
    <w:rsid w:val="00B20C2B"/>
    <w:rsid w:val="00B22EEA"/>
    <w:rsid w:val="00B51847"/>
    <w:rsid w:val="00B82C8D"/>
    <w:rsid w:val="00B852E1"/>
    <w:rsid w:val="00B853D9"/>
    <w:rsid w:val="00BD214A"/>
    <w:rsid w:val="00BE26AD"/>
    <w:rsid w:val="00BF023B"/>
    <w:rsid w:val="00C02132"/>
    <w:rsid w:val="00C03BC1"/>
    <w:rsid w:val="00C05DC8"/>
    <w:rsid w:val="00C16635"/>
    <w:rsid w:val="00C16C54"/>
    <w:rsid w:val="00C2213E"/>
    <w:rsid w:val="00C27C9E"/>
    <w:rsid w:val="00C34A6F"/>
    <w:rsid w:val="00C357E6"/>
    <w:rsid w:val="00C35E1E"/>
    <w:rsid w:val="00C668E9"/>
    <w:rsid w:val="00C6751B"/>
    <w:rsid w:val="00C70ED3"/>
    <w:rsid w:val="00C750EF"/>
    <w:rsid w:val="00C76C94"/>
    <w:rsid w:val="00C92728"/>
    <w:rsid w:val="00CA7208"/>
    <w:rsid w:val="00CC2F8E"/>
    <w:rsid w:val="00CE5515"/>
    <w:rsid w:val="00CF582B"/>
    <w:rsid w:val="00D01F9B"/>
    <w:rsid w:val="00D34E08"/>
    <w:rsid w:val="00D440E7"/>
    <w:rsid w:val="00D45475"/>
    <w:rsid w:val="00D57A97"/>
    <w:rsid w:val="00D727C1"/>
    <w:rsid w:val="00DA0C03"/>
    <w:rsid w:val="00DB36F9"/>
    <w:rsid w:val="00DC22E8"/>
    <w:rsid w:val="00DC3AE6"/>
    <w:rsid w:val="00DC6432"/>
    <w:rsid w:val="00DD3637"/>
    <w:rsid w:val="00DD578F"/>
    <w:rsid w:val="00DE5205"/>
    <w:rsid w:val="00DE5315"/>
    <w:rsid w:val="00E04910"/>
    <w:rsid w:val="00E11AE3"/>
    <w:rsid w:val="00E36CFA"/>
    <w:rsid w:val="00E51480"/>
    <w:rsid w:val="00E82746"/>
    <w:rsid w:val="00EA310E"/>
    <w:rsid w:val="00EB2E2C"/>
    <w:rsid w:val="00EB53A9"/>
    <w:rsid w:val="00EC24E2"/>
    <w:rsid w:val="00EC39E4"/>
    <w:rsid w:val="00EC41C6"/>
    <w:rsid w:val="00ED493D"/>
    <w:rsid w:val="00EE4FE9"/>
    <w:rsid w:val="00EF61FE"/>
    <w:rsid w:val="00F0474D"/>
    <w:rsid w:val="00F1283D"/>
    <w:rsid w:val="00F1596A"/>
    <w:rsid w:val="00F2203B"/>
    <w:rsid w:val="00F4464C"/>
    <w:rsid w:val="00F45CD9"/>
    <w:rsid w:val="00F51BEC"/>
    <w:rsid w:val="00F56DFA"/>
    <w:rsid w:val="00F831D6"/>
    <w:rsid w:val="00F83EA6"/>
    <w:rsid w:val="00FA0649"/>
    <w:rsid w:val="00FA7FFE"/>
    <w:rsid w:val="00FC611B"/>
    <w:rsid w:val="00FE18F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0871"/>
    <w:rPr>
      <w:color w:val="808080"/>
    </w:rPr>
  </w:style>
  <w:style w:type="paragraph" w:customStyle="1" w:styleId="40D43B085C0A4677A3C9CC68E46134A2">
    <w:name w:val="40D43B085C0A4677A3C9CC68E46134A2"/>
    <w:rsid w:val="004B6748"/>
    <w:pPr>
      <w:spacing w:line="278" w:lineRule="auto"/>
    </w:pPr>
    <w:rPr>
      <w:kern w:val="2"/>
      <w:sz w:val="24"/>
      <w:szCs w:val="24"/>
      <w:lang w:val="en-US" w:eastAsia="en-US"/>
      <w14:ligatures w14:val="standardContextual"/>
    </w:rPr>
  </w:style>
  <w:style w:type="paragraph" w:customStyle="1" w:styleId="E70A0391529D4BCDA18070632B94EB6D">
    <w:name w:val="E70A0391529D4BCDA18070632B94EB6D"/>
    <w:rsid w:val="004B6748"/>
    <w:pPr>
      <w:spacing w:line="278" w:lineRule="auto"/>
    </w:pPr>
    <w:rPr>
      <w:kern w:val="2"/>
      <w:sz w:val="24"/>
      <w:szCs w:val="24"/>
      <w:lang w:val="en-US" w:eastAsia="en-US"/>
      <w14:ligatures w14:val="standardContextual"/>
    </w:rPr>
  </w:style>
  <w:style w:type="paragraph" w:customStyle="1" w:styleId="DE9288E4184340BAA77219FB7A1A45B7">
    <w:name w:val="DE9288E4184340BAA77219FB7A1A45B7"/>
    <w:rsid w:val="004B6748"/>
    <w:pPr>
      <w:spacing w:line="278" w:lineRule="auto"/>
    </w:pPr>
    <w:rPr>
      <w:kern w:val="2"/>
      <w:sz w:val="24"/>
      <w:szCs w:val="24"/>
      <w:lang w:val="en-US" w:eastAsia="en-US"/>
      <w14:ligatures w14:val="standardContextual"/>
    </w:rPr>
  </w:style>
  <w:style w:type="paragraph" w:customStyle="1" w:styleId="CDD7ACE1AE6C4BF6A2EE333E39CEEBC3">
    <w:name w:val="CDD7ACE1AE6C4BF6A2EE333E39CEEBC3"/>
    <w:rsid w:val="004B6748"/>
    <w:pPr>
      <w:spacing w:line="278" w:lineRule="auto"/>
    </w:pPr>
    <w:rPr>
      <w:kern w:val="2"/>
      <w:sz w:val="24"/>
      <w:szCs w:val="24"/>
      <w:lang w:val="en-US" w:eastAsia="en-US"/>
      <w14:ligatures w14:val="standardContextual"/>
    </w:rPr>
  </w:style>
  <w:style w:type="paragraph" w:customStyle="1" w:styleId="EC3A195D2C134EB9B69394CC5783AB9D">
    <w:name w:val="EC3A195D2C134EB9B69394CC5783AB9D"/>
    <w:rsid w:val="004B6748"/>
    <w:pPr>
      <w:spacing w:line="278" w:lineRule="auto"/>
    </w:pPr>
    <w:rPr>
      <w:kern w:val="2"/>
      <w:sz w:val="24"/>
      <w:szCs w:val="24"/>
      <w:lang w:val="en-US" w:eastAsia="en-US"/>
      <w14:ligatures w14:val="standardContextual"/>
    </w:rPr>
  </w:style>
  <w:style w:type="paragraph" w:customStyle="1" w:styleId="3083EA5C1CF345EDA954082D5C7413D2">
    <w:name w:val="3083EA5C1CF345EDA954082D5C7413D2"/>
    <w:rsid w:val="004B6748"/>
    <w:pPr>
      <w:spacing w:line="278" w:lineRule="auto"/>
    </w:pPr>
    <w:rPr>
      <w:kern w:val="2"/>
      <w:sz w:val="24"/>
      <w:szCs w:val="24"/>
      <w:lang w:val="en-US" w:eastAsia="en-US"/>
      <w14:ligatures w14:val="standardContextual"/>
    </w:rPr>
  </w:style>
  <w:style w:type="paragraph" w:customStyle="1" w:styleId="42A3D787F91144AEB1C097C85D0148A3">
    <w:name w:val="42A3D787F91144AEB1C097C85D0148A3"/>
    <w:rsid w:val="004B6748"/>
    <w:pPr>
      <w:spacing w:line="278" w:lineRule="auto"/>
    </w:pPr>
    <w:rPr>
      <w:kern w:val="2"/>
      <w:sz w:val="24"/>
      <w:szCs w:val="24"/>
      <w:lang w:val="en-US" w:eastAsia="en-US"/>
      <w14:ligatures w14:val="standardContextual"/>
    </w:rPr>
  </w:style>
  <w:style w:type="paragraph" w:customStyle="1" w:styleId="E604576C26F94FDE955A9106447392CA">
    <w:name w:val="E604576C26F94FDE955A9106447392CA"/>
    <w:rsid w:val="004B6748"/>
    <w:pPr>
      <w:spacing w:line="278" w:lineRule="auto"/>
    </w:pPr>
    <w:rPr>
      <w:kern w:val="2"/>
      <w:sz w:val="24"/>
      <w:szCs w:val="24"/>
      <w:lang w:val="en-US" w:eastAsia="en-US"/>
      <w14:ligatures w14:val="standardContextual"/>
    </w:rPr>
  </w:style>
  <w:style w:type="paragraph" w:customStyle="1" w:styleId="135DB55118774356A999545604BDCDD9">
    <w:name w:val="135DB55118774356A999545604BDCDD9"/>
    <w:rsid w:val="004B6748"/>
    <w:pPr>
      <w:spacing w:line="278" w:lineRule="auto"/>
    </w:pPr>
    <w:rPr>
      <w:kern w:val="2"/>
      <w:sz w:val="24"/>
      <w:szCs w:val="24"/>
      <w:lang w:val="en-US" w:eastAsia="en-US"/>
      <w14:ligatures w14:val="standardContextual"/>
    </w:rPr>
  </w:style>
  <w:style w:type="paragraph" w:customStyle="1" w:styleId="97AC1CEF2A9948F0BB574C1F635B7890">
    <w:name w:val="97AC1CEF2A9948F0BB574C1F635B7890"/>
    <w:rsid w:val="004B6748"/>
    <w:pPr>
      <w:spacing w:line="278" w:lineRule="auto"/>
    </w:pPr>
    <w:rPr>
      <w:kern w:val="2"/>
      <w:sz w:val="24"/>
      <w:szCs w:val="24"/>
      <w:lang w:val="en-US" w:eastAsia="en-US"/>
      <w14:ligatures w14:val="standardContextual"/>
    </w:rPr>
  </w:style>
  <w:style w:type="paragraph" w:customStyle="1" w:styleId="9E3D6F27FBCF4585B0B22ACC444D9E34">
    <w:name w:val="9E3D6F27FBCF4585B0B22ACC444D9E34"/>
    <w:rsid w:val="004B6748"/>
    <w:pPr>
      <w:spacing w:line="278" w:lineRule="auto"/>
    </w:pPr>
    <w:rPr>
      <w:kern w:val="2"/>
      <w:sz w:val="24"/>
      <w:szCs w:val="24"/>
      <w:lang w:val="en-US" w:eastAsia="en-US"/>
      <w14:ligatures w14:val="standardContextual"/>
    </w:rPr>
  </w:style>
  <w:style w:type="paragraph" w:customStyle="1" w:styleId="1FC925E837E2492785B7B916673B066B">
    <w:name w:val="1FC925E837E2492785B7B916673B066B"/>
    <w:rsid w:val="004B6748"/>
    <w:pPr>
      <w:spacing w:line="278" w:lineRule="auto"/>
    </w:pPr>
    <w:rPr>
      <w:kern w:val="2"/>
      <w:sz w:val="24"/>
      <w:szCs w:val="24"/>
      <w:lang w:val="en-US" w:eastAsia="en-US"/>
      <w14:ligatures w14:val="standardContextual"/>
    </w:rPr>
  </w:style>
  <w:style w:type="paragraph" w:customStyle="1" w:styleId="ED550C67238949A9A1A6901301C3F1F2">
    <w:name w:val="ED550C67238949A9A1A6901301C3F1F2"/>
    <w:rsid w:val="004B6748"/>
    <w:pPr>
      <w:spacing w:line="278" w:lineRule="auto"/>
    </w:pPr>
    <w:rPr>
      <w:kern w:val="2"/>
      <w:sz w:val="24"/>
      <w:szCs w:val="24"/>
      <w:lang w:val="en-US" w:eastAsia="en-US"/>
      <w14:ligatures w14:val="standardContextual"/>
    </w:rPr>
  </w:style>
  <w:style w:type="paragraph" w:customStyle="1" w:styleId="BD8D324BC9CF4B95849AB66C2549AC63">
    <w:name w:val="BD8D324BC9CF4B95849AB66C2549AC63"/>
    <w:rsid w:val="004B6748"/>
    <w:pPr>
      <w:spacing w:line="278" w:lineRule="auto"/>
    </w:pPr>
    <w:rPr>
      <w:kern w:val="2"/>
      <w:sz w:val="24"/>
      <w:szCs w:val="24"/>
      <w:lang w:val="en-US" w:eastAsia="en-US"/>
      <w14:ligatures w14:val="standardContextual"/>
    </w:rPr>
  </w:style>
  <w:style w:type="paragraph" w:customStyle="1" w:styleId="955C721EEBC14C1CA7AD27283E9BF07B">
    <w:name w:val="955C721EEBC14C1CA7AD27283E9BF07B"/>
    <w:rsid w:val="004B6748"/>
    <w:pPr>
      <w:spacing w:line="278" w:lineRule="auto"/>
    </w:pPr>
    <w:rPr>
      <w:kern w:val="2"/>
      <w:sz w:val="24"/>
      <w:szCs w:val="24"/>
      <w:lang w:val="en-US" w:eastAsia="en-US"/>
      <w14:ligatures w14:val="standardContextual"/>
    </w:rPr>
  </w:style>
  <w:style w:type="paragraph" w:customStyle="1" w:styleId="6CF9CC4A113A46A99F0F86BBF30BA001">
    <w:name w:val="6CF9CC4A113A46A99F0F86BBF30BA001"/>
    <w:rsid w:val="004B6748"/>
    <w:pPr>
      <w:spacing w:line="278" w:lineRule="auto"/>
    </w:pPr>
    <w:rPr>
      <w:kern w:val="2"/>
      <w:sz w:val="24"/>
      <w:szCs w:val="24"/>
      <w:lang w:val="en-US" w:eastAsia="en-US"/>
      <w14:ligatures w14:val="standardContextual"/>
    </w:rPr>
  </w:style>
  <w:style w:type="paragraph" w:customStyle="1" w:styleId="40DBF3F11A7649DFB948C2D0DDCD6962">
    <w:name w:val="40DBF3F11A7649DFB948C2D0DDCD6962"/>
    <w:rsid w:val="004B6748"/>
    <w:pPr>
      <w:spacing w:line="278" w:lineRule="auto"/>
    </w:pPr>
    <w:rPr>
      <w:kern w:val="2"/>
      <w:sz w:val="24"/>
      <w:szCs w:val="24"/>
      <w:lang w:val="en-US" w:eastAsia="en-US"/>
      <w14:ligatures w14:val="standardContextual"/>
    </w:rPr>
  </w:style>
  <w:style w:type="paragraph" w:customStyle="1" w:styleId="DA048AD7E26C42C192F823CC843B8FE7">
    <w:name w:val="DA048AD7E26C42C192F823CC843B8FE7"/>
    <w:rsid w:val="004B6748"/>
    <w:pPr>
      <w:spacing w:line="278" w:lineRule="auto"/>
    </w:pPr>
    <w:rPr>
      <w:kern w:val="2"/>
      <w:sz w:val="24"/>
      <w:szCs w:val="24"/>
      <w:lang w:val="en-US" w:eastAsia="en-US"/>
      <w14:ligatures w14:val="standardContextual"/>
    </w:rPr>
  </w:style>
  <w:style w:type="paragraph" w:customStyle="1" w:styleId="FF13681FF7784CABAE1A6FFC4FEF4C4B">
    <w:name w:val="FF13681FF7784CABAE1A6FFC4FEF4C4B"/>
    <w:rsid w:val="004B6748"/>
    <w:pPr>
      <w:spacing w:line="278" w:lineRule="auto"/>
    </w:pPr>
    <w:rPr>
      <w:kern w:val="2"/>
      <w:sz w:val="24"/>
      <w:szCs w:val="24"/>
      <w:lang w:val="en-US" w:eastAsia="en-US"/>
      <w14:ligatures w14:val="standardContextual"/>
    </w:rPr>
  </w:style>
  <w:style w:type="paragraph" w:customStyle="1" w:styleId="4637EC422F4E47539C35F0B1B673CCCA">
    <w:name w:val="4637EC422F4E47539C35F0B1B673CCCA"/>
    <w:rsid w:val="004B6748"/>
    <w:pPr>
      <w:spacing w:line="278" w:lineRule="auto"/>
    </w:pPr>
    <w:rPr>
      <w:kern w:val="2"/>
      <w:sz w:val="24"/>
      <w:szCs w:val="24"/>
      <w:lang w:val="en-US" w:eastAsia="en-US"/>
      <w14:ligatures w14:val="standardContextual"/>
    </w:rPr>
  </w:style>
  <w:style w:type="paragraph" w:customStyle="1" w:styleId="0C75CEC2B1424FA3B477627D0C800FA3">
    <w:name w:val="0C75CEC2B1424FA3B477627D0C800FA3"/>
    <w:rsid w:val="004B6748"/>
    <w:pPr>
      <w:spacing w:line="278" w:lineRule="auto"/>
    </w:pPr>
    <w:rPr>
      <w:kern w:val="2"/>
      <w:sz w:val="24"/>
      <w:szCs w:val="24"/>
      <w:lang w:val="en-US" w:eastAsia="en-US"/>
      <w14:ligatures w14:val="standardContextual"/>
    </w:rPr>
  </w:style>
  <w:style w:type="paragraph" w:customStyle="1" w:styleId="39D76CD8B6274BDEAEA8FC460EBCD0BD">
    <w:name w:val="39D76CD8B6274BDEAEA8FC460EBCD0BD"/>
    <w:rsid w:val="004B6748"/>
    <w:pPr>
      <w:spacing w:line="278" w:lineRule="auto"/>
    </w:pPr>
    <w:rPr>
      <w:kern w:val="2"/>
      <w:sz w:val="24"/>
      <w:szCs w:val="24"/>
      <w:lang w:val="en-US" w:eastAsia="en-US"/>
      <w14:ligatures w14:val="standardContextual"/>
    </w:rPr>
  </w:style>
  <w:style w:type="paragraph" w:customStyle="1" w:styleId="2B2C6344860B401BA48624B4FE2096F7">
    <w:name w:val="2B2C6344860B401BA48624B4FE2096F7"/>
    <w:rsid w:val="004B6748"/>
    <w:pPr>
      <w:spacing w:line="278" w:lineRule="auto"/>
    </w:pPr>
    <w:rPr>
      <w:kern w:val="2"/>
      <w:sz w:val="24"/>
      <w:szCs w:val="24"/>
      <w:lang w:val="en-US" w:eastAsia="en-US"/>
      <w14:ligatures w14:val="standardContextual"/>
    </w:rPr>
  </w:style>
  <w:style w:type="paragraph" w:customStyle="1" w:styleId="CBA25C2C08C340F9A7D76EE88FF0FFF4">
    <w:name w:val="CBA25C2C08C340F9A7D76EE88FF0FFF4"/>
    <w:rsid w:val="0011127E"/>
    <w:pPr>
      <w:spacing w:line="278" w:lineRule="auto"/>
    </w:pPr>
    <w:rPr>
      <w:kern w:val="2"/>
      <w:sz w:val="24"/>
      <w:szCs w:val="24"/>
      <w:lang w:val="en-US" w:eastAsia="en-US"/>
      <w14:ligatures w14:val="standardContextual"/>
    </w:rPr>
  </w:style>
  <w:style w:type="paragraph" w:customStyle="1" w:styleId="95586E2FDB0D43B9A6F080980C36F198">
    <w:name w:val="95586E2FDB0D43B9A6F080980C36F198"/>
    <w:rsid w:val="009307CB"/>
    <w:rPr>
      <w:lang w:val="da-DK" w:eastAsia="da-DK"/>
    </w:rPr>
  </w:style>
  <w:style w:type="paragraph" w:customStyle="1" w:styleId="F0B14CEC33BD434589927AFBDB5A631D">
    <w:name w:val="F0B14CEC33BD434589927AFBDB5A631D"/>
    <w:rsid w:val="0044468F"/>
    <w:rPr>
      <w:lang w:val="da-DK" w:eastAsia="da-DK"/>
    </w:rPr>
  </w:style>
  <w:style w:type="paragraph" w:customStyle="1" w:styleId="787EC57243A3401A893CB223AAA23A58">
    <w:name w:val="787EC57243A3401A893CB223AAA23A58"/>
    <w:rsid w:val="00C35E1E"/>
    <w:rPr>
      <w:lang w:val="da-DK" w:eastAsia="da-D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CC7B2-FADB-4202-8D02-703EE9D17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107</Pages>
  <Words>48391</Words>
  <Characters>287928</Characters>
  <Application>Microsoft Office Word</Application>
  <DocSecurity>0</DocSecurity>
  <Lines>5051</Lines>
  <Paragraphs>1690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University of Ottawa</Company>
  <LinksUpToDate>false</LinksUpToDate>
  <CharactersWithSpaces>334629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etanjong</dc:creator>
  <cp:keywords/>
  <dc:description/>
  <cp:lastModifiedBy>Mikkel Helding Vembye</cp:lastModifiedBy>
  <cp:revision>3</cp:revision>
  <cp:lastPrinted>2025-10-29T12:24:00Z</cp:lastPrinted>
  <dcterms:created xsi:type="dcterms:W3CDTF">2025-11-05T13:05:00Z</dcterms:created>
  <dcterms:modified xsi:type="dcterms:W3CDTF">2025-11-05T13:10:00Z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id="KlXLrovP"/&gt;&lt;style id="http://www.zotero.org/styles/apa" locale="da-DK"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GrammarlyDocumentId">
    <vt:lpwstr>5b6c037bf23fd1d579459d23413994cbd9376bb392173ff0dcb4deab6a9e1344</vt:lpwstr>
  </property>
  <property fmtid="{D5CDD505-2E9C-101B-9397-08002B2CF9AE}" pid="5" name="Mendeley Unique User Id_1">
    <vt:lpwstr>48a9276b-44b0-353e-b52c-565492323c02</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11th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9th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