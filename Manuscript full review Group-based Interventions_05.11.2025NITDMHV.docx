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w:t>
          </w:r>
          <w:r w:rsidRPr="00AF0241">
            <w:lastRenderedPageBreak/>
            <w:t>criteria. including 35 records that were unobtainable despite efforts to locate them through libraries and searches on the Internet. 623 records were ordered, retrieved</w:t>
          </w:r>
          <w:r w:rsidR="00F85227">
            <w:t>,</w:t>
          </w:r>
          <w:r w:rsidRPr="00AF0241">
            <w:t xml:space="preserve"> and screened in full text. Of these, 561 did not fulfil the screening criteria and were excluded. 62 studies were included in the review. </w:t>
          </w:r>
        </w:p>
        <w:p w14:paraId="0A7E2C78" w14:textId="20F93CC7"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xml:space="preserve">, of which 347 effect sizes were adjusted for baseline differences.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7BFFA9FF" w:rsidR="00FE4E3B" w:rsidRDefault="007A0E68" w:rsidP="00F85227">
          <w:pPr>
            <w:pStyle w:val="NormalWeb"/>
            <w:jc w:val="both"/>
            <w:divId w:val="2132430162"/>
            <w:rPr>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xml:space="preserve">. The total number of </w:t>
          </w:r>
          <w:r w:rsidR="00F85227">
            <w:rPr>
              <w:color w:val="000000" w:themeColor="text1"/>
              <w:lang w:val="en-US"/>
            </w:rPr>
            <w:t xml:space="preserve">5390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4663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733609A3" w14:textId="32A11756" w:rsidR="00D7480A"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Pr>
              <w:color w:val="000000" w:themeColor="text1"/>
            </w:rPr>
            <w:t xml:space="preserve">These results were generally consistent across the conducted sensitivity analyses.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Moreover, we found that continuous moderators such as the measurement timing, duration, intensity, as well as the average age and average percentage of males in the 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5C177358" w14:textId="43DD2E10" w:rsidR="00FE4E3B" w:rsidRDefault="00391340" w:rsidP="00F85227">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p w14:paraId="400BFC9A" w14:textId="77777777" w:rsidR="00B07AEF" w:rsidRPr="00F85227" w:rsidRDefault="00000000" w:rsidP="00F85227">
          <w:pPr>
            <w:pStyle w:val="NormalWeb"/>
            <w:jc w:val="both"/>
            <w:divId w:val="2132430162"/>
            <w:rPr>
              <w:color w:val="000000" w:themeColor="text1"/>
              <w:lang w:val="en-US"/>
            </w:rPr>
          </w:pPr>
        </w:p>
      </w:sdtContent>
    </w:sdt>
    <w:p w14:paraId="0235AA9C" w14:textId="7B1CA5D3" w:rsidR="003862F9" w:rsidRPr="00D53D4E" w:rsidRDefault="00C37244" w:rsidP="00D7480A">
      <w:pPr>
        <w:pStyle w:val="Heading3"/>
        <w:divId w:val="1609117828"/>
        <w:rPr>
          <w:rFonts w:eastAsia="Times New Roman"/>
        </w:rPr>
      </w:pPr>
      <w:bookmarkStart w:id="6" w:name="ABS_CONCLUSIONS"/>
      <w:bookmarkEnd w:id="6"/>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5A18A0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In addition, group-based interventions might be substantially cost-effective relative to no or individual treatments. </w:t>
          </w:r>
          <w:r w:rsidR="00D03F6D" w:rsidRPr="00D53D4E">
            <w:rPr>
              <w:color w:val="000000" w:themeColor="text1"/>
            </w:rPr>
            <w:t xml:space="preserve">All though not all </w:t>
          </w:r>
          <w:r>
            <w:rPr>
              <w:color w:val="000000" w:themeColor="text1"/>
            </w:rPr>
            <w:t xml:space="preserve">moderator </w:t>
          </w:r>
          <w:r w:rsidR="00D03F6D" w:rsidRPr="00D53D4E">
            <w:rPr>
              <w:color w:val="000000" w:themeColor="text1"/>
            </w:rPr>
            <w:t>meta-analyses were statistically significant 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Default="000F030A" w:rsidP="000F030A">
              <w:pPr>
                <w:divId w:val="529073452"/>
                <w:rPr>
                  <w:rFonts w:eastAsia="Times New Roman"/>
                </w:rPr>
              </w:pPr>
              <w:r>
                <w:rPr>
                  <w:rFonts w:eastAsia="Times New Roman"/>
                </w:rPr>
                <w:t xml:space="preserve">Group-based </w:t>
              </w:r>
              <w:r w:rsidR="00B46EF6">
                <w:rPr>
                  <w:rFonts w:eastAsia="Times New Roman"/>
                </w:rPr>
                <w:t>i</w:t>
              </w:r>
              <w:r>
                <w:rPr>
                  <w:rFonts w:eastAsia="Times New Roman"/>
                </w:rPr>
                <w:t xml:space="preserve">nterventions for </w:t>
              </w:r>
              <w:r w:rsidR="00B46EF6">
                <w:rPr>
                  <w:color w:val="000000" w:themeColor="text1"/>
                  <w:sz w:val="26"/>
                  <w:szCs w:val="26"/>
                  <w:shd w:val="clear" w:color="auto" w:fill="FFFFFF"/>
                </w:rPr>
                <w:t>m</w:t>
              </w:r>
              <w:r>
                <w:rPr>
                  <w:color w:val="000000" w:themeColor="text1"/>
                  <w:sz w:val="26"/>
                  <w:szCs w:val="26"/>
                  <w:shd w:val="clear" w:color="auto" w:fill="FFFFFF"/>
                </w:rPr>
                <w:t xml:space="preserve">arginalized </w:t>
              </w:r>
              <w:r w:rsidR="00B46EF6">
                <w:rPr>
                  <w:color w:val="000000" w:themeColor="text1"/>
                  <w:sz w:val="26"/>
                  <w:szCs w:val="26"/>
                  <w:shd w:val="clear" w:color="auto" w:fill="FFFFFF"/>
                </w:rPr>
                <w:t>a</w:t>
              </w:r>
              <w:r>
                <w:rPr>
                  <w:color w:val="000000" w:themeColor="text1"/>
                  <w:sz w:val="26"/>
                  <w:szCs w:val="26"/>
                  <w:shd w:val="clear" w:color="auto" w:fill="FFFFFF"/>
                </w:rPr>
                <w:t xml:space="preserve">dults with </w:t>
              </w:r>
              <w:r w:rsidR="00B46EF6">
                <w:rPr>
                  <w:color w:val="000000" w:themeColor="text1"/>
                  <w:sz w:val="26"/>
                  <w:szCs w:val="26"/>
                  <w:shd w:val="clear" w:color="auto" w:fill="FFFFFF"/>
                </w:rPr>
                <w:t>m</w:t>
              </w:r>
              <w:r>
                <w:rPr>
                  <w:color w:val="000000" w:themeColor="text1"/>
                  <w:sz w:val="26"/>
                  <w:szCs w:val="26"/>
                  <w:shd w:val="clear" w:color="auto" w:fill="FFFFFF"/>
                </w:rPr>
                <w:t xml:space="preserve">ental </w:t>
              </w:r>
              <w:r w:rsidR="00B46EF6">
                <w:rPr>
                  <w:color w:val="000000" w:themeColor="text1"/>
                  <w:sz w:val="26"/>
                  <w:szCs w:val="26"/>
                  <w:shd w:val="clear" w:color="auto" w:fill="FFFFFF"/>
                </w:rPr>
                <w:t>i</w:t>
              </w:r>
              <w:r>
                <w:rPr>
                  <w:color w:val="000000" w:themeColor="text1"/>
                  <w:sz w:val="26"/>
                  <w:szCs w:val="26"/>
                  <w:shd w:val="clear" w:color="auto" w:fill="FFFFFF"/>
                </w:rPr>
                <w:t xml:space="preserve">llness </w:t>
              </w:r>
              <w:r w:rsidR="00126541">
                <w:rPr>
                  <w:rFonts w:eastAsia="Times New Roman"/>
                </w:rPr>
                <w:t>are more effective than</w:t>
              </w:r>
              <w:r w:rsidR="00B46EF6">
                <w:rPr>
                  <w:rFonts w:eastAsia="Times New Roman"/>
                </w:rPr>
                <w:t xml:space="preserve"> no or</w:t>
              </w:r>
              <w:r w:rsidR="00126541">
                <w:rPr>
                  <w:rFonts w:eastAsia="Times New Roman"/>
                </w:rPr>
                <w:t xml:space="preserve"> </w:t>
              </w:r>
              <w:r w:rsidR="00B46EF6">
                <w:rPr>
                  <w:rFonts w:eastAsia="Times New Roman"/>
                </w:rPr>
                <w:t>i</w:t>
              </w:r>
              <w:r>
                <w:rPr>
                  <w:rFonts w:eastAsia="Times New Roman"/>
                </w:rPr>
                <w:t>ndividual</w:t>
              </w:r>
              <w:r w:rsidR="00126541">
                <w:rPr>
                  <w:rFonts w:eastAsia="Times New Roman"/>
                </w:rPr>
                <w:t>ly delivered</w:t>
              </w:r>
              <w:r w:rsidR="006974ED">
                <w:rPr>
                  <w:rFonts w:eastAsia="Times New Roman"/>
                </w:rPr>
                <w:t xml:space="preserve"> </w:t>
              </w:r>
              <w:r w:rsidR="00B46EF6">
                <w:rPr>
                  <w:rFonts w:eastAsia="Times New Roman"/>
                </w:rPr>
                <w:t>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0BA8264D" w:rsidR="00F97B01" w:rsidRPr="00B07AEF" w:rsidRDefault="006974ED" w:rsidP="00B07AEF">
          <w:pPr>
            <w:pStyle w:val="Heading5"/>
            <w:jc w:val="both"/>
            <w:divId w:val="741559822"/>
            <w:rPr>
              <w:i w:val="0"/>
              <w:sz w:val="24"/>
              <w:szCs w:val="24"/>
            </w:rPr>
          </w:pPr>
          <w:r w:rsidRPr="00071E5A">
            <w:rPr>
              <w:i w:val="0"/>
              <w:sz w:val="24"/>
              <w:szCs w:val="24"/>
            </w:rPr>
            <w:t>For adults who</w:t>
          </w:r>
          <w:r w:rsidR="00B46EF6">
            <w:rPr>
              <w:i w:val="0"/>
              <w:sz w:val="24"/>
              <w:szCs w:val="24"/>
            </w:rPr>
            <w:t>,</w:t>
          </w:r>
          <w:r w:rsidRPr="00071E5A">
            <w:rPr>
              <w:i w:val="0"/>
              <w:sz w:val="24"/>
              <w:szCs w:val="24"/>
            </w:rPr>
            <w:t xml:space="preserve"> in </w:t>
          </w:r>
          <w:r w:rsidRPr="00D53D4E">
            <w:rPr>
              <w:i w:val="0"/>
              <w:sz w:val="24"/>
              <w:szCs w:val="24"/>
            </w:rPr>
            <w:t>addition to mental illness</w:t>
          </w:r>
          <w:r w:rsidR="00B46EF6">
            <w:rPr>
              <w:i w:val="0"/>
              <w:sz w:val="24"/>
              <w:szCs w:val="24"/>
            </w:rPr>
            <w:t>,</w:t>
          </w:r>
          <w:r w:rsidRPr="00D53D4E">
            <w:rPr>
              <w:i w:val="0"/>
              <w:sz w:val="24"/>
              <w:szCs w:val="24"/>
            </w:rPr>
            <w:t xml:space="preserve"> face problems such as loneliness, homelessness, substance and alcohol abuse</w:t>
          </w:r>
          <w:r w:rsidR="00B46EF6">
            <w:rPr>
              <w:i w:val="0"/>
              <w:sz w:val="24"/>
              <w:szCs w:val="24"/>
            </w:rPr>
            <w:t>,</w:t>
          </w:r>
          <w:r w:rsidRPr="00D53D4E">
            <w:rPr>
              <w:i w:val="0"/>
              <w:sz w:val="24"/>
              <w:szCs w:val="24"/>
            </w:rPr>
            <w:t xml:space="preserve"> or other indicators of social marginalization</w:t>
          </w:r>
          <w:r w:rsidR="00D53D4E" w:rsidRPr="00D53D4E">
            <w:rPr>
              <w:i w:val="0"/>
              <w:sz w:val="24"/>
              <w:szCs w:val="24"/>
            </w:rPr>
            <w:t>,</w:t>
          </w:r>
          <w:r w:rsidRPr="00D53D4E">
            <w:rPr>
              <w:i w:val="0"/>
              <w:sz w:val="24"/>
              <w:szCs w:val="24"/>
            </w:rPr>
            <w:t xml:space="preserve"> group interventions outperform</w:t>
          </w:r>
          <w:r w:rsidR="00B46EF6">
            <w:rPr>
              <w:i w:val="0"/>
              <w:sz w:val="24"/>
              <w:szCs w:val="24"/>
            </w:rPr>
            <w:t xml:space="preserve"> no or</w:t>
          </w:r>
          <w:r w:rsidRPr="00D53D4E">
            <w:rPr>
              <w:i w:val="0"/>
              <w:sz w:val="24"/>
              <w:szCs w:val="24"/>
            </w:rPr>
            <w:t xml:space="preserve"> individually delivered interventions on </w:t>
          </w:r>
          <w:r w:rsidR="00B46EF6">
            <w:rPr>
              <w:i w:val="0"/>
              <w:sz w:val="24"/>
              <w:szCs w:val="24"/>
            </w:rPr>
            <w:t>several</w:t>
          </w:r>
          <w:r w:rsidRPr="00D53D4E">
            <w:rPr>
              <w:i w:val="0"/>
              <w:sz w:val="24"/>
              <w:szCs w:val="24"/>
            </w:rPr>
            <w:t xml:space="preserve"> outcomes. Results from</w:t>
          </w:r>
          <w:r w:rsidRPr="00071E5A">
            <w:rPr>
              <w:i w:val="0"/>
              <w:sz w:val="24"/>
              <w:szCs w:val="24"/>
            </w:rPr>
            <w:t xml:space="preserve"> the meta-analyses suggest that for adults who suffer from both mental illness and social marginalization</w:t>
          </w:r>
          <w:r w:rsidR="00B07AEF">
            <w:rPr>
              <w:i w:val="0"/>
              <w:sz w:val="24"/>
              <w:szCs w:val="24"/>
            </w:rPr>
            <w:t>,</w:t>
          </w:r>
          <w:r w:rsidRPr="00071E5A">
            <w:rPr>
              <w:i w:val="0"/>
              <w:sz w:val="24"/>
              <w:szCs w:val="24"/>
            </w:rPr>
            <w:t xml:space="preserve"> group interventions are</w:t>
          </w:r>
          <w:r w:rsidR="00030BD6">
            <w:rPr>
              <w:i w:val="0"/>
              <w:sz w:val="24"/>
              <w:szCs w:val="24"/>
            </w:rPr>
            <w:t xml:space="preserve"> on average</w:t>
          </w:r>
          <w:r w:rsidRPr="00071E5A">
            <w:rPr>
              <w:i w:val="0"/>
              <w:sz w:val="24"/>
              <w:szCs w:val="24"/>
            </w:rPr>
            <w:t xml:space="preserve"> either more effective or have similar effects compared with 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B07AEF">
          <w:pPr>
            <w:pStyle w:val="Heading5"/>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B07AEF">
          <w:pPr>
            <w:pStyle w:val="Heading5"/>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17B69041" w:rsidR="00071E5A" w:rsidRPr="00B07AEF" w:rsidRDefault="002C7E51" w:rsidP="00B07AEF">
          <w:pPr>
            <w:pStyle w:val="Heading5"/>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summarise</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 xml:space="preserve">, and meta-analyzed 49 studies. </w:t>
          </w:r>
        </w:p>
      </w:sdtContent>
    </w:sdt>
    <w:p w14:paraId="00373747" w14:textId="77777777" w:rsidR="00857131" w:rsidRDefault="00857131" w:rsidP="0011581F">
      <w:pPr>
        <w:divId w:val="741559822"/>
      </w:pPr>
    </w:p>
    <w:p w14:paraId="6638870D" w14:textId="77777777" w:rsidR="0011581F" w:rsidRDefault="0011581F" w:rsidP="0011581F">
      <w:pPr>
        <w:divId w:val="741559822"/>
      </w:pPr>
    </w:p>
    <w:p w14:paraId="63B15FCE" w14:textId="77777777" w:rsidR="00857131" w:rsidRDefault="00857131"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C75AC5B" w:rsidR="00F97B01" w:rsidRPr="00B07AEF" w:rsidRDefault="002C7E51" w:rsidP="00B07AEF">
          <w:pPr>
            <w:pStyle w:val="Heading5"/>
            <w:jc w:val="both"/>
            <w:divId w:val="741559822"/>
            <w:rPr>
              <w:i w:val="0"/>
              <w:iCs/>
              <w:sz w:val="24"/>
              <w:szCs w:val="24"/>
            </w:rPr>
          </w:pPr>
          <w:r w:rsidRPr="00B07AEF">
            <w:rPr>
              <w:i w:val="0"/>
              <w:iCs/>
              <w:sz w:val="24"/>
              <w:szCs w:val="24"/>
            </w:rPr>
            <w:t>This systematic review and series of meta-analyses summarises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14058D">
          <w:pPr>
            <w:pStyle w:val="Heading5"/>
            <w:jc w:val="both"/>
            <w:divId w:val="741559822"/>
            <w:rPr>
              <w:b/>
              <w:i w:val="0"/>
              <w:iCs/>
              <w:sz w:val="24"/>
              <w:szCs w:val="24"/>
            </w:rPr>
          </w:pPr>
          <w:r w:rsidRPr="00B07AEF">
            <w:rPr>
              <w:b/>
              <w:i w:val="0"/>
              <w:iCs/>
              <w:sz w:val="24"/>
              <w:szCs w:val="24"/>
            </w:rPr>
            <w:t>What studies are included?</w:t>
          </w:r>
        </w:p>
        <w:p w14:paraId="7C2A6C24" w14:textId="1A0BE612" w:rsidR="008C4930" w:rsidRPr="00B07AEF" w:rsidRDefault="008C4930" w:rsidP="0014058D">
          <w:pPr>
            <w:pStyle w:val="Heading5"/>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at least one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14058D">
          <w:pPr>
            <w:pStyle w:val="Heading5"/>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5585FD9B"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When analyzing this group of studies only, we still found a substantial and 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7A882004"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to all sensitivity and publication bias analyses, </w:t>
          </w:r>
          <w:r>
            <w:rPr>
              <w:rFonts w:eastAsia="Times New Roman"/>
              <w:iCs/>
              <w:lang w:eastAsia="da-DK"/>
            </w:rPr>
            <w:t xml:space="preserve">which further </w:t>
          </w:r>
          <w:r w:rsidRPr="00317C72">
            <w:rPr>
              <w:rFonts w:eastAsia="Times New Roman"/>
              <w:iCs/>
              <w:lang w:eastAsia="da-DK"/>
            </w:rPr>
            <w:t>increas</w:t>
          </w:r>
          <w:r>
            <w:rPr>
              <w:rFonts w:eastAsia="Times New Roman"/>
              <w:iCs/>
              <w:lang w:eastAsia="da-DK"/>
            </w:rPr>
            <w:t xml:space="preserve">es the </w:t>
          </w:r>
          <w:r w:rsidRPr="00317C72">
            <w:rPr>
              <w:rFonts w:eastAsia="Times New Roman"/>
              <w:iCs/>
              <w:lang w:eastAsia="da-DK"/>
            </w:rPr>
            <w:t>confidence in the evidence base.</w:t>
          </w: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39F62711"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A0048F">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lastRenderedPageBreak/>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lastRenderedPageBreak/>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71B119FA" w14:textId="20A6337A" w:rsidR="00633816" w:rsidRPr="00AF0241" w:rsidRDefault="00583843" w:rsidP="00C356D3">
      <w:pPr>
        <w:pStyle w:val="NormalWeb"/>
        <w:jc w:val="both"/>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r w:rsidR="00633816" w:rsidRPr="00AF0241">
        <w:t>In addition, interpersonal and support factors are also one of the few changeable predictors in the course of illness</w:t>
      </w:r>
      <w:bookmarkStart w:id="21" w:name="_Hlk213227387"/>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bookmarkEnd w:id="21"/>
      <w:r w:rsidR="00633816" w:rsidRPr="00AF0241">
        <w:t xml:space="preserve">. This has high relevance for this review since, compared with individual therapy,  the interpersonal and social </w:t>
      </w:r>
      <w:r w:rsidR="00633816" w:rsidRPr="00AF0241">
        <w:lastRenderedPageBreak/>
        <w:t>support factor is an inherent part of group-based interventions</w:t>
      </w:r>
      <w:r w:rsidR="00B44897" w:rsidRPr="00AF0241">
        <w:t xml:space="preserve"> </w:t>
      </w:r>
      <w:bookmarkStart w:id="22" w:name="_Hlk213227400"/>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 McDermut et al., 2001)</w:t>
      </w:r>
      <w:r w:rsidR="00B44897" w:rsidRPr="00AF0241">
        <w:fldChar w:fldCharType="end"/>
      </w:r>
      <w:r w:rsidR="00B44897" w:rsidRPr="00AF0241">
        <w:rPr>
          <w:lang w:val="en-US"/>
        </w:rPr>
        <w:t xml:space="preserve">. </w:t>
      </w:r>
      <w:r w:rsidR="00633816" w:rsidRPr="00AF0241">
        <w:t>Thus</w:t>
      </w:r>
      <w:bookmarkEnd w:id="22"/>
      <w:r w:rsidR="00633816" w:rsidRPr="00AF0241">
        <w:t>,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 but not on symptom reduction</w:t>
      </w:r>
      <w:r w:rsidR="00B44897" w:rsidRPr="00AF0241">
        <w:t xml:space="preserve"> </w:t>
      </w:r>
      <w:bookmarkStart w:id="23"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3"/>
    </w:p>
    <w:p w14:paraId="323E9132" w14:textId="3EF404DD" w:rsidR="00633816" w:rsidRPr="00AF0241" w:rsidRDefault="00B44897" w:rsidP="00C356D3">
      <w:pPr>
        <w:pStyle w:val="NormalWeb"/>
        <w:jc w:val="both"/>
        <w:divId w:val="712923208"/>
      </w:pPr>
      <w:r w:rsidRPr="00AF0241">
        <w:t>Furthermore, </w:t>
      </w:r>
      <w:r w:rsidR="00633816" w:rsidRPr="00AF0241">
        <w:t xml:space="preserve">a study carried out by </w:t>
      </w:r>
      <w:bookmarkStart w:id="24" w:name="_Hlk213227433"/>
      <w:r w:rsidR="00633816" w:rsidRPr="00AF0241">
        <w:t xml:space="preserve">Colom &amp; Vieta (2004) </w:t>
      </w:r>
      <w:bookmarkEnd w:id="24"/>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5"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5"/>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6" w:name="_Hlk213227476"/>
      <w:proofErr w:type="spellStart"/>
      <w:r w:rsidRPr="00AF0241">
        <w:t>Strupp</w:t>
      </w:r>
      <w:proofErr w:type="spellEnd"/>
      <w:r w:rsidRPr="00AF0241">
        <w:t xml:space="preserve">, Hadley &amp; Gomes-Schwartz (1977), </w:t>
      </w:r>
      <w:bookmarkEnd w:id="26"/>
      <w:r w:rsidRPr="00AF0241">
        <w:t>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C356D3">
      <w:pPr>
        <w:numPr>
          <w:ilvl w:val="0"/>
          <w:numId w:val="8"/>
        </w:numPr>
        <w:spacing w:before="100" w:beforeAutospacing="1" w:after="100" w:afterAutospacing="1"/>
        <w:jc w:val="both"/>
        <w:divId w:val="712923208"/>
      </w:pPr>
      <w:r w:rsidRPr="00AF0241">
        <w:t>Exacerbation of presenting symptoms, e.g., generalization of symptoms</w:t>
      </w:r>
    </w:p>
    <w:p w14:paraId="05BC071C" w14:textId="77777777" w:rsidR="00633816" w:rsidRPr="00AF0241" w:rsidRDefault="00633816" w:rsidP="00C356D3">
      <w:pPr>
        <w:numPr>
          <w:ilvl w:val="0"/>
          <w:numId w:val="8"/>
        </w:numPr>
        <w:spacing w:before="100" w:beforeAutospacing="1" w:after="100" w:afterAutospacing="1"/>
        <w:jc w:val="both"/>
        <w:divId w:val="712923208"/>
      </w:pPr>
      <w:r w:rsidRPr="00AF0241">
        <w:t>Misuse/abuse of therapy, e.g., patient substituting intellectualized insights for other obsessional thoughts</w:t>
      </w:r>
    </w:p>
    <w:p w14:paraId="19695F7E" w14:textId="191474D4" w:rsidR="00633816" w:rsidRPr="00AF0241" w:rsidRDefault="00633816" w:rsidP="00C356D3">
      <w:pPr>
        <w:numPr>
          <w:ilvl w:val="0"/>
          <w:numId w:val="8"/>
        </w:numPr>
        <w:spacing w:before="100" w:beforeAutospacing="1" w:after="100" w:afterAutospacing="1"/>
        <w:jc w:val="both"/>
        <w:divId w:val="712923208"/>
      </w:pPr>
      <w:r w:rsidRPr="00AF0241">
        <w:t xml:space="preserve">Undertaking unrealistic goals or tasks, e.g., pursuing goals that one is </w:t>
      </w:r>
      <w:r w:rsidR="00C356D3">
        <w:t>ill-equipped</w:t>
      </w:r>
      <w:r w:rsidRPr="00AF0241">
        <w:t xml:space="preserve"> to achieve in an attempt to please the therapist</w:t>
      </w:r>
    </w:p>
    <w:p w14:paraId="7A811F97" w14:textId="77777777"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lastRenderedPageBreak/>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210358AE"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457669B8" w:rsidR="0082078E" w:rsidRPr="00AF0241" w:rsidRDefault="0082078E" w:rsidP="00C356D3">
      <w:pPr>
        <w:pStyle w:val="NormalWeb"/>
        <w:jc w:val="both"/>
        <w:divId w:val="794105506"/>
        <w:rPr>
          <w:rFonts w:eastAsia="Times New Roman"/>
        </w:rPr>
      </w:pPr>
      <w:bookmarkStart w:id="27" w:name="OBJECTIVES"/>
      <w:bookmarkEnd w:id="27"/>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8" w:name="_Hlk213227537"/>
      <w:r w:rsidR="00C356D3">
        <w:t xml:space="preserve"> </w:t>
      </w:r>
      <w:bookmarkStart w:id="29" w:name="_Hlk213227524"/>
      <w:r w:rsidR="00266276" w:rsidRPr="00AF0241">
        <w:t>(</w:t>
      </w:r>
      <w:bookmarkEnd w:id="29"/>
      <w:proofErr w:type="spellStart"/>
      <w:r w:rsidR="00266276" w:rsidRPr="00AF0241">
        <w:t>Barkowski</w:t>
      </w:r>
      <w:proofErr w:type="spellEnd"/>
      <w:r w:rsidR="00266276" w:rsidRPr="00AF0241">
        <w:t xml:space="preserve"> et al., 2020; McLaughlin et al., 2019). </w:t>
      </w:r>
      <w:bookmarkEnd w:id="28"/>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w:t>
      </w:r>
      <w:r w:rsidRPr="00AF0241">
        <w:lastRenderedPageBreak/>
        <w:t>just symptom reduction</w:t>
      </w:r>
      <w:r w:rsidR="00C356D3">
        <w:t>, that is</w:t>
      </w:r>
      <w:r w:rsidRPr="00AF0241">
        <w:t xml:space="preserve"> experience of a meaningful and social life </w:t>
      </w:r>
      <w:r w:rsidRPr="00AF0241">
        <w:rPr>
          <w:i/>
          <w:iCs/>
        </w:rPr>
        <w:t>despite</w:t>
      </w:r>
      <w:r w:rsidRPr="00AF0241">
        <w:t xml:space="preserve"> the mental illness.</w:t>
      </w:r>
    </w:p>
    <w:p w14:paraId="62CB8D71" w14:textId="12F91777" w:rsidR="0082078E" w:rsidRPr="00AF0241" w:rsidRDefault="0082078E" w:rsidP="00C356D3">
      <w:pPr>
        <w:pStyle w:val="NormalWeb"/>
        <w:jc w:val="both"/>
        <w:divId w:val="794105506"/>
      </w:pP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p>
    <w:p w14:paraId="35FE1586" w14:textId="4A56CEC3" w:rsidR="0082078E" w:rsidRPr="00AF0241" w:rsidRDefault="0082078E" w:rsidP="00C356D3">
      <w:pPr>
        <w:pStyle w:val="NormalWeb"/>
        <w:jc w:val="both"/>
        <w:divId w:val="794105506"/>
      </w:pPr>
      <w:r w:rsidRPr="00AF0241">
        <w:t>In a review on the effects of group programs for recovery from psychosis,</w:t>
      </w:r>
      <w:bookmarkStart w:id="30"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30"/>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p>
    <w:p w14:paraId="6F8C779D" w14:textId="6873050E" w:rsidR="0082078E" w:rsidRPr="00AF0241" w:rsidRDefault="0082078E" w:rsidP="00C356D3">
      <w:pPr>
        <w:pStyle w:val="NormalWeb"/>
        <w:jc w:val="both"/>
        <w:divId w:val="794105506"/>
      </w:pPr>
      <w:bookmarkStart w:id="31" w:name="_Hlk213227609"/>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31"/>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p>
    <w:p w14:paraId="7AD5BC3D" w14:textId="533B6E4E" w:rsidR="0082078E" w:rsidRPr="00AF0241" w:rsidRDefault="0082078E" w:rsidP="00C356D3">
      <w:pPr>
        <w:pStyle w:val="NormalWeb"/>
        <w:jc w:val="both"/>
        <w:divId w:val="794105506"/>
      </w:pPr>
      <w:bookmarkStart w:id="32" w:name="_Hlk213227626"/>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2"/>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77BEFA9" w:rsidR="0082078E" w:rsidRPr="00AF0241" w:rsidRDefault="0082078E" w:rsidP="00C356D3">
      <w:pPr>
        <w:pStyle w:val="NormalWeb"/>
        <w:jc w:val="both"/>
        <w:divId w:val="794105506"/>
      </w:pPr>
      <w:bookmarkStart w:id="33" w:name="_Hlk213227641"/>
      <w:r w:rsidRPr="00AF0241">
        <w:t xml:space="preserve">Mahoney, </w:t>
      </w:r>
      <w:proofErr w:type="spellStart"/>
      <w:r w:rsidRPr="00AF0241">
        <w:t>Karatzias</w:t>
      </w:r>
      <w:proofErr w:type="spellEnd"/>
      <w:r w:rsidRPr="00AF0241">
        <w:t xml:space="preserve">, &amp; Hutton (2019) </w:t>
      </w:r>
      <w:bookmarkEnd w:id="33"/>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4F1E7FFC" w:rsidR="0082078E" w:rsidRPr="00AF0241" w:rsidRDefault="0082078E" w:rsidP="00C356D3">
      <w:pPr>
        <w:pStyle w:val="NormalWeb"/>
        <w:jc w:val="both"/>
        <w:divId w:val="794105506"/>
      </w:pPr>
      <w:r w:rsidRPr="00AF0241">
        <w:t xml:space="preserve">In a systematic review and meta-analysis on the effectiveness of group treatment for substance use disorder in adults based on 33 randomized clinical trials (N= 3951), Lo Coco et al. (2019) </w:t>
      </w:r>
      <w:r w:rsidRPr="00AF0241">
        <w:lastRenderedPageBreak/>
        <w:t xml:space="preserve">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4"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4"/>
    </w:p>
    <w:p w14:paraId="16D0E869" w14:textId="6C915928" w:rsidR="0082078E" w:rsidRPr="00AF0241" w:rsidRDefault="0082078E" w:rsidP="00C356D3">
      <w:pPr>
        <w:pStyle w:val="NormalWeb"/>
        <w:jc w:val="both"/>
        <w:divId w:val="794105506"/>
      </w:pP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5"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5"/>
    </w:p>
    <w:p w14:paraId="6770B9F1" w14:textId="0551D1C3" w:rsidR="0082078E" w:rsidRPr="00AF0241" w:rsidRDefault="0082078E" w:rsidP="00C356D3">
      <w:pPr>
        <w:pStyle w:val="NormalWeb"/>
        <w:jc w:val="both"/>
        <w:divId w:val="794105506"/>
      </w:pP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p>
    <w:p w14:paraId="6A9A3C6C" w14:textId="56A5DAEE" w:rsidR="0082078E" w:rsidRPr="00AF0241" w:rsidRDefault="0082078E" w:rsidP="00C356D3">
      <w:pPr>
        <w:pStyle w:val="NormalWeb"/>
        <w:jc w:val="both"/>
        <w:divId w:val="794105506"/>
      </w:pP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reconsider how they can meet the increasing demand. Especially local governments, since psychiatric institutional care (hospital beds) is increasingly being replaced by </w:t>
      </w:r>
      <w:r w:rsidR="00C356D3">
        <w:t>outpatient</w:t>
      </w:r>
      <w:r w:rsidR="00561ACB" w:rsidRPr="00AF0241">
        <w:t xml:space="preserve">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C356D3">
      <w:pPr>
        <w:pStyle w:val="NormalWeb"/>
        <w:jc w:val="both"/>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4AC91284" w:rsidR="0082078E" w:rsidRPr="00AF0241" w:rsidRDefault="0082078E" w:rsidP="00C356D3">
      <w:pPr>
        <w:pStyle w:val="NormalWeb"/>
        <w:jc w:val="both"/>
        <w:divId w:val="794105506"/>
      </w:pPr>
      <w:r w:rsidRPr="00AF0241">
        <w:t xml:space="preserve">As pointed out </w:t>
      </w:r>
      <w:proofErr w:type="gramStart"/>
      <w:r w:rsidRPr="00AF0241">
        <w:t>by </w:t>
      </w:r>
      <w:r w:rsidR="00C11FC1" w:rsidRPr="00AF0241">
        <w:t xml:space="preserve"> </w:t>
      </w:r>
      <w:bookmarkStart w:id="36" w:name="_Hlk213227689"/>
      <w:r w:rsidR="00C11FC1" w:rsidRPr="00AF0241">
        <w:t>McDaid</w:t>
      </w:r>
      <w:proofErr w:type="gramEnd"/>
      <w:r w:rsidR="00C11FC1" w:rsidRPr="00AF0241">
        <w:t xml:space="preserve"> et al (2015)</w:t>
      </w:r>
      <w:bookmarkEnd w:id="36"/>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w:t>
      </w:r>
      <w:r w:rsidRPr="00AF0241">
        <w:lastRenderedPageBreak/>
        <w:t xml:space="preserve">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7" w:name="_Hlk213227739"/>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bookmarkEnd w:id="37"/>
    </w:p>
    <w:p w14:paraId="661544F1" w14:textId="6C4AB2A0" w:rsidR="0082078E" w:rsidRPr="00AF0241" w:rsidRDefault="00583843" w:rsidP="00C356D3">
      <w:pPr>
        <w:pStyle w:val="NormalWeb"/>
        <w:ind w:firstLine="720"/>
        <w:jc w:val="both"/>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w:t>
      </w:r>
      <w:r w:rsidR="00061BCA">
        <w:t>,</w:t>
      </w:r>
      <w:r w:rsidR="0082078E"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0082078E"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679AB88A" w:rsidR="00C11FC1" w:rsidRPr="00AF0241" w:rsidRDefault="00C11FC1" w:rsidP="0011581F">
      <w:pPr>
        <w:spacing w:before="100" w:beforeAutospacing="1" w:after="100" w:afterAutospacing="1"/>
        <w:jc w:val="both"/>
        <w:divId w:val="1426222456"/>
        <w:rPr>
          <w:rFonts w:eastAsia="Times New Roman"/>
          <w:lang w:val="en-US" w:eastAsia="da-DK"/>
        </w:rPr>
      </w:pPr>
      <w:bookmarkStart w:id="38" w:name="METHODS"/>
      <w:bookmarkEnd w:id="38"/>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w:t>
      </w:r>
      <w:r w:rsidR="0011581F">
        <w:rPr>
          <w:rFonts w:eastAsia="Times New Roman"/>
          <w:lang w:val="en-US" w:eastAsia="da-DK"/>
        </w:rPr>
        <w:t>,</w:t>
      </w:r>
      <w:r w:rsidRPr="005058F6">
        <w:rPr>
          <w:rFonts w:eastAsia="Times New Roman"/>
          <w:lang w:val="en-US" w:eastAsia="da-DK"/>
        </w:rPr>
        <w:t xml:space="preserve"> and employment.</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67733499" w:rsidR="00645E89" w:rsidRDefault="00B2150D" w:rsidP="00C944CE">
      <w:pPr>
        <w:pStyle w:val="Heading1"/>
        <w:jc w:val="both"/>
        <w:divId w:val="1426222456"/>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39" w:name="SELECTION_CRITERIA"/>
      <w:bookmarkEnd w:id="39"/>
      <w:r w:rsidR="0079737E">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one will find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0"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40" w:name="CRIT_STUDIES"/>
      <w:bookmarkEnd w:id="40"/>
      <w:r w:rsidRPr="00AF0241">
        <w:rPr>
          <w:rFonts w:eastAsia="Times New Roman"/>
        </w:rPr>
        <w:t xml:space="preserve">Types of studies </w:t>
      </w:r>
    </w:p>
    <w:p w14:paraId="41CA0C77" w14:textId="0C29963E" w:rsidR="00645E89" w:rsidRPr="00AF0241" w:rsidRDefault="00645E89" w:rsidP="0011581F">
      <w:pPr>
        <w:spacing w:before="100" w:beforeAutospacing="1" w:after="100" w:afterAutospacing="1"/>
        <w:jc w:val="both"/>
        <w:divId w:val="247664649"/>
        <w:rPr>
          <w:rFonts w:eastAsia="Times New Roman"/>
          <w:lang w:val="en-US" w:eastAsia="da-DK"/>
        </w:rPr>
      </w:pPr>
      <w:bookmarkStart w:id="41" w:name="CRIT_PARTICIPANTS"/>
      <w:bookmarkEnd w:id="41"/>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2" w:name="CRIT_INTERVENTIONS"/>
      <w:bookmarkEnd w:id="42"/>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lastRenderedPageBreak/>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3" w:name="CRIT_OUTCOMES"/>
      <w:bookmarkEnd w:id="43"/>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lastRenderedPageBreak/>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lastRenderedPageBreak/>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11581F">
      <w:pPr>
        <w:jc w:val="both"/>
        <w:divId w:val="1798336831"/>
        <w:rPr>
          <w:rFonts w:eastAsia="Times New Roman"/>
          <w:lang w:val="en-US" w:eastAsia="da-DK"/>
        </w:rPr>
      </w:pPr>
      <w:r w:rsidRPr="00AF0241">
        <w:rPr>
          <w:rFonts w:eastAsia="Times New Roman"/>
          <w:lang w:val="en-US" w:eastAsia="da-DK"/>
        </w:rPr>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131CBBA" w:rsidR="00FF19F5" w:rsidRDefault="0019365B" w:rsidP="0011581F">
      <w:pPr>
        <w:jc w:val="both"/>
        <w:divId w:val="1798336831"/>
        <w:rPr>
          <w:rFonts w:eastAsia="Times New Roman"/>
          <w:szCs w:val="22"/>
          <w:lang w:val="en-US" w:eastAsia="da-DK"/>
        </w:rPr>
      </w:pPr>
      <w:r>
        <w:rPr>
          <w:rFonts w:eastAsia="Times New Roman"/>
          <w:szCs w:val="22"/>
          <w:lang w:val="en-US" w:eastAsia="da-DK"/>
        </w:rPr>
        <w:t>To recap</w:t>
      </w:r>
      <w:r w:rsidR="0011581F">
        <w:rPr>
          <w:rFonts w:eastAsia="Times New Roman"/>
          <w:szCs w:val="22"/>
          <w:lang w:val="en-US" w:eastAsia="da-DK"/>
        </w:rPr>
        <w:t>, and to understand the interconnectivity between outcomes</w:t>
      </w:r>
      <w:r>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028B475C" w14:textId="065BB6FA" w:rsidR="00FF19F5" w:rsidRDefault="00A62129" w:rsidP="00FF19F5">
      <w:pPr>
        <w:divId w:val="1798336831"/>
        <w:rPr>
          <w:rFonts w:eastAsia="Times New Roman"/>
          <w:sz w:val="28"/>
          <w:lang w:val="en-US" w:eastAsia="da-DK"/>
        </w:rPr>
      </w:pPr>
      <w:r>
        <w:rPr>
          <w:rFonts w:eastAsia="Times New Roman"/>
          <w:noProof/>
          <w:sz w:val="28"/>
          <w:lang w:val="en-US" w:eastAsia="da-DK"/>
        </w:rPr>
        <w:lastRenderedPageBreak/>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11581F">
      <w:pPr>
        <w:pStyle w:val="Heading4"/>
        <w:jc w:val="both"/>
        <w:divId w:val="1798336831"/>
        <w:rPr>
          <w:rFonts w:cs="Times New Roman"/>
        </w:rPr>
      </w:pPr>
    </w:p>
    <w:p w14:paraId="55D32C2C" w14:textId="72F65BD4" w:rsidR="00120CB4" w:rsidRPr="00AF0241" w:rsidRDefault="00C37244" w:rsidP="0011581F">
      <w:pPr>
        <w:pStyle w:val="Heading4"/>
        <w:jc w:val="both"/>
        <w:divId w:val="1798336831"/>
        <w:rPr>
          <w:rFonts w:cs="Times New Roman"/>
        </w:rPr>
      </w:pPr>
      <w:r w:rsidRPr="00AF0241">
        <w:rPr>
          <w:rFonts w:cs="Times New Roman"/>
        </w:rPr>
        <w:lastRenderedPageBreak/>
        <w:t>Types of settings</w:t>
      </w:r>
    </w:p>
    <w:p w14:paraId="2F16D8F3" w14:textId="64CA6EBE" w:rsidR="00E87552" w:rsidRDefault="004847E2" w:rsidP="0011581F">
      <w:pPr>
        <w:jc w:val="both"/>
        <w:divId w:val="1782382996"/>
      </w:pPr>
      <w:bookmarkStart w:id="44" w:name="SEARCH_METHODS"/>
      <w:bookmarkEnd w:id="44"/>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5" w:name="ELECTRONIC_SEARCHES"/>
      <w:bookmarkEnd w:id="45"/>
      <w:r w:rsidR="004847E2" w:rsidRPr="00AF0241">
        <w:t> </w:t>
      </w:r>
    </w:p>
    <w:p w14:paraId="28BC8A2E" w14:textId="7D332BEC"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5A52B49F" w14:textId="4DAF1B09" w:rsidR="0008704F" w:rsidRPr="00AF0241" w:rsidRDefault="0008704F" w:rsidP="0011581F">
      <w:pPr>
        <w:pStyle w:val="NormalWeb"/>
        <w:shd w:val="clear" w:color="auto" w:fill="FFFFFF"/>
        <w:spacing w:after="240"/>
        <w:jc w:val="both"/>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11581F">
      <w:pPr>
        <w:jc w:val="both"/>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6" w:name="OTHER_SEARCHES"/>
      <w:bookmarkEnd w:id="46"/>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7" w:name="DATA_COLLECTION"/>
      <w:bookmarkEnd w:id="47"/>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48" w:name="STUDY_SELECTION"/>
      <w:bookmarkEnd w:id="48"/>
      <w:r>
        <w:rPr>
          <w:rFonts w:eastAsia="Times New Roman"/>
        </w:rPr>
        <w:t xml:space="preserve">All data extraction schemes are either enclosed with this publication or can be found at </w:t>
      </w:r>
      <w:hyperlink r:id="rId16"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4613C6D2" w:rsidR="00C51B44" w:rsidRPr="00EB6BC1" w:rsidRDefault="009377C6" w:rsidP="0011581F">
      <w:pPr>
        <w:spacing w:before="100" w:beforeAutospacing="1" w:after="100" w:afterAutospacing="1"/>
        <w:jc w:val="both"/>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49" w:name="DATA_EXTRACTION"/>
      <w:bookmarkEnd w:id="49"/>
    </w:p>
    <w:p w14:paraId="291729F6" w14:textId="2FC4B2B4" w:rsidR="003862F9" w:rsidRPr="00AF0241" w:rsidRDefault="00C37244" w:rsidP="00F97B01">
      <w:pPr>
        <w:pStyle w:val="Heading3"/>
        <w:divId w:val="1881748804"/>
        <w:rPr>
          <w:rFonts w:eastAsia="Times New Roman"/>
        </w:rPr>
      </w:pPr>
      <w:r w:rsidRPr="00AF0241">
        <w:rPr>
          <w:rFonts w:eastAsia="Times New Roman"/>
        </w:rPr>
        <w:lastRenderedPageBreak/>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50" w:name="QUALITY_ASSESSMENT"/>
      <w:bookmarkEnd w:id="50"/>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18"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51" w:name="_Hlk196402206"/>
      <w:r w:rsidRPr="00F65274">
        <w:rPr>
          <w:noProof/>
        </w:rPr>
        <w:t>Eldridge et al., 2021; Sterne et al., 2019</w:t>
      </w:r>
      <w:bookmarkEnd w:id="51"/>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11581F">
      <w:pPr>
        <w:jc w:val="both"/>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77777777" w:rsidR="0037717D" w:rsidRPr="00AF0241" w:rsidRDefault="0037717D" w:rsidP="0011581F">
      <w:pPr>
        <w:numPr>
          <w:ilvl w:val="0"/>
          <w:numId w:val="14"/>
        </w:numPr>
        <w:jc w:val="both"/>
        <w:divId w:val="2056736222"/>
      </w:pPr>
      <w:r w:rsidRPr="00AF0241">
        <w:t>bias arising from the randomization process;</w:t>
      </w:r>
    </w:p>
    <w:p w14:paraId="7A901727" w14:textId="0B5AE22B"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11581F">
      <w:pPr>
        <w:numPr>
          <w:ilvl w:val="0"/>
          <w:numId w:val="14"/>
        </w:numPr>
        <w:jc w:val="both"/>
        <w:divId w:val="2056736222"/>
      </w:pPr>
      <w:r w:rsidRPr="00AF0241">
        <w:t>bias due to missing outcome data;</w:t>
      </w:r>
    </w:p>
    <w:p w14:paraId="00408AC9" w14:textId="77777777" w:rsidR="0037717D" w:rsidRPr="00AF0241" w:rsidRDefault="0037717D" w:rsidP="0011581F">
      <w:pPr>
        <w:numPr>
          <w:ilvl w:val="0"/>
          <w:numId w:val="14"/>
        </w:numPr>
        <w:jc w:val="both"/>
        <w:divId w:val="2056736222"/>
      </w:pPr>
      <w:r w:rsidRPr="00AF0241">
        <w:t>bias in measurement of the outcome;</w:t>
      </w:r>
    </w:p>
    <w:p w14:paraId="69A08BB7" w14:textId="2ADB6705" w:rsidR="0037717D" w:rsidRDefault="0037717D" w:rsidP="0011581F">
      <w:pPr>
        <w:numPr>
          <w:ilvl w:val="0"/>
          <w:numId w:val="14"/>
        </w:numPr>
        <w:jc w:val="both"/>
        <w:divId w:val="2056736222"/>
      </w:pPr>
      <w:r w:rsidRPr="00AF0241">
        <w:t>bias in selection of the reported result.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11581F">
      <w:pPr>
        <w:pStyle w:val="NormalWeb"/>
        <w:spacing w:after="0"/>
        <w:ind w:firstLine="36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77777777" w:rsidR="008D5999" w:rsidRPr="00AF0241" w:rsidRDefault="008D5999" w:rsidP="0011581F">
      <w:pPr>
        <w:numPr>
          <w:ilvl w:val="0"/>
          <w:numId w:val="15"/>
        </w:numPr>
        <w:jc w:val="both"/>
        <w:divId w:val="2056736222"/>
      </w:pPr>
      <w:r w:rsidRPr="00AF0241">
        <w:t>bias due to deviations from intended interventions;</w:t>
      </w:r>
    </w:p>
    <w:p w14:paraId="6D9DCF7F" w14:textId="77777777" w:rsidR="008D5999" w:rsidRPr="00AF0241" w:rsidRDefault="008D5999" w:rsidP="0011581F">
      <w:pPr>
        <w:numPr>
          <w:ilvl w:val="0"/>
          <w:numId w:val="15"/>
        </w:numPr>
        <w:jc w:val="both"/>
        <w:divId w:val="2056736222"/>
      </w:pPr>
      <w:r w:rsidRPr="00AF0241">
        <w:t>bias due to missing outcome data;</w:t>
      </w:r>
    </w:p>
    <w:p w14:paraId="5A2E30D9" w14:textId="77777777" w:rsidR="008D5999" w:rsidRPr="00AF0241" w:rsidRDefault="008D5999" w:rsidP="0011581F">
      <w:pPr>
        <w:numPr>
          <w:ilvl w:val="0"/>
          <w:numId w:val="15"/>
        </w:numPr>
        <w:jc w:val="both"/>
        <w:divId w:val="2056736222"/>
      </w:pPr>
      <w:r w:rsidRPr="00AF0241">
        <w:t>bias in measurement of the outcome;</w:t>
      </w:r>
    </w:p>
    <w:p w14:paraId="105963AB" w14:textId="66BD0871"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11581F">
      <w:pPr>
        <w:pStyle w:val="NormalWeb"/>
        <w:spacing w:after="0"/>
        <w:ind w:firstLine="72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t>An important part of the risk of bias assessment of non-randomi</w:t>
      </w:r>
      <w:r>
        <w:t>z</w:t>
      </w:r>
      <w:r w:rsidRPr="00AF0241">
        <w:t xml:space="preserve">ed studies is </w:t>
      </w:r>
      <w:r>
        <w:t xml:space="preserve">the </w:t>
      </w:r>
      <w:r w:rsidRPr="00AF0241">
        <w:t xml:space="preserve">consideration of how the studies deal with confounding factors. Systematic baseline differences between groups </w:t>
      </w:r>
      <w:r w:rsidRPr="00AF0241">
        <w:lastRenderedPageBreak/>
        <w:t>can compromise comparability between groups. Baseline differences can be observable (e.g.</w:t>
      </w:r>
      <w:r>
        <w:t>,</w:t>
      </w:r>
      <w:r w:rsidRPr="00AF0241">
        <w:t xml:space="preserve"> age 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t>
      </w:r>
      <w:r>
        <w:rPr>
          <w:rFonts w:eastAsia="Times New Roman"/>
        </w:rPr>
        <w:lastRenderedPageBreak/>
        <w:t>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143A3A62"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F01EAC7"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Pr="00B14D06">
          <w:rPr>
            <w:rStyle w:val="Hyperlink"/>
            <w:rFonts w:eastAsia="Times New Roman"/>
          </w:rPr>
          <w:t>https://osf.io/s2j9a/files/osfstorage</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3D76EE8F" w14:textId="1DB28926" w:rsidR="001A399F" w:rsidRPr="0011581F" w:rsidRDefault="00CE5B90" w:rsidP="0011581F">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52" w:name="EFFECT_MEASURES"/>
      <w:bookmarkEnd w:id="52"/>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w:t>
      </w:r>
      <w:r w:rsidR="0039285E">
        <w:rPr>
          <w:noProof/>
        </w:rPr>
        <w:lastRenderedPageBreak/>
        <w:t>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3C003E67"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F85227">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4ECB5055"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F85227">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w:t>
      </w:r>
      <w:r>
        <w:lastRenderedPageBreak/>
        <w:t xml:space="preserve">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01ECC068"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F85227">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lastRenderedPageBreak/>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3" w:name="_Hlk196742226"/>
      <w:r w:rsidRPr="005E3353">
        <w:rPr>
          <w:noProof/>
        </w:rPr>
        <w:t>Higgins, Eldridge, et al.</w:t>
      </w:r>
      <w:r>
        <w:rPr>
          <w:noProof/>
        </w:rPr>
        <w:t xml:space="preserve"> (</w:t>
      </w:r>
      <w:r w:rsidRPr="005E3353">
        <w:rPr>
          <w:noProof/>
        </w:rPr>
        <w:t xml:space="preserve"> 2019</w:t>
      </w:r>
      <w:bookmarkEnd w:id="53"/>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lastRenderedPageBreak/>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t>
      </w:r>
      <w:r w:rsidR="00F178F9">
        <w:rPr>
          <w:rFonts w:eastAsia="Times New Roman"/>
        </w:rPr>
        <w:lastRenderedPageBreak/>
        <w:t xml:space="preserve">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3" w:history="1">
        <w:r w:rsidR="00A748EB">
          <w:rPr>
            <w:rStyle w:val="Hyperlink"/>
            <w:rFonts w:eastAsia="Times New Roman"/>
          </w:rPr>
          <w:t>https://osf.io/s2j9a/files/osfstorage</w:t>
        </w:r>
      </w:hyperlink>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4" w:name="MISSING_DATA"/>
      <w:bookmarkEnd w:id="54"/>
      <w:r w:rsidRPr="00AF0241">
        <w:rPr>
          <w:rFonts w:eastAsia="Times New Roman"/>
        </w:rPr>
        <w:t xml:space="preserve">Dealing with missing data </w:t>
      </w:r>
    </w:p>
    <w:p w14:paraId="232290BB" w14:textId="51163ED5" w:rsidR="000C776B" w:rsidRDefault="000C776B" w:rsidP="00851E79">
      <w:pPr>
        <w:jc w:val="both"/>
      </w:pPr>
      <w:bookmarkStart w:id="55" w:name="HETEROGENEITY_ASSESSMENT"/>
      <w:bookmarkEnd w:id="55"/>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851E79">
      <w:pPr>
        <w:jc w:val="both"/>
      </w:pPr>
    </w:p>
    <w:p w14:paraId="133BA26D" w14:textId="76B6E1D1" w:rsidR="00156C37" w:rsidRDefault="000C776B" w:rsidP="00851E79">
      <w:pPr>
        <w:jc w:val="both"/>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851E79">
      <w:pPr>
        <w:ind w:firstLine="720"/>
        <w:jc w:val="both"/>
        <w:rPr>
          <w:lang w:val="en-US"/>
        </w:rPr>
      </w:pPr>
    </w:p>
    <w:p w14:paraId="2766E330" w14:textId="2E605117" w:rsidR="00AA7ECC" w:rsidRDefault="00BC73A7" w:rsidP="00851E79">
      <w:pPr>
        <w:jc w:val="both"/>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lastRenderedPageBreak/>
        <w:t xml:space="preserve">Assessment of heterogeneity </w:t>
      </w:r>
      <w:bookmarkStart w:id="56" w:name="BIAS_ASSESSMENT"/>
      <w:bookmarkEnd w:id="56"/>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xml:space="preserve">, </w:t>
      </w:r>
      <w:r w:rsidR="004739A5">
        <w:rPr>
          <w:rFonts w:eastAsia="Times New Roman"/>
          <w:szCs w:val="27"/>
        </w:rPr>
        <w:lastRenderedPageBreak/>
        <w:t>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w:t>
      </w:r>
      <w:r w:rsidR="006B3843">
        <w:rPr>
          <w:rFonts w:eastAsia="Times New Roman"/>
          <w:szCs w:val="27"/>
        </w:rPr>
        <w:lastRenderedPageBreak/>
        <w:t>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w:t>
      </w:r>
      <w:r>
        <w:lastRenderedPageBreak/>
        <w:t xml:space="preserve">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lastRenderedPageBreak/>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7" w:name="DATA_SYNTHESIS"/>
      <w:bookmarkEnd w:id="57"/>
      <w:r w:rsidRPr="00AF0241">
        <w:rPr>
          <w:rFonts w:eastAsia="Times New Roman"/>
        </w:rPr>
        <w:t xml:space="preserve">Data synthesis </w:t>
      </w:r>
    </w:p>
    <w:p w14:paraId="21FFD9E9" w14:textId="35663787" w:rsidR="009F49A6" w:rsidRDefault="009F49A6" w:rsidP="00130C64">
      <w:pPr>
        <w:jc w:val="both"/>
      </w:pPr>
      <w:bookmarkStart w:id="58" w:name="SUBGROUP_ANALYSIS"/>
      <w:bookmarkEnd w:id="58"/>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w:t>
      </w:r>
      <w:r w:rsidR="00F3095B">
        <w:rPr>
          <w:lang w:val="en-US"/>
        </w:rPr>
        <w:lastRenderedPageBreak/>
        <w:t xml:space="preserve">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4401FF73"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3FA95C40"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w:t>
      </w:r>
      <w:r w:rsidR="006A508A">
        <w:lastRenderedPageBreak/>
        <w:t>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1BB1B399" w:rsidR="002C445F" w:rsidRPr="002C445F" w:rsidRDefault="002C445F" w:rsidP="002C445F">
      <w:pPr>
        <w:jc w:val="both"/>
        <w:rPr>
          <w:lang w:val="en-US"/>
        </w:rPr>
      </w:pPr>
      <w:r w:rsidRPr="002C445F">
        <w:rPr>
          <w:lang w:val="en-US"/>
        </w:rPr>
        <w:t>Across all of the above-listed meta-regression analyses, we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5254D426" w:rsidR="001C439B" w:rsidRDefault="001C439B" w:rsidP="001C439B">
      <w:pPr>
        <w:pStyle w:val="Heading4"/>
      </w:pPr>
      <w:r>
        <w:t>Additional modeling</w:t>
      </w:r>
      <w:r w:rsidR="00042A27">
        <w:t xml:space="preserve"> (#)</w:t>
      </w:r>
      <w:r>
        <w:t xml:space="preserve"> </w:t>
      </w:r>
    </w:p>
    <w:p w14:paraId="473CDBD0" w14:textId="77777777"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 the </w:t>
      </w:r>
      <w:r w:rsidR="002937A2">
        <w:t>partially c</w:t>
      </w:r>
      <w:r>
        <w:t xml:space="preserve">orrelated </w:t>
      </w:r>
      <w:r w:rsidR="002937A2">
        <w:t>and m</w:t>
      </w:r>
      <w:r>
        <w:t>ultivariate</w:t>
      </w:r>
      <w:r w:rsidR="00A07280">
        <w:t xml:space="preserve"> effects</w:t>
      </w:r>
      <w:r w:rsidR="002937A2">
        <w:t xml:space="preserve"> plus</w:t>
      </w:r>
      <w:r>
        <w:t xml:space="preserve"> model (</w:t>
      </w:r>
      <w:r w:rsidR="002937A2">
        <w:t>PE</w:t>
      </w:r>
      <w:r>
        <w:t xml:space="preserve">CVME; Pustejovsky &amp; Tipton, </w:t>
      </w:r>
      <w:r>
        <w:lastRenderedPageBreak/>
        <w:t xml:space="preserve">2022, first version on OSF) 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63CCA6F6" w14:textId="1DE71F74" w:rsidR="00527421" w:rsidRPr="00527421" w:rsidRDefault="00527421" w:rsidP="002C445F">
      <w:pPr>
        <w:jc w:val="both"/>
        <w:rPr>
          <w:lang w:val="en-US"/>
        </w:rPr>
      </w:pP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9" w:name="SENSITIVITY_ANALYSIS"/>
      <w:bookmarkEnd w:id="59"/>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60" w:name="STUDY_DESCRIPTION"/>
      <w:bookmarkEnd w:id="60"/>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xml:space="preserve">, we have followed the preliminary data analysis workflow for meta-analysis of </w:t>
      </w:r>
      <w:r>
        <w:lastRenderedPageBreak/>
        <w:t>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61"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62" w:name="SEARCH_RESULTS"/>
      <w:bookmarkEnd w:id="62"/>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3" w:name="INCLUDED_STUDIES_DESCR"/>
      <w:bookmarkEnd w:id="63"/>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074C0226" w14:textId="77777777" w:rsidR="003A20EF" w:rsidRDefault="003A20EF"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67FBE0B4" w14:textId="77777777" w:rsidR="003A20EF" w:rsidRPr="00EB6BC1" w:rsidRDefault="003A20EF" w:rsidP="003A20EF">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p>
    <w:p w14:paraId="7F53DCB3" w14:textId="77777777" w:rsidR="003A20EF" w:rsidRDefault="003A20EF" w:rsidP="0004754D">
      <w:pPr>
        <w:rPr>
          <w:rFonts w:eastAsia="Times New Roman"/>
        </w:rPr>
      </w:pPr>
    </w:p>
    <w:p w14:paraId="6700B951" w14:textId="77777777" w:rsidR="003A20EF" w:rsidRDefault="003A20EF" w:rsidP="0004754D">
      <w:pPr>
        <w:rPr>
          <w:rFonts w:eastAsia="Times New Roman"/>
        </w:rPr>
      </w:pPr>
    </w:p>
    <w:p w14:paraId="19073F0F" w14:textId="77777777" w:rsidR="003A20EF" w:rsidRDefault="003A20EF" w:rsidP="0004754D">
      <w:pPr>
        <w:rPr>
          <w:rFonts w:eastAsia="Times New Roman"/>
        </w:rPr>
      </w:pPr>
    </w:p>
    <w:p w14:paraId="284D9BD1" w14:textId="77777777" w:rsidR="003A20EF" w:rsidRDefault="003A20EF" w:rsidP="0004754D">
      <w:pPr>
        <w:rPr>
          <w:rFonts w:eastAsia="Times New Roman"/>
        </w:rPr>
      </w:pPr>
    </w:p>
    <w:p w14:paraId="193B5953" w14:textId="77777777" w:rsidR="003A20EF" w:rsidRDefault="003A20EF" w:rsidP="0004754D">
      <w:pPr>
        <w:rPr>
          <w:rFonts w:eastAsia="Times New Roman"/>
        </w:rPr>
      </w:pPr>
    </w:p>
    <w:p w14:paraId="36FFDC11" w14:textId="77777777" w:rsidR="003A20EF" w:rsidRDefault="003A20EF" w:rsidP="0004754D">
      <w:pPr>
        <w:rPr>
          <w:rFonts w:eastAsia="Times New Roman"/>
        </w:rPr>
      </w:pPr>
    </w:p>
    <w:p w14:paraId="6CF484D8" w14:textId="77777777" w:rsidR="003A20EF" w:rsidRDefault="003A20EF" w:rsidP="0004754D">
      <w:pPr>
        <w:rPr>
          <w:rFonts w:eastAsia="Times New Roman"/>
        </w:rPr>
      </w:pPr>
    </w:p>
    <w:p w14:paraId="41E05ADC" w14:textId="77777777" w:rsidR="003A20EF" w:rsidRDefault="003A20EF" w:rsidP="0004754D">
      <w:pPr>
        <w:rPr>
          <w:rFonts w:eastAsia="Times New Roman"/>
        </w:rPr>
      </w:pPr>
    </w:p>
    <w:p w14:paraId="4699421A" w14:textId="77777777" w:rsidR="003A20EF" w:rsidRDefault="003A20EF" w:rsidP="0004754D">
      <w:pPr>
        <w:rPr>
          <w:rFonts w:eastAsia="Times New Roman"/>
        </w:rPr>
      </w:pPr>
    </w:p>
    <w:p w14:paraId="3EEC3350" w14:textId="77777777" w:rsidR="003A20EF" w:rsidRDefault="003A20EF" w:rsidP="0004754D">
      <w:pPr>
        <w:rPr>
          <w:rFonts w:eastAsia="Times New Roman"/>
        </w:rPr>
      </w:pPr>
    </w:p>
    <w:p w14:paraId="366098F0" w14:textId="77777777" w:rsidR="003A20EF" w:rsidRDefault="003A20EF" w:rsidP="0004754D">
      <w:pPr>
        <w:rPr>
          <w:rFonts w:eastAsia="Times New Roman"/>
        </w:rPr>
      </w:pPr>
    </w:p>
    <w:p w14:paraId="36EEAF3F" w14:textId="77777777" w:rsidR="003A20EF" w:rsidRDefault="003A20EF"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61"/>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539DF8B5" w14:textId="77777777" w:rsidR="0004754D" w:rsidRPr="00AF0241" w:rsidRDefault="0004754D" w:rsidP="0004754D">
      <w:pPr>
        <w:rPr>
          <w:rFonts w:eastAsia="Times New Roman"/>
        </w:rPr>
      </w:pPr>
    </w:p>
    <w:p w14:paraId="50BF8DC9" w14:textId="77777777" w:rsidR="003A20EF" w:rsidRDefault="003A20EF" w:rsidP="003A20EF">
      <w:bookmarkStart w:id="64" w:name="EXCLUDED_STUDIES_DESCR"/>
      <w:bookmarkEnd w:id="64"/>
    </w:p>
    <w:p w14:paraId="163A9EAE" w14:textId="77777777" w:rsidR="003A20EF" w:rsidRDefault="003A20EF" w:rsidP="003A20EF"/>
    <w:p w14:paraId="59F92352" w14:textId="77777777" w:rsidR="003A20EF" w:rsidRDefault="003A20EF" w:rsidP="003A20EF"/>
    <w:p w14:paraId="5E200D57" w14:textId="77777777" w:rsidR="003A20EF" w:rsidRDefault="003A20EF" w:rsidP="003A20EF"/>
    <w:p w14:paraId="4606C850" w14:textId="376C4C80" w:rsidR="008A58B6" w:rsidRPr="008A58B6" w:rsidRDefault="008A58B6" w:rsidP="00ED7858">
      <w:pPr>
        <w:pStyle w:val="Heading4"/>
      </w:pPr>
      <w:r w:rsidRPr="008A58B6">
        <w:lastRenderedPageBreak/>
        <w:t>Participants</w:t>
      </w:r>
      <w:r>
        <w:t xml:space="preserve"> in the included studies</w:t>
      </w:r>
    </w:p>
    <w:p w14:paraId="2651360C" w14:textId="7FD66A51"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 xml:space="preserve">Group interventions that use cognitive behavioral therapy but focus on providing participants with practical training in engaging in social interactions are referred to as Cognitive-Behavioral Social </w:t>
      </w:r>
      <w:r w:rsidRPr="006E1827">
        <w:rPr>
          <w:lang w:val="en-US"/>
        </w:rPr>
        <w:lastRenderedPageBreak/>
        <w:t>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lastRenderedPageBreak/>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65" w:name="STUDY_QUALITY"/>
      <w:bookmarkStart w:id="66" w:name="_Hlk209780217"/>
      <w:bookmarkEnd w:id="65"/>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66"/>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25A8DEE2"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031C8F85"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2550E8A0"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BF543F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64AE005A" w14:textId="77777777" w:rsidR="004D0E52" w:rsidRDefault="004D0E52" w:rsidP="006448C6">
      <w:pPr>
        <w:jc w:val="both"/>
        <w:rPr>
          <w:rFonts w:eastAsia="Times New Roman"/>
          <w:b/>
          <w:bCs/>
          <w:lang w:val="en-US"/>
        </w:rPr>
      </w:pPr>
    </w:p>
    <w:p w14:paraId="64083E68" w14:textId="77777777" w:rsidR="004D0E52" w:rsidRDefault="004D0E52" w:rsidP="006448C6">
      <w:pPr>
        <w:jc w:val="both"/>
        <w:rPr>
          <w:rFonts w:eastAsia="Times New Roman"/>
          <w:b/>
          <w:bCs/>
          <w:lang w:val="en-US"/>
        </w:rPr>
      </w:pPr>
    </w:p>
    <w:p w14:paraId="12BB34B4" w14:textId="77777777" w:rsidR="004D0E52" w:rsidRDefault="004D0E52" w:rsidP="006448C6">
      <w:pPr>
        <w:jc w:val="both"/>
        <w:rPr>
          <w:rFonts w:eastAsia="Times New Roman"/>
          <w:b/>
          <w:bCs/>
          <w:lang w:val="en-US"/>
        </w:rPr>
      </w:pPr>
    </w:p>
    <w:p w14:paraId="1200EC04" w14:textId="77777777" w:rsidR="004D0E52" w:rsidRDefault="004D0E52" w:rsidP="006448C6">
      <w:pPr>
        <w:jc w:val="both"/>
        <w:rPr>
          <w:rFonts w:eastAsia="Times New Roman"/>
          <w:b/>
          <w:bCs/>
          <w:lang w:val="en-US"/>
        </w:rPr>
      </w:pPr>
    </w:p>
    <w:p w14:paraId="3BD0AE2A" w14:textId="32E18D92"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2C709D1F" w14:textId="77777777" w:rsidR="00983A2B" w:rsidRDefault="00983A2B" w:rsidP="002A6CBE"/>
    <w:p w14:paraId="31F97D61" w14:textId="77777777" w:rsidR="00983A2B" w:rsidRDefault="00983A2B"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1F72BE29" w14:textId="77777777" w:rsidR="00261140" w:rsidRDefault="00261140" w:rsidP="00A6443B"/>
    <w:p w14:paraId="70553B27" w14:textId="50211014" w:rsidR="00615A78" w:rsidRDefault="00615A78" w:rsidP="00732074">
      <w:pPr>
        <w:jc w:val="both"/>
      </w:pPr>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581B4180"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(add effects)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1EEDE8E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also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7CF60127"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5179AFEE" w14:textId="77777777" w:rsidR="00EB46E6" w:rsidRDefault="00EB46E6" w:rsidP="002E5FF6">
      <w:pPr>
        <w:jc w:val="both"/>
      </w:pPr>
    </w:p>
    <w:p w14:paraId="42CE056C" w14:textId="7EE04047" w:rsidR="001E7B8A" w:rsidRDefault="00C30CA2" w:rsidP="001E7B8A">
      <w:pPr>
        <w:jc w:val="both"/>
      </w:pPr>
      <w:r>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w:t>
      </w:r>
      <w:r w:rsidR="00837B24">
        <w:lastRenderedPageBreak/>
        <w:t xml:space="preserve">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06117C">
        <w:t xml:space="preserve"> 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11109C70" w14:textId="2DF5631C"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lastRenderedPageBreak/>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09475296">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693E3050" w:rsidR="00C42B55" w:rsidRPr="003456CC" w:rsidRDefault="00EB46E6" w:rsidP="00EB46E6">
      <w:pPr>
        <w:jc w:val="both"/>
        <w:rPr>
          <w:rFonts w:eastAsia="Times New Roman"/>
          <w:sz w:val="20"/>
          <w:szCs w:val="20"/>
          <w:lang w:val="en-US"/>
        </w:rPr>
      </w:pPr>
      <w:bookmarkStart w:id="67" w:name="DISCUSSION"/>
      <w:bookmarkEnd w:id="67"/>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66E77F4"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 xml:space="preserve">74 </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732A8A4F"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 that when group-based 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lastRenderedPageBreak/>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3089B85B"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26A328A" w14:textId="4EDCD582"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 xml:space="preserve">SD 95% </w:t>
      </w:r>
      <w:proofErr w:type="gramStart"/>
      <w:r w:rsidR="00AF35DF" w:rsidRPr="00AF35DF">
        <w:rPr>
          <w:rFonts w:eastAsia="Times New Roman"/>
          <w:i/>
          <w:iCs/>
          <w:lang w:val="en-US"/>
        </w:rPr>
        <w:t>CI[</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 xml:space="preserve">09 SD 95% </w:t>
      </w:r>
      <w:r w:rsidR="00AF35DF" w:rsidRPr="00AF35DF">
        <w:rPr>
          <w:rFonts w:eastAsia="Times New Roman"/>
          <w:i/>
          <w:iCs/>
          <w:lang w:val="en-US"/>
        </w:rPr>
        <w:t>CI[</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w:t>
      </w:r>
      <w:r w:rsidR="001E495E">
        <w:rPr>
          <w:rFonts w:eastAsia="Times New Roman"/>
          <w:lang w:val="en-US"/>
        </w:rPr>
        <w:lastRenderedPageBreak/>
        <w:t xml:space="preserve">increased, while the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2BA610AF" w14:textId="0F44EDA6"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 xml:space="preserve">173 SD 95% </w:t>
      </w:r>
      <w:proofErr w:type="gramStart"/>
      <w:r w:rsidR="00AF35DF" w:rsidRPr="00AF35DF">
        <w:rPr>
          <w:rFonts w:eastAsia="Times New Roman"/>
          <w:i/>
          <w:iCs/>
          <w:lang w:val="en-US"/>
        </w:rPr>
        <w:t>CI[</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 xml:space="preserve">09 SD 95% </w:t>
      </w:r>
      <w:r w:rsidR="00AF35DF" w:rsidRPr="00AF35DF">
        <w:rPr>
          <w:rFonts w:eastAsia="Times New Roman"/>
          <w:i/>
          <w:iCs/>
          <w:lang w:val="en-US"/>
        </w:rPr>
        <w:t>CI[</w:t>
      </w:r>
      <w:r w:rsidR="00745ECE">
        <w:rPr>
          <w:rFonts w:eastAsia="Times New Roman"/>
          <w:lang w:val="en-US"/>
        </w:rPr>
        <w:t xml:space="preserve">0.136, 0.282] when leaving out Crawford et al. (2012). For 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 xml:space="preserve">182 SD 95% </w:t>
      </w:r>
      <w:proofErr w:type="gramStart"/>
      <w:r w:rsidR="00AF35DF" w:rsidRPr="00AF35DF">
        <w:rPr>
          <w:rFonts w:eastAsia="Times New Roman"/>
          <w:i/>
          <w:iCs/>
          <w:lang w:val="en-US"/>
        </w:rPr>
        <w:t>CI[</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 xml:space="preserve">234 SD 95% </w:t>
      </w:r>
      <w:r w:rsidR="00AF35DF" w:rsidRPr="00AF35DF">
        <w:rPr>
          <w:rFonts w:eastAsia="Times New Roman"/>
          <w:i/>
          <w:iCs/>
          <w:lang w:val="en-US"/>
        </w:rPr>
        <w:t>CI[</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5B5F9ED6"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5A38B212"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Dotted lines indicate the 67% prediction interval estimated from the main analysis, and the gray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11D7DD79" w14:textId="77777777" w:rsidR="0064368F" w:rsidRDefault="0064368F" w:rsidP="00E550DF">
      <w:pPr>
        <w:rPr>
          <w:rFonts w:eastAsia="Times New Roman"/>
          <w:b/>
          <w:bCs/>
          <w:lang w:val="en-US"/>
        </w:rPr>
      </w:pPr>
    </w:p>
    <w:p w14:paraId="4F8B37DA" w14:textId="77777777" w:rsidR="0064368F" w:rsidRDefault="0064368F" w:rsidP="00E550DF">
      <w:pPr>
        <w:rPr>
          <w:rFonts w:eastAsia="Times New Roman"/>
          <w:b/>
          <w:bCs/>
          <w:lang w:val="en-US"/>
        </w:rPr>
      </w:pPr>
    </w:p>
    <w:p w14:paraId="04DC414D" w14:textId="77777777" w:rsidR="0064368F" w:rsidRDefault="0064368F" w:rsidP="00E550DF">
      <w:pPr>
        <w:rPr>
          <w:rFonts w:eastAsia="Times New Roman"/>
          <w:b/>
          <w:bCs/>
          <w:lang w:val="en-US"/>
        </w:rPr>
      </w:pPr>
    </w:p>
    <w:p w14:paraId="7A30A510" w14:textId="77777777" w:rsidR="0064368F" w:rsidRDefault="0064368F" w:rsidP="00E550DF">
      <w:pPr>
        <w:rPr>
          <w:rFonts w:eastAsia="Times New Roman"/>
          <w:b/>
          <w:bCs/>
          <w:lang w:val="en-US"/>
        </w:rPr>
      </w:pPr>
    </w:p>
    <w:p w14:paraId="2E394149" w14:textId="77777777" w:rsidR="0064368F" w:rsidRDefault="0064368F" w:rsidP="00E550DF">
      <w:pPr>
        <w:rPr>
          <w:rFonts w:eastAsia="Times New Roman"/>
          <w:b/>
          <w:bCs/>
          <w:lang w:val="en-US"/>
        </w:rPr>
      </w:pPr>
    </w:p>
    <w:p w14:paraId="0A2D604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77777777"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Dotted lines indicate the 67% prediction interval estimated from the main analysis, and the gray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7634183D"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bles 7 and 8 report the results for theoretically and methodologically informed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50792DF6"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 xml:space="preserve">subgroup effects, we were hesitant to make hard inferences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3BDA4912"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 xml:space="preserve">s, </w:t>
      </w:r>
      <w:proofErr w:type="gramStart"/>
      <w:r w:rsidR="00E77B51">
        <w:rPr>
          <w:rFonts w:eastAsia="Times New Roman"/>
          <w:i/>
          <w:iCs/>
          <w:lang w:val="en-US" w:eastAsia="da-DK"/>
        </w:rPr>
        <w:t>F</w:t>
      </w:r>
      <w:r w:rsidR="00E77B51">
        <w:rPr>
          <w:rFonts w:eastAsia="Times New Roman"/>
          <w:lang w:val="en-US" w:eastAsia="da-DK"/>
        </w:rPr>
        <w:t>(</w:t>
      </w:r>
      <w:proofErr w:type="gramEnd"/>
      <w:r w:rsidR="00E77B51">
        <w:rPr>
          <w:rFonts w:eastAsia="Times New Roman"/>
          <w:lang w:val="en-US" w:eastAsia="da-DK"/>
        </w:rPr>
        <w:t xml:space="preserve">6, 7.97) = 2.44, </w:t>
      </w:r>
      <w:r w:rsidR="00E77B51">
        <w:rPr>
          <w:rFonts w:eastAsia="Times New Roman"/>
          <w:i/>
          <w:iCs/>
          <w:lang w:val="en-US" w:eastAsia="da-DK"/>
        </w:rPr>
        <w:t>p</w:t>
      </w:r>
      <w:r w:rsidR="00E77B51">
        <w:rPr>
          <w:rFonts w:eastAsia="Times New Roman"/>
          <w:lang w:val="en-US" w:eastAsia="da-DK"/>
        </w:rPr>
        <w:t xml:space="preserve"> = 0.120.</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62263759"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proofErr w:type="gramStart"/>
      <w:r>
        <w:rPr>
          <w:rFonts w:eastAsia="Times New Roman"/>
          <w:i/>
          <w:iCs/>
          <w:lang w:val="en-US" w:eastAsia="da-DK"/>
        </w:rPr>
        <w:t>F</w:t>
      </w:r>
      <w:r>
        <w:rPr>
          <w:rFonts w:eastAsia="Times New Roman"/>
          <w:lang w:val="en-US" w:eastAsia="da-DK"/>
        </w:rPr>
        <w:t>(</w:t>
      </w:r>
      <w:proofErr w:type="gramEnd"/>
      <w:r>
        <w:rPr>
          <w:rFonts w:eastAsia="Times New Roman"/>
          <w:lang w:val="en-US" w:eastAsia="da-DK"/>
        </w:rPr>
        <w:t xml:space="preserve">1, 29.58) = 7.68, </w:t>
      </w:r>
      <w:r>
        <w:rPr>
          <w:rFonts w:eastAsia="Times New Roman"/>
          <w:i/>
          <w:iCs/>
          <w:lang w:val="en-US" w:eastAsia="da-DK"/>
        </w:rPr>
        <w:t>p</w:t>
      </w:r>
      <w:r>
        <w:rPr>
          <w:rFonts w:eastAsia="Times New Roman"/>
          <w:lang w:val="en-US" w:eastAsia="da-DK"/>
        </w:rPr>
        <w:t xml:space="preserve"> = 0.010,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r w:rsidRPr="00F33151">
        <w:rPr>
          <w:rFonts w:eastAsia="Times New Roman"/>
          <w:i/>
          <w:iCs/>
          <w:lang w:val="en-US" w:eastAsia="da-DK"/>
        </w:rPr>
        <w:t>CI</w:t>
      </w:r>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One might think that this difference can be due to publication bias issues. However, we did not find clear evidence of this in our publication bias testing, see Table </w:t>
      </w:r>
      <w:r w:rsidR="00783E55">
        <w:rPr>
          <w:rFonts w:eastAsia="Times New Roman"/>
          <w:lang w:val="en-US" w:eastAsia="da-DK"/>
        </w:rPr>
        <w:t>14</w:t>
      </w:r>
      <w:r w:rsidR="007522B5">
        <w:rPr>
          <w:rFonts w:eastAsia="Times New Roman"/>
          <w:lang w:val="en-US" w:eastAsia="da-DK"/>
        </w:rPr>
        <w:t xml:space="preserve"> and Figure 16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66D004B1" w:rsidR="002C7E4C" w:rsidRDefault="002C7E4C" w:rsidP="002C7E4C">
      <w:pPr>
        <w:jc w:val="both"/>
        <w:rPr>
          <w:rFonts w:eastAsia="Times New Roman"/>
          <w:lang w:val="en-US" w:eastAsia="da-DK"/>
        </w:rPr>
      </w:pPr>
      <w:r>
        <w:rPr>
          <w:rFonts w:eastAsia="Times New Roman"/>
          <w:lang w:val="en-US" w:eastAsia="da-DK"/>
        </w:rPr>
        <w:t>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social reintegration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64918BB3"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 xml:space="preserve">found the same pattern for the moderator analyses based on mental health outcomes.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w:t>
      </w:r>
      <w:r w:rsidR="002C7E4C">
        <w:rPr>
          <w:rFonts w:eastAsia="Times New Roman"/>
          <w:lang w:val="en-US" w:eastAsia="da-DK"/>
        </w:rPr>
        <w:lastRenderedPageBreak/>
        <w:t xml:space="preserve">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proofErr w:type="gramStart"/>
      <w:r w:rsidR="00F37D6F">
        <w:rPr>
          <w:rFonts w:eastAsia="Times New Roman"/>
          <w:i/>
          <w:iCs/>
          <w:lang w:val="en-US" w:eastAsia="da-DK"/>
        </w:rPr>
        <w:t>F</w:t>
      </w:r>
      <w:r w:rsidR="00F37D6F">
        <w:rPr>
          <w:rFonts w:eastAsia="Times New Roman"/>
          <w:lang w:val="en-US" w:eastAsia="da-DK"/>
        </w:rPr>
        <w:t>(</w:t>
      </w:r>
      <w:proofErr w:type="gramEnd"/>
      <w:r w:rsidR="00F37D6F">
        <w:rPr>
          <w:rFonts w:eastAsia="Times New Roman"/>
          <w:lang w:val="en-US" w:eastAsia="da-DK"/>
        </w:rPr>
        <w:t xml:space="preserve">1, 32.38) = 7.08,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r w:rsidR="00F37D6F">
        <w:rPr>
          <w:rFonts w:eastAsia="Times New Roman"/>
          <w:i/>
          <w:iCs/>
          <w:lang w:val="en-US" w:eastAsia="da-DK"/>
        </w:rPr>
        <w:t>CI</w:t>
      </w:r>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SE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27A4AB13"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smaller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C07FB79"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the overall average effect tended to increase. This counted for subgroup means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7D85B87A"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xml:space="preserve">, indicated by the positive increasing slope in Figure </w:t>
      </w:r>
      <w:r w:rsidR="00A91453">
        <w:rPr>
          <w:rFonts w:eastAsia="Times New Roman"/>
          <w:lang w:val="en-US" w:eastAsia="da-DK"/>
        </w:rPr>
        <w:t>20</w:t>
      </w:r>
      <w:r w:rsidR="00B037F4">
        <w:rPr>
          <w:rFonts w:eastAsia="Times New Roman"/>
          <w:lang w:val="en-US" w:eastAsia="da-DK"/>
        </w:rPr>
        <w:t>C. Yet, this slope was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8" w:name="SUMMARY_OF_RESULTS"/>
      <w:bookmarkEnd w:id="68"/>
      <w:r w:rsidRPr="00AF0241">
        <w:rPr>
          <w:rFonts w:eastAsia="Times New Roman"/>
        </w:rPr>
        <w:t xml:space="preserve">Summary of main results </w:t>
      </w:r>
    </w:p>
    <w:bookmarkStart w:id="69" w:name="APPLICABILITY_OF_FINDINGS" w:displacedByCustomXml="next"/>
    <w:bookmarkEnd w:id="69" w:displacedByCustomXml="next"/>
    <w:sdt>
      <w:sdtPr>
        <w:id w:val="1530145422"/>
        <w:placeholder>
          <w:docPart w:val="BD8D324BC9CF4B95849AB66C2549AC63"/>
        </w:placeholder>
      </w:sdtPr>
      <w:sdtEndPr>
        <w:rPr>
          <w:color w:val="0066CC"/>
          <w:sz w:val="27"/>
          <w:szCs w:val="27"/>
        </w:rPr>
      </w:sdtEndPr>
      <w:sdtContent>
        <w:p w14:paraId="62F2B403" w14:textId="6047C9E4"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also found the effects of </w:t>
          </w:r>
          <w:proofErr w:type="spellStart"/>
          <w:r w:rsidR="00AF35DF">
            <w:t>reintegrational</w:t>
          </w:r>
          <w:proofErr w:type="spellEnd"/>
          <w:r w:rsidR="00AF35DF">
            <w:t xml:space="preserve"> and mental health outcomes to covary, meaning that when group-based interventions were shown to be effective on </w:t>
          </w:r>
          <w:proofErr w:type="spellStart"/>
          <w:r w:rsidR="00AF35DF">
            <w:t>reintegrational</w:t>
          </w:r>
          <w:proofErr w:type="spellEnd"/>
          <w:r w:rsidR="00AF35DF">
            <w:t xml:space="preserve"> outcomes, they also tended to show larger effects on mental health outcomes.  </w:t>
          </w:r>
        </w:p>
        <w:p w14:paraId="17300490" w14:textId="77777777" w:rsidR="00AF35DF" w:rsidRDefault="00AF35DF" w:rsidP="006E1D5F">
          <w:pPr>
            <w:jc w:val="both"/>
          </w:pPr>
        </w:p>
        <w:p w14:paraId="3B12D7EF" w14:textId="50313070" w:rsidR="002A1A70" w:rsidRDefault="003F3DC4" w:rsidP="006E1D5F">
          <w:pPr>
            <w:jc w:val="both"/>
          </w:pPr>
          <w:r w:rsidRPr="003F3DC4">
            <w:lastRenderedPageBreak/>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58DDA45A"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important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70" w:name="QUALITY_OF_EVIDENCE" w:displacedByCustomXml="next"/>
    <w:bookmarkEnd w:id="70"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4E003AE7" w14:textId="402F37D5" w:rsidR="006C1ADE"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previous evaluations have </w:t>
              </w:r>
              <w:r>
                <w:t>demonstrated</w:t>
              </w:r>
              <w:r w:rsidR="006F483F">
                <w:t xml:space="preserve"> </w:t>
              </w:r>
              <w:r>
                <w:t>substantial benefits</w:t>
              </w:r>
              <w:r w:rsidR="006F483F">
                <w:t xml:space="preserve"> of group-based interventions </w:t>
              </w:r>
              <w:r>
                <w:t xml:space="preserve">among </w:t>
              </w:r>
              <w:r w:rsidR="006F483F">
                <w:lastRenderedPageBreak/>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In most cases, the control condition consisted of access to standard mental health care.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155FDC">
                <w:rPr>
                  <w:color w:val="000000" w:themeColor="text1"/>
                </w:rPr>
                <w:tab/>
              </w:r>
              <w:r w:rsidR="002455FC">
                <w:rPr>
                  <w:color w:val="000000" w:themeColor="text1"/>
                </w:rPr>
                <w:t xml:space="preserve">  </w:t>
              </w:r>
              <w:r w:rsidR="00155FDC">
                <w:rPr>
                  <w:color w:val="000000" w:themeColor="text1"/>
                </w:rPr>
                <w:br/>
              </w:r>
              <w:r w:rsidR="00155FDC">
                <w:rPr>
                  <w:color w:val="000000" w:themeColor="text1"/>
                </w:rPr>
                <w:br/>
              </w:r>
              <w:r w:rsidR="008048F0">
                <w:t xml:space="preserve">Overall, we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22BD8C2F" w14:textId="77777777" w:rsidR="00F86EBB"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1" w:name="POTENTIAL_BIASES" w:displacedByCustomXml="next"/>
    <w:bookmarkEnd w:id="71"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0FA71117"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certainly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effective sample size of 38 participants </w:t>
          </w:r>
          <w:r w:rsidR="00C65E69" w:rsidRPr="00C65E69">
            <w:t>(mean = 70; range = 10–351)</w:t>
          </w:r>
          <w:r w:rsidR="00DF3F07">
            <w:t xml:space="preserve">. </w:t>
          </w:r>
          <w:r w:rsidR="001241FA">
            <w:t xml:space="preserve">This clearly reflects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 xml:space="preserve">because such </w:t>
          </w:r>
          <w:r w:rsidR="00524353" w:rsidRPr="00524353">
            <w:lastRenderedPageBreak/>
            <w:t>bias tends to average out across repeated experiments, underscoring the importance of meta-analytic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ins w:id="72" w:author="Nina Thorup Dalgaard" w:date="2025-11-05T10:47:00Z">
            <w:r w:rsidR="003F00A9">
              <w:t>s</w:t>
            </w:r>
          </w:ins>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6135B73E" w:rsidR="00141F8D" w:rsidRDefault="001E7FD9" w:rsidP="00B77699">
      <w:pPr>
        <w:shd w:val="clear" w:color="auto" w:fill="FFFFFF"/>
        <w:spacing w:before="100" w:beforeAutospacing="1" w:after="240"/>
        <w:jc w:val="both"/>
        <w:rPr>
          <w:rFonts w:eastAsia="Times New Roman"/>
          <w:lang w:val="en-US" w:eastAsia="da-DK"/>
        </w:rPr>
      </w:pPr>
      <w:bookmarkStart w:id="73" w:name="AGREEMENT"/>
      <w:bookmarkEnd w:id="73"/>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p>
    <w:p w14:paraId="3D54D021" w14:textId="4AB61DF4" w:rsidR="00F74BB0" w:rsidRDefault="00F74BB0" w:rsidP="00F74BB0">
      <w:pPr>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4" w:name="CONCLUSIONS" w:displacedByCustomXml="next"/>
    <w:bookmarkEnd w:id="74"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lastRenderedPageBreak/>
        <w:t xml:space="preserve">Authors' conclusions </w:t>
      </w:r>
    </w:p>
    <w:p w14:paraId="14144F20" w14:textId="551B995A" w:rsidR="003862F9" w:rsidRPr="00AF0241" w:rsidRDefault="00C37244" w:rsidP="00B77699">
      <w:pPr>
        <w:pStyle w:val="Heading2"/>
        <w:jc w:val="both"/>
        <w:rPr>
          <w:rFonts w:eastAsia="Times New Roman"/>
        </w:rPr>
      </w:pPr>
      <w:bookmarkStart w:id="75" w:name="IMPLICATIONS_PRACTICE"/>
      <w:bookmarkEnd w:id="75"/>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6" w:name="IMPLICATIONS_RESEARCH" w:displacedByCustomXml="next"/>
    <w:bookmarkEnd w:id="76"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7" w:name="_Hlk213232243"/>
              <w:r w:rsidRPr="009867F8">
                <w:rPr>
                  <w:color w:val="000000" w:themeColor="text1"/>
                </w:rPr>
                <w:t>Bloom et al., 2011</w:t>
              </w:r>
              <w:bookmarkEnd w:id="77"/>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2FC297D2" w14:textId="147699F8" w:rsidR="003852C4" w:rsidRPr="003852C4" w:rsidRDefault="00997131" w:rsidP="003852C4">
              <w:pPr>
                <w:pStyle w:val="NormalWeb"/>
                <w:jc w:val="both"/>
                <w:rPr>
                  <w:color w:val="000000" w:themeColor="text1"/>
                  <w:sz w:val="27"/>
                  <w:szCs w:val="27"/>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proofErr w:type="gramStart"/>
              <w:r w:rsidR="006A61D7" w:rsidRPr="006A61D7">
                <w:rPr>
                  <w:color w:val="000000" w:themeColor="text1"/>
                </w:rPr>
                <w:t>average ,</w:t>
              </w:r>
              <w:proofErr w:type="gramEnd"/>
              <w:r w:rsidR="006A61D7" w:rsidRPr="006A61D7">
                <w:rPr>
                  <w:color w:val="000000" w:themeColor="text1"/>
                </w:rPr>
                <w:t xml:space="preserve"> this does not imply that all individual participants benefited. It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p>
            <w:p w14:paraId="7631DCFA" w14:textId="286AD656" w:rsidR="00CE429D" w:rsidRPr="006A61D7" w:rsidRDefault="00624C55" w:rsidP="006A61D7">
              <w:pPr>
                <w:pStyle w:val="NormalWeb"/>
                <w:jc w:val="both"/>
                <w:rPr>
                  <w:color w:val="000000" w:themeColor="text1"/>
                </w:rPr>
              </w:pPr>
              <w:r>
                <w:rPr>
                  <w:color w:val="000000" w:themeColor="text1"/>
                </w:rPr>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8" w:name="ACKNOWLEDGEMENTS" w:displacedByCustomXml="next"/>
    <w:bookmarkEnd w:id="78" w:displacedByCustomXml="next"/>
    <w:sdt>
      <w:sdtPr>
        <w:rPr>
          <w:color w:val="0066CC"/>
          <w:sz w:val="27"/>
          <w:szCs w:val="27"/>
        </w:rPr>
        <w:id w:val="-1933197637"/>
        <w:placeholder>
          <w:docPart w:val="FF13681FF7784CABAE1A6FFC4FEF4C4B"/>
        </w:placeholder>
      </w:sdtPr>
      <w:sdtContent>
        <w:p w14:paraId="50BCE080" w14:textId="696C314E"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1327A4" w:rsidRPr="001327A4">
            <w:rPr>
              <w:rFonts w:eastAsia="Times New Roman"/>
              <w:lang w:val="en-US"/>
            </w:rPr>
            <w:t>None of the included studie</w:t>
          </w:r>
          <w:r w:rsidR="001327A4">
            <w:rPr>
              <w:rFonts w:eastAsia="Times New Roman"/>
              <w:lang w:val="en-US"/>
            </w:rPr>
            <w:t>s reported average deterioration</w:t>
          </w:r>
          <w:r w:rsidR="001327A4"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conducting </w:t>
          </w:r>
          <w:r w:rsidR="002F0C8F">
            <w:rPr>
              <w:rFonts w:eastAsia="Times New Roman"/>
              <w:lang w:val="en-US"/>
            </w:rPr>
            <w:t xml:space="preserve">more </w:t>
          </w:r>
          <w:r w:rsidR="002F0C8F">
            <w:rPr>
              <w:rFonts w:eastAsia="Times New Roman"/>
              <w:lang w:val="en-US"/>
            </w:rPr>
            <w:lastRenderedPageBreak/>
            <w:t>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9" w:name="CONTRIBUTIONS" w:displacedByCustomXml="next"/>
    <w:bookmarkEnd w:id="79"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80" w:name="CONFLICT_OF_INTEREST"/>
      <w:bookmarkEnd w:id="80"/>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81" w:name="PRO_REV_DIFF"/>
      <w:bookmarkEnd w:id="81"/>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2" w:name="PUBLIC_NOTES"/>
      <w:bookmarkEnd w:id="82"/>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3" w:name="CHARACTERISTICS_OF_INCLUDED_STUDIES"/>
      <w:bookmarkEnd w:id="83"/>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77777777" w:rsidR="0011581F" w:rsidRPr="00587AE3" w:rsidRDefault="0011581F" w:rsidP="0096177F">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77777777" w:rsidR="0011581F" w:rsidRPr="00587AE3" w:rsidRDefault="0011581F" w:rsidP="0096177F">
            <w:pPr>
              <w:pStyle w:val="NormalWeb"/>
              <w:jc w:val="both"/>
              <w:rPr>
                <w:rFonts w:eastAsia="Times New Roman"/>
                <w:sz w:val="22"/>
              </w:rPr>
            </w:pPr>
            <w:r w:rsidRPr="00587AE3">
              <w:rPr>
                <w:rFonts w:eastAsia="Times New Roman"/>
                <w:sz w:val="22"/>
              </w:rPr>
              <w:t>5390</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77777777" w:rsidR="0011581F" w:rsidRPr="00587AE3" w:rsidRDefault="0011581F" w:rsidP="0096177F">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77777777" w:rsidR="0011581F" w:rsidRPr="00587AE3" w:rsidRDefault="0011581F" w:rsidP="0096177F">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77777777" w:rsidR="0011581F" w:rsidRPr="00587AE3" w:rsidRDefault="0011581F" w:rsidP="0096177F">
            <w:pPr>
              <w:pStyle w:val="NormalWeb"/>
              <w:jc w:val="both"/>
              <w:rPr>
                <w:rFonts w:eastAsia="Times New Roman"/>
                <w:sz w:val="22"/>
              </w:rPr>
            </w:pPr>
            <w:r w:rsidRPr="00587AE3">
              <w:rPr>
                <w:rFonts w:eastAsia="Times New Roman"/>
                <w:sz w:val="22"/>
              </w:rPr>
              <w:t>4663</w:t>
            </w:r>
          </w:p>
        </w:tc>
      </w:tr>
    </w:tbl>
    <w:p w14:paraId="4BEC9183" w14:textId="77777777"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lastRenderedPageBreak/>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lastRenderedPageBreak/>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lastRenderedPageBreak/>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2"/>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0F417AE8">
                <wp:simplePos x="0" y="0"/>
                <wp:positionH relativeFrom="page">
                  <wp:posOffset>802640</wp:posOffset>
                </wp:positionH>
                <wp:positionV relativeFrom="paragraph">
                  <wp:posOffset>929640</wp:posOffset>
                </wp:positionV>
                <wp:extent cx="6660515" cy="4895850"/>
                <wp:effectExtent l="6033"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60515" cy="489585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5D19A4" w14:paraId="5D78F7A3" w14:textId="77777777" w:rsidTr="00B20AB0">
                              <w:trPr>
                                <w:cantSplit/>
                                <w:tblHeader/>
                              </w:trPr>
                              <w:tc>
                                <w:tcPr>
                                  <w:tcW w:w="3544" w:type="dxa"/>
                                  <w:tcBorders>
                                    <w:top w:val="single" w:sz="4" w:space="0" w:color="auto"/>
                                    <w:left w:val="single" w:sz="2" w:space="0" w:color="D3D3D3"/>
                                    <w:bottom w:val="single" w:sz="4" w:space="0" w:color="auto"/>
                                    <w:right w:val="single" w:sz="0" w:space="0" w:color="D3D3D3"/>
                                  </w:tcBorders>
                                </w:tcPr>
                                <w:p w14:paraId="6F8FF2B5" w14:textId="77777777" w:rsidR="005D19A4" w:rsidRPr="004C150C" w:rsidRDefault="005D19A4" w:rsidP="005D19A4">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005F09BC"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59052E10"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36C50191"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ED9F32A"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A5263C8" w14:textId="77777777" w:rsidR="005D19A4" w:rsidRPr="0017747B" w:rsidRDefault="005D19A4" w:rsidP="005D19A4">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55CABB1C" w14:textId="77777777" w:rsidR="005D19A4" w:rsidRPr="0017747B" w:rsidRDefault="005D19A4" w:rsidP="005D19A4">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5D19A4" w14:paraId="20B36189" w14:textId="77777777" w:rsidTr="00B20AB0">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04C11996" w14:textId="77777777" w:rsidR="005D19A4" w:rsidRPr="004C150C" w:rsidRDefault="005D19A4" w:rsidP="005D19A4">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EFF3C25" w14:textId="77777777" w:rsidR="005D19A4" w:rsidRPr="004C150C" w:rsidRDefault="005D19A4" w:rsidP="005D19A4">
                                  <w:pPr>
                                    <w:keepNext/>
                                    <w:spacing w:after="60"/>
                                    <w:rPr>
                                      <w:rFonts w:ascii="Times New Roman" w:hAnsi="Times New Roman" w:cs="Times New Roman"/>
                                      <w:b/>
                                      <w:bCs/>
                                      <w:sz w:val="22"/>
                                      <w:szCs w:val="22"/>
                                    </w:rPr>
                                  </w:pPr>
                                </w:p>
                              </w:tc>
                            </w:tr>
                            <w:tr w:rsidR="005D19A4" w14:paraId="1F1B456F"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CB1959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3C5A7D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0C59E7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85D9C5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2A429BC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585EFEA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4F5C32F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5D19A4" w14:paraId="71636EE1"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4436CCB"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9B18DC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B99B43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2A43592"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10A7D85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122435B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122D5D5D"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5D19A4" w14:paraId="0D8A616D"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EA1B37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6C6F7EB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C5D87E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B32823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5BB9D8F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3C527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3D9162D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5D19A4" w14:paraId="2D909ACB"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0C83B5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6C9A0B1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CA7726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6EDDA51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8149B4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59951CB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487AE42E"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5D19A4" w14:paraId="12D9F524"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F8F2EAC"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2FE368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7D7FB6A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78F396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3C99ED5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783258D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3E886D68"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5D19A4" w14:paraId="425DF4FC"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9E2F0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2580292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0B729F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D2959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22C0C08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57A6E79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39105371"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5D19A4" w14:paraId="687AED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298C46B5" w14:textId="77777777" w:rsidR="005D19A4" w:rsidRPr="004C150C" w:rsidRDefault="005D19A4" w:rsidP="005D19A4">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05815B7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E9E58D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BC318E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76A040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7CDFC00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ED625F5"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5D19A4" w14:paraId="442BA1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E37118"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067679D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0A2DEC7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1ED4D77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665AA1F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3E050B6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62933380"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5D19A4" w14:paraId="09DBD15F"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58DE6EF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68546CB9" w14:textId="77777777" w:rsidR="005D19A4" w:rsidRPr="004C150C" w:rsidRDefault="005D19A4" w:rsidP="005D19A4">
                                  <w:pPr>
                                    <w:keepNext/>
                                    <w:spacing w:after="60"/>
                                    <w:rPr>
                                      <w:rFonts w:ascii="Times New Roman" w:hAnsi="Times New Roman" w:cs="Times New Roman"/>
                                      <w:b/>
                                      <w:bCs/>
                                      <w:sz w:val="22"/>
                                      <w:szCs w:val="22"/>
                                    </w:rPr>
                                  </w:pPr>
                                </w:p>
                              </w:tc>
                            </w:tr>
                            <w:tr w:rsidR="005D19A4" w14:paraId="5D9679B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50FBED05"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6BC0CBE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E5B5D1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7210400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4746D1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3189AF3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0A14DE0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5D19A4" w14:paraId="49E23A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0C89D79"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5B4E210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F5687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1586DDD4"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71F8D0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715177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5D5CBD9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5D19A4" w14:paraId="189449EA"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6EA0E0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5C28BC6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21D03B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C8FD13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44592C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C07539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01E61A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5D19A4" w14:paraId="5875A287"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0BE4431E"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4EEF96B6" w14:textId="77777777" w:rsidR="005D19A4" w:rsidRPr="004C150C" w:rsidRDefault="005D19A4" w:rsidP="005D19A4">
                                  <w:pPr>
                                    <w:keepNext/>
                                    <w:spacing w:after="60"/>
                                    <w:rPr>
                                      <w:rFonts w:ascii="Times New Roman" w:hAnsi="Times New Roman" w:cs="Times New Roman"/>
                                      <w:b/>
                                      <w:bCs/>
                                      <w:sz w:val="22"/>
                                      <w:szCs w:val="22"/>
                                    </w:rPr>
                                  </w:pPr>
                                </w:p>
                              </w:tc>
                            </w:tr>
                            <w:tr w:rsidR="005D19A4" w14:paraId="1EE2DF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33E8E9CA"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095DAE9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9FED5C0"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05B2839"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4230E1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FE14EA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193D1C3"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5D19A4" w14:paraId="3C6A78EE"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092404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5B875A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086CDB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E8FCA96"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0D5BA32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0F8F859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1005751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5D19A4" w14:paraId="2C015E52" w14:textId="77777777" w:rsidTr="00B20AB0">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BAE206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421EA088" w14:textId="77777777" w:rsidR="005D19A4" w:rsidRPr="004C150C" w:rsidRDefault="005D19A4" w:rsidP="005D19A4">
                                  <w:pPr>
                                    <w:keepNext/>
                                    <w:spacing w:after="60"/>
                                    <w:rPr>
                                      <w:rFonts w:ascii="Times New Roman" w:hAnsi="Times New Roman" w:cs="Times New Roman"/>
                                      <w:b/>
                                      <w:bCs/>
                                      <w:sz w:val="22"/>
                                      <w:szCs w:val="22"/>
                                    </w:rPr>
                                  </w:pPr>
                                </w:p>
                              </w:tc>
                            </w:tr>
                            <w:tr w:rsidR="005D19A4" w14:paraId="00AA1CC3" w14:textId="77777777" w:rsidTr="00B20AB0">
                              <w:trPr>
                                <w:cantSplit/>
                              </w:trPr>
                              <w:tc>
                                <w:tcPr>
                                  <w:tcW w:w="3544" w:type="dxa"/>
                                  <w:tcBorders>
                                    <w:top w:val="single" w:sz="2" w:space="0" w:color="D3D3D3"/>
                                    <w:left w:val="single" w:sz="2" w:space="0" w:color="D3D3D3"/>
                                    <w:bottom w:val="single" w:sz="4" w:space="0" w:color="auto"/>
                                    <w:right w:val="single" w:sz="2" w:space="0" w:color="D3D3D3"/>
                                  </w:tcBorders>
                                </w:tcPr>
                                <w:p w14:paraId="4B8C2C41" w14:textId="77777777" w:rsidR="005D19A4" w:rsidRPr="008B3DBE" w:rsidRDefault="005D19A4" w:rsidP="005D19A4">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5B8AA9D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71A3142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1848A44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35D2697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6425E7B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D37CC6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191E09EF" w14:textId="77777777" w:rsidR="005D19A4" w:rsidRPr="00A737D5" w:rsidRDefault="005D19A4" w:rsidP="005D19A4">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3.2pt;margin-top:73.2pt;width:524.45pt;height:385.5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5D19A4" w14:paraId="5D78F7A3" w14:textId="77777777" w:rsidTr="00B20AB0">
                        <w:trPr>
                          <w:cantSplit/>
                          <w:tblHeader/>
                        </w:trPr>
                        <w:tc>
                          <w:tcPr>
                            <w:tcW w:w="3544" w:type="dxa"/>
                            <w:tcBorders>
                              <w:top w:val="single" w:sz="4" w:space="0" w:color="auto"/>
                              <w:left w:val="single" w:sz="2" w:space="0" w:color="D3D3D3"/>
                              <w:bottom w:val="single" w:sz="4" w:space="0" w:color="auto"/>
                              <w:right w:val="single" w:sz="0" w:space="0" w:color="D3D3D3"/>
                            </w:tcBorders>
                          </w:tcPr>
                          <w:p w14:paraId="6F8FF2B5" w14:textId="77777777" w:rsidR="005D19A4" w:rsidRPr="004C150C" w:rsidRDefault="005D19A4" w:rsidP="005D19A4">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005F09BC"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59052E10" w14:textId="77777777" w:rsidR="005D19A4" w:rsidRPr="004C150C" w:rsidRDefault="005D19A4" w:rsidP="005D19A4">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36C50191"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ED9F32A" w14:textId="77777777" w:rsidR="005D19A4" w:rsidRPr="0017747B" w:rsidRDefault="005D19A4" w:rsidP="005D19A4">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A5263C8" w14:textId="77777777" w:rsidR="005D19A4" w:rsidRPr="0017747B" w:rsidRDefault="005D19A4" w:rsidP="005D19A4">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55CABB1C" w14:textId="77777777" w:rsidR="005D19A4" w:rsidRPr="0017747B" w:rsidRDefault="005D19A4" w:rsidP="005D19A4">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5D19A4" w14:paraId="20B36189" w14:textId="77777777" w:rsidTr="00B20AB0">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04C11996" w14:textId="77777777" w:rsidR="005D19A4" w:rsidRPr="004C150C" w:rsidRDefault="005D19A4" w:rsidP="005D19A4">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EFF3C25" w14:textId="77777777" w:rsidR="005D19A4" w:rsidRPr="004C150C" w:rsidRDefault="005D19A4" w:rsidP="005D19A4">
                            <w:pPr>
                              <w:keepNext/>
                              <w:spacing w:after="60"/>
                              <w:rPr>
                                <w:rFonts w:ascii="Times New Roman" w:hAnsi="Times New Roman" w:cs="Times New Roman"/>
                                <w:b/>
                                <w:bCs/>
                                <w:sz w:val="22"/>
                                <w:szCs w:val="22"/>
                              </w:rPr>
                            </w:pPr>
                          </w:p>
                        </w:tc>
                      </w:tr>
                      <w:tr w:rsidR="005D19A4" w14:paraId="1F1B456F"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CB1959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3C5A7D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0C59E7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85D9C5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2A429BC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585EFEA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4F5C32F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5D19A4" w14:paraId="71636EE1"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4436CCB"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9B18DC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B99B43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2A43592"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10A7D85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122435B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122D5D5D"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5D19A4" w14:paraId="0D8A616D"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EA1B37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6C6F7EB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C5D87E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B32823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5BB9D8F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3C527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3D9162D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5D19A4" w14:paraId="2D909ACB"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0C83B5D"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6C9A0B11"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CA7726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6EDDA51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8149B4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59951CB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487AE42E"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5D19A4" w14:paraId="12D9F524"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1F8F2EAC"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2FE368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7D7FB6A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78F396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3C99ED5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783258D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3E886D68"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5D19A4" w14:paraId="425DF4FC"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9E2F0F"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2580292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0B729F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D2959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22C0C08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57A6E79D"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39105371"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5D19A4" w14:paraId="687AED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298C46B5" w14:textId="77777777" w:rsidR="005D19A4" w:rsidRPr="004C150C" w:rsidRDefault="005D19A4" w:rsidP="005D19A4">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05815B7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E9E58D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BC318EF"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76A040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7CDFC003"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ED625F5"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5D19A4" w14:paraId="442BA1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4EE37118"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067679D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0A2DEC7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1ED4D777"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665AA1F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3E050B6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62933380"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5D19A4" w14:paraId="09DBD15F"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58DE6EF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68546CB9" w14:textId="77777777" w:rsidR="005D19A4" w:rsidRPr="004C150C" w:rsidRDefault="005D19A4" w:rsidP="005D19A4">
                            <w:pPr>
                              <w:keepNext/>
                              <w:spacing w:after="60"/>
                              <w:rPr>
                                <w:rFonts w:ascii="Times New Roman" w:hAnsi="Times New Roman" w:cs="Times New Roman"/>
                                <w:b/>
                                <w:bCs/>
                                <w:sz w:val="22"/>
                                <w:szCs w:val="22"/>
                              </w:rPr>
                            </w:pPr>
                          </w:p>
                        </w:tc>
                      </w:tr>
                      <w:tr w:rsidR="005D19A4" w14:paraId="5D9679B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50FBED05"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6BC0CBE7"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E5B5D1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7210400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4746D15"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3189AF3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0A14DE0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5D19A4" w14:paraId="49E23A79"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70C89D79"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5B4E210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F5687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1586DDD4"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71F8D00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715177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5D5CBD97"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5D19A4" w14:paraId="189449EA"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6EA0E0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5C28BC6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21D03BB8"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C8FD131"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44592C5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C075396"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01E61A2"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5D19A4" w14:paraId="5875A287" w14:textId="77777777" w:rsidTr="00B20AB0">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0BE4431E"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4EEF96B6" w14:textId="77777777" w:rsidR="005D19A4" w:rsidRPr="004C150C" w:rsidRDefault="005D19A4" w:rsidP="005D19A4">
                            <w:pPr>
                              <w:keepNext/>
                              <w:spacing w:after="60"/>
                              <w:rPr>
                                <w:rFonts w:ascii="Times New Roman" w:hAnsi="Times New Roman" w:cs="Times New Roman"/>
                                <w:b/>
                                <w:bCs/>
                                <w:sz w:val="22"/>
                                <w:szCs w:val="22"/>
                              </w:rPr>
                            </w:pPr>
                          </w:p>
                        </w:tc>
                      </w:tr>
                      <w:tr w:rsidR="005D19A4" w14:paraId="1EE2DF03"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33E8E9CA"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095DAE92"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9FED5C0"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05B2839"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4230E1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FE14EAA"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193D1C3"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5D19A4" w14:paraId="3C6A78EE" w14:textId="77777777" w:rsidTr="00B20AB0">
                        <w:trPr>
                          <w:cantSplit/>
                        </w:trPr>
                        <w:tc>
                          <w:tcPr>
                            <w:tcW w:w="3544" w:type="dxa"/>
                            <w:tcBorders>
                              <w:top w:val="single" w:sz="0" w:space="0" w:color="D3D3D3"/>
                              <w:left w:val="single" w:sz="0" w:space="0" w:color="D3D3D3"/>
                              <w:bottom w:val="single" w:sz="0" w:space="0" w:color="D3D3D3"/>
                              <w:right w:val="single" w:sz="0" w:space="0" w:color="D3D3D3"/>
                            </w:tcBorders>
                          </w:tcPr>
                          <w:p w14:paraId="00924046" w14:textId="77777777" w:rsidR="005D19A4" w:rsidRPr="004C150C" w:rsidRDefault="005D19A4" w:rsidP="005D19A4">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5B875A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086CDBF"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E8FCA96"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0D5BA32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0F8F859C"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1005751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5D19A4" w14:paraId="2C015E52" w14:textId="77777777" w:rsidTr="00B20AB0">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BAE206B" w14:textId="77777777" w:rsidR="005D19A4" w:rsidRPr="0017747B" w:rsidRDefault="005D19A4" w:rsidP="005D19A4">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421EA088" w14:textId="77777777" w:rsidR="005D19A4" w:rsidRPr="004C150C" w:rsidRDefault="005D19A4" w:rsidP="005D19A4">
                            <w:pPr>
                              <w:keepNext/>
                              <w:spacing w:after="60"/>
                              <w:rPr>
                                <w:rFonts w:ascii="Times New Roman" w:hAnsi="Times New Roman" w:cs="Times New Roman"/>
                                <w:b/>
                                <w:bCs/>
                                <w:sz w:val="22"/>
                                <w:szCs w:val="22"/>
                              </w:rPr>
                            </w:pPr>
                          </w:p>
                        </w:tc>
                      </w:tr>
                      <w:tr w:rsidR="005D19A4" w14:paraId="00AA1CC3" w14:textId="77777777" w:rsidTr="00B20AB0">
                        <w:trPr>
                          <w:cantSplit/>
                        </w:trPr>
                        <w:tc>
                          <w:tcPr>
                            <w:tcW w:w="3544" w:type="dxa"/>
                            <w:tcBorders>
                              <w:top w:val="single" w:sz="2" w:space="0" w:color="D3D3D3"/>
                              <w:left w:val="single" w:sz="2" w:space="0" w:color="D3D3D3"/>
                              <w:bottom w:val="single" w:sz="4" w:space="0" w:color="auto"/>
                              <w:right w:val="single" w:sz="2" w:space="0" w:color="D3D3D3"/>
                            </w:tcBorders>
                          </w:tcPr>
                          <w:p w14:paraId="4B8C2C41" w14:textId="77777777" w:rsidR="005D19A4" w:rsidRPr="008B3DBE" w:rsidRDefault="005D19A4" w:rsidP="005D19A4">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5B8AA9D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71A31424"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1848A443" w14:textId="77777777" w:rsidR="005D19A4" w:rsidRPr="0017747B" w:rsidRDefault="005D19A4" w:rsidP="005D19A4">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35D2697E"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6425E7BB" w14:textId="77777777" w:rsidR="005D19A4" w:rsidRPr="004C150C"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D37CC6C" w14:textId="77777777" w:rsidR="005D19A4" w:rsidRPr="001E5766" w:rsidRDefault="005D19A4" w:rsidP="005D19A4">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191E09EF" w14:textId="77777777" w:rsidR="005D19A4" w:rsidRPr="00A737D5" w:rsidRDefault="005D19A4" w:rsidP="005D19A4">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1BD2C72C">
                <wp:simplePos x="0" y="0"/>
                <wp:positionH relativeFrom="column">
                  <wp:posOffset>-246380</wp:posOffset>
                </wp:positionH>
                <wp:positionV relativeFrom="paragraph">
                  <wp:posOffset>788670</wp:posOffset>
                </wp:positionV>
                <wp:extent cx="6812915" cy="4891405"/>
                <wp:effectExtent l="8255"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812915" cy="4891405"/>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5C2A57" w14:paraId="3A116FEA" w14:textId="77777777" w:rsidTr="00B20AB0">
                              <w:trPr>
                                <w:cantSplit/>
                                <w:tblHeader/>
                              </w:trPr>
                              <w:tc>
                                <w:tcPr>
                                  <w:tcW w:w="3592" w:type="dxa"/>
                                  <w:tcBorders>
                                    <w:top w:val="single" w:sz="4" w:space="0" w:color="auto"/>
                                    <w:left w:val="single" w:sz="2" w:space="0" w:color="D3D3D3"/>
                                    <w:bottom w:val="single" w:sz="4" w:space="0" w:color="auto"/>
                                    <w:right w:val="single" w:sz="0" w:space="0" w:color="D3D3D3"/>
                                  </w:tcBorders>
                                </w:tcPr>
                                <w:p w14:paraId="47FB135C" w14:textId="77777777" w:rsidR="005C2A57" w:rsidRPr="004C150C" w:rsidRDefault="005C2A57" w:rsidP="005C2A5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6229D26"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78F35D6B"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B53CEEE"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49363A15"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05F0541" w14:textId="77777777" w:rsidR="005C2A57" w:rsidRPr="00C51938" w:rsidRDefault="005C2A57" w:rsidP="005C2A5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8596F59" w14:textId="77777777" w:rsidR="005C2A57" w:rsidRPr="00C51938" w:rsidRDefault="005C2A57" w:rsidP="005C2A5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5C2A57" w14:paraId="04A6A75A" w14:textId="77777777" w:rsidTr="00B20AB0">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49FF41E5" w14:textId="77777777" w:rsidR="005C2A57" w:rsidRPr="004C150C" w:rsidRDefault="005C2A57" w:rsidP="005C2A5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608FB885" w14:textId="77777777" w:rsidR="005C2A57" w:rsidRPr="004C150C" w:rsidRDefault="005C2A57" w:rsidP="005C2A57">
                                  <w:pPr>
                                    <w:keepNext/>
                                    <w:spacing w:after="60"/>
                                    <w:rPr>
                                      <w:rFonts w:ascii="Times New Roman" w:hAnsi="Times New Roman" w:cs="Times New Roman"/>
                                      <w:b/>
                                      <w:bCs/>
                                      <w:sz w:val="22"/>
                                      <w:szCs w:val="22"/>
                                    </w:rPr>
                                  </w:pPr>
                                </w:p>
                              </w:tc>
                            </w:tr>
                            <w:tr w:rsidR="005C2A57" w14:paraId="1AB56A2D"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86EE3CB"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12589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823AFD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C1DEAC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2C4B10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3EC93AF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48E8814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5C2A57" w14:paraId="695787A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CB6F5D9"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20253D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E56EF9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8324C3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2CA1F9E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5CFDB1D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0B9B8C0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5C2A57" w14:paraId="0FD0F29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B60A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0FB83B8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9D0F88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0DBDD6A"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DC9FB1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68B22AB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61DC9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5C2A57" w14:paraId="270CDFC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639CE"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4A14763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E0808C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5458A3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7D53F1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0AE25C0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28F0558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5C2A57" w14:paraId="5F291609"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3F090D5"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EF10B2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046A8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1B5207E"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7CAC6A9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7D824DD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0AF11E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5C2A57" w14:paraId="1A99866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463F3A5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02AD60F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06CA86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859A16"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7753BF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178999C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14DDC34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5C2A57" w14:paraId="4327B811"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C546A8" w14:textId="77777777" w:rsidR="005C2A57" w:rsidRPr="004C150C" w:rsidRDefault="005C2A57" w:rsidP="005C2A5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4134417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CC0796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EFE31F8"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8CFD0D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278C52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4D4AA1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5C2A57" w14:paraId="5847419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5CD337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0C3BA35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66F6DF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27E6651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4CC0ECE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204E74E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CE780D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5C2A57" w14:paraId="750DEA80"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40AB9385"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11473D78" w14:textId="77777777" w:rsidR="005C2A57" w:rsidRPr="00D42BBF" w:rsidRDefault="005C2A57" w:rsidP="005C2A57">
                                  <w:pPr>
                                    <w:keepNext/>
                                    <w:spacing w:after="60"/>
                                    <w:rPr>
                                      <w:rFonts w:ascii="Times New Roman" w:hAnsi="Times New Roman" w:cs="Times New Roman"/>
                                      <w:b/>
                                      <w:bCs/>
                                      <w:sz w:val="22"/>
                                      <w:szCs w:val="22"/>
                                    </w:rPr>
                                  </w:pPr>
                                </w:p>
                              </w:tc>
                            </w:tr>
                            <w:tr w:rsidR="005C2A57" w14:paraId="7CD758BF"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1EA1C66"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7D503E1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0A6B95D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C5FE851"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6660406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15933B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4C69405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5C2A57" w14:paraId="57CA7FC5"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C74883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4D9B083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4F9601A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48CAA3A2"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20F465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EB9AE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1BA3038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5C2A57" w14:paraId="21D30F4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9497D7"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7591BC7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2F8054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FEEA1B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70BE191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47D5184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5511AAD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5C2A57" w14:paraId="33D90B11"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38FD3011"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6429D4E4" w14:textId="77777777" w:rsidR="005C2A57" w:rsidRPr="00D42BBF" w:rsidRDefault="005C2A57" w:rsidP="005C2A57">
                                  <w:pPr>
                                    <w:keepNext/>
                                    <w:spacing w:after="60"/>
                                    <w:rPr>
                                      <w:rFonts w:ascii="Times New Roman" w:hAnsi="Times New Roman" w:cs="Times New Roman"/>
                                      <w:b/>
                                      <w:bCs/>
                                      <w:sz w:val="22"/>
                                      <w:szCs w:val="22"/>
                                    </w:rPr>
                                  </w:pPr>
                                </w:p>
                              </w:tc>
                            </w:tr>
                            <w:tr w:rsidR="005C2A57" w14:paraId="703589B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288A55A8"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E04D6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AAB056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0DFC1B1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1BA8EC6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A81B5C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1D26AFD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5C2A57" w14:paraId="1769F58C"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0F07EC1"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353B8D2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8A2DF3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B5B31B4"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648E9A9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4DCE32C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7A7FE46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5C2A57" w14:paraId="01C9BC51" w14:textId="77777777" w:rsidTr="00B20AB0">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56FDC344"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6038E583" w14:textId="77777777" w:rsidR="005C2A57" w:rsidRPr="00D42BBF" w:rsidRDefault="005C2A57" w:rsidP="005C2A57">
                                  <w:pPr>
                                    <w:keepNext/>
                                    <w:spacing w:after="60"/>
                                    <w:rPr>
                                      <w:rFonts w:ascii="Times New Roman" w:hAnsi="Times New Roman" w:cs="Times New Roman"/>
                                      <w:b/>
                                      <w:bCs/>
                                      <w:sz w:val="22"/>
                                      <w:szCs w:val="22"/>
                                    </w:rPr>
                                  </w:pPr>
                                </w:p>
                              </w:tc>
                            </w:tr>
                            <w:tr w:rsidR="005C2A57" w14:paraId="01C9EF2C" w14:textId="77777777" w:rsidTr="00B20AB0">
                              <w:trPr>
                                <w:cantSplit/>
                              </w:trPr>
                              <w:tc>
                                <w:tcPr>
                                  <w:tcW w:w="3592" w:type="dxa"/>
                                  <w:tcBorders>
                                    <w:top w:val="single" w:sz="2" w:space="0" w:color="D3D3D3"/>
                                    <w:left w:val="single" w:sz="2" w:space="0" w:color="D3D3D3"/>
                                    <w:bottom w:val="single" w:sz="4" w:space="0" w:color="auto"/>
                                    <w:right w:val="single" w:sz="2" w:space="0" w:color="D3D3D3"/>
                                  </w:tcBorders>
                                </w:tcPr>
                                <w:p w14:paraId="334A2E37" w14:textId="77777777" w:rsidR="005C2A57" w:rsidRPr="008B3DBE" w:rsidRDefault="005C2A57" w:rsidP="005C2A5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FDBD61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6FB00B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4FBF290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7395C39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37D4DB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091B92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AE91D1D" w14:textId="77777777" w:rsidR="005C2A57" w:rsidRPr="00A737D5" w:rsidRDefault="005C2A57" w:rsidP="005C2A5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19.4pt;margin-top:62.1pt;width:536.45pt;height:385.15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5C2A57" w14:paraId="3A116FEA" w14:textId="77777777" w:rsidTr="00B20AB0">
                        <w:trPr>
                          <w:cantSplit/>
                          <w:tblHeader/>
                        </w:trPr>
                        <w:tc>
                          <w:tcPr>
                            <w:tcW w:w="3592" w:type="dxa"/>
                            <w:tcBorders>
                              <w:top w:val="single" w:sz="4" w:space="0" w:color="auto"/>
                              <w:left w:val="single" w:sz="2" w:space="0" w:color="D3D3D3"/>
                              <w:bottom w:val="single" w:sz="4" w:space="0" w:color="auto"/>
                              <w:right w:val="single" w:sz="0" w:space="0" w:color="D3D3D3"/>
                            </w:tcBorders>
                          </w:tcPr>
                          <w:p w14:paraId="47FB135C" w14:textId="77777777" w:rsidR="005C2A57" w:rsidRPr="004C150C" w:rsidRDefault="005C2A57" w:rsidP="005C2A5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6229D26"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78F35D6B" w14:textId="77777777" w:rsidR="005C2A57" w:rsidRPr="004C150C" w:rsidRDefault="005C2A57" w:rsidP="005C2A5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B53CEEE"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49363A15" w14:textId="77777777" w:rsidR="005C2A57" w:rsidRPr="00C51938" w:rsidRDefault="005C2A57" w:rsidP="005C2A5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405F0541" w14:textId="77777777" w:rsidR="005C2A57" w:rsidRPr="00C51938" w:rsidRDefault="005C2A57" w:rsidP="005C2A5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8596F59" w14:textId="77777777" w:rsidR="005C2A57" w:rsidRPr="00C51938" w:rsidRDefault="005C2A57" w:rsidP="005C2A5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5C2A57" w14:paraId="04A6A75A" w14:textId="77777777" w:rsidTr="00B20AB0">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49FF41E5" w14:textId="77777777" w:rsidR="005C2A57" w:rsidRPr="004C150C" w:rsidRDefault="005C2A57" w:rsidP="005C2A5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608FB885" w14:textId="77777777" w:rsidR="005C2A57" w:rsidRPr="004C150C" w:rsidRDefault="005C2A57" w:rsidP="005C2A57">
                            <w:pPr>
                              <w:keepNext/>
                              <w:spacing w:after="60"/>
                              <w:rPr>
                                <w:rFonts w:ascii="Times New Roman" w:hAnsi="Times New Roman" w:cs="Times New Roman"/>
                                <w:b/>
                                <w:bCs/>
                                <w:sz w:val="22"/>
                                <w:szCs w:val="22"/>
                              </w:rPr>
                            </w:pPr>
                          </w:p>
                        </w:tc>
                      </w:tr>
                      <w:tr w:rsidR="005C2A57" w14:paraId="1AB56A2D"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86EE3CB"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12589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823AFD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C1DEAC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2C4B10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3EC93AF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48E8814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5C2A57" w14:paraId="695787A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CB6F5D9"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20253D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E56EF9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8324C3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2CA1F9E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5CFDB1D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0B9B8C0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5C2A57" w14:paraId="0FD0F29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B60A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0FB83B8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9D0F88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0DBDD6A"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DC9FB1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68B22AB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61DC9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5C2A57" w14:paraId="270CDFC0"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DF639CE"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4A14763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E0808C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5458A3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7D53F1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0AE25C0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28F0558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5C2A57" w14:paraId="5F291609"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3F090D5"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2EF10B2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046A8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1B5207E"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7CAC6A9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7D824DD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0AF11E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5C2A57" w14:paraId="1A99866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463F3A5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02AD60F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06CA86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859A16"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7753BF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178999C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14DDC34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5C2A57" w14:paraId="4327B811"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C546A8" w14:textId="77777777" w:rsidR="005C2A57" w:rsidRPr="004C150C" w:rsidRDefault="005C2A57" w:rsidP="005C2A5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4134417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CC0796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EFE31F8"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8CFD0D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278C52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4D4AA1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5C2A57" w14:paraId="5847419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5CD3373"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0C3BA35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66F6DF6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27E6651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4CC0ECE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204E74E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CE780D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5C2A57" w14:paraId="750DEA80"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40AB9385"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11473D78" w14:textId="77777777" w:rsidR="005C2A57" w:rsidRPr="00D42BBF" w:rsidRDefault="005C2A57" w:rsidP="005C2A57">
                            <w:pPr>
                              <w:keepNext/>
                              <w:spacing w:after="60"/>
                              <w:rPr>
                                <w:rFonts w:ascii="Times New Roman" w:hAnsi="Times New Roman" w:cs="Times New Roman"/>
                                <w:b/>
                                <w:bCs/>
                                <w:sz w:val="22"/>
                                <w:szCs w:val="22"/>
                              </w:rPr>
                            </w:pPr>
                          </w:p>
                        </w:tc>
                      </w:tr>
                      <w:tr w:rsidR="005C2A57" w14:paraId="7CD758BF"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31EA1C66"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7D503E1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0A6B95D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C5FE851"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6660406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15933BC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4C69405F"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5C2A57" w14:paraId="57CA7FC5"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6C74883A"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4D9B083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4F9601A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48CAA3A2"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20F465A1"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EB9AEB"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1BA3038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5C2A57" w14:paraId="21D30F4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0E9497D7"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7591BC7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2F8054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FEEA1B3"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70BE1914"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47D5184A"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5511AAD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5C2A57" w14:paraId="33D90B11" w14:textId="77777777" w:rsidTr="00B20AB0">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38FD3011"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6429D4E4" w14:textId="77777777" w:rsidR="005C2A57" w:rsidRPr="00D42BBF" w:rsidRDefault="005C2A57" w:rsidP="005C2A57">
                            <w:pPr>
                              <w:keepNext/>
                              <w:spacing w:after="60"/>
                              <w:rPr>
                                <w:rFonts w:ascii="Times New Roman" w:hAnsi="Times New Roman" w:cs="Times New Roman"/>
                                <w:b/>
                                <w:bCs/>
                                <w:sz w:val="22"/>
                                <w:szCs w:val="22"/>
                              </w:rPr>
                            </w:pPr>
                          </w:p>
                        </w:tc>
                      </w:tr>
                      <w:tr w:rsidR="005C2A57" w14:paraId="703589B3"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288A55A8"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E04D6A3"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7AAB056D"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0DFC1B1D"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1BA8EC6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A81B5C2"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1D26AFD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5C2A57" w14:paraId="1769F58C" w14:textId="77777777" w:rsidTr="00B20AB0">
                        <w:trPr>
                          <w:cantSplit/>
                        </w:trPr>
                        <w:tc>
                          <w:tcPr>
                            <w:tcW w:w="3592" w:type="dxa"/>
                            <w:tcBorders>
                              <w:top w:val="single" w:sz="0" w:space="0" w:color="D3D3D3"/>
                              <w:left w:val="single" w:sz="0" w:space="0" w:color="D3D3D3"/>
                              <w:bottom w:val="single" w:sz="0" w:space="0" w:color="D3D3D3"/>
                              <w:right w:val="single" w:sz="0" w:space="0" w:color="D3D3D3"/>
                            </w:tcBorders>
                          </w:tcPr>
                          <w:p w14:paraId="50F07EC1" w14:textId="77777777" w:rsidR="005C2A57" w:rsidRPr="004C150C" w:rsidRDefault="005C2A57" w:rsidP="005C2A5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353B8D27"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8A2DF3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B5B31B4"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648E9A9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4DCE32CE"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7A7FE465"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5C2A57" w14:paraId="01C9BC51" w14:textId="77777777" w:rsidTr="00B20AB0">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56FDC344" w14:textId="77777777" w:rsidR="005C2A57" w:rsidRPr="00D42BBF" w:rsidRDefault="005C2A57" w:rsidP="005C2A5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6038E583" w14:textId="77777777" w:rsidR="005C2A57" w:rsidRPr="00D42BBF" w:rsidRDefault="005C2A57" w:rsidP="005C2A57">
                            <w:pPr>
                              <w:keepNext/>
                              <w:spacing w:after="60"/>
                              <w:rPr>
                                <w:rFonts w:ascii="Times New Roman" w:hAnsi="Times New Roman" w:cs="Times New Roman"/>
                                <w:b/>
                                <w:bCs/>
                                <w:sz w:val="22"/>
                                <w:szCs w:val="22"/>
                              </w:rPr>
                            </w:pPr>
                          </w:p>
                        </w:tc>
                      </w:tr>
                      <w:tr w:rsidR="005C2A57" w14:paraId="01C9EF2C" w14:textId="77777777" w:rsidTr="00B20AB0">
                        <w:trPr>
                          <w:cantSplit/>
                        </w:trPr>
                        <w:tc>
                          <w:tcPr>
                            <w:tcW w:w="3592" w:type="dxa"/>
                            <w:tcBorders>
                              <w:top w:val="single" w:sz="2" w:space="0" w:color="D3D3D3"/>
                              <w:left w:val="single" w:sz="2" w:space="0" w:color="D3D3D3"/>
                              <w:bottom w:val="single" w:sz="4" w:space="0" w:color="auto"/>
                              <w:right w:val="single" w:sz="2" w:space="0" w:color="D3D3D3"/>
                            </w:tcBorders>
                          </w:tcPr>
                          <w:p w14:paraId="334A2E37" w14:textId="77777777" w:rsidR="005C2A57" w:rsidRPr="008B3DBE" w:rsidRDefault="005C2A57" w:rsidP="005C2A5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FDBD610"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6FB00BBC"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4FBF2907" w14:textId="77777777" w:rsidR="005C2A57" w:rsidRPr="00D42BBF" w:rsidRDefault="005C2A57" w:rsidP="005C2A5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7395C396"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37D4DB9"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091B9258" w14:textId="77777777" w:rsidR="005C2A57" w:rsidRPr="00D42BBF" w:rsidRDefault="005C2A57" w:rsidP="005C2A5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AE91D1D" w14:textId="77777777" w:rsidR="005C2A57" w:rsidRPr="00A737D5" w:rsidRDefault="005C2A57" w:rsidP="005C2A5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6A08195C" w:rsidR="005C2A57" w:rsidRDefault="005C2A57" w:rsidP="005C2A57">
                            <w:pPr>
                              <w:jc w:val="both"/>
                            </w:pPr>
                            <w:r>
                              <w:rPr>
                                <w:b/>
                                <w:bCs/>
                              </w:rPr>
                              <w:t>TABLE 7</w:t>
                            </w:r>
                            <w:r>
                              <w:t xml:space="preserve"> Theoretically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00"/>
                              <w:gridCol w:w="780"/>
                              <w:gridCol w:w="755"/>
                              <w:gridCol w:w="1671"/>
                              <w:gridCol w:w="627"/>
                              <w:gridCol w:w="768"/>
                              <w:gridCol w:w="1270"/>
                              <w:gridCol w:w="1735"/>
                              <w:gridCol w:w="627"/>
                              <w:gridCol w:w="768"/>
                              <w:gridCol w:w="1141"/>
                            </w:tblGrid>
                            <w:tr w:rsidR="005C2A57" w14:paraId="64D73D0F"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6144C77F" w14:textId="77777777" w:rsidR="005C2A57" w:rsidRPr="00B5620C" w:rsidRDefault="005C2A57" w:rsidP="005C2A57">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A64F25" w14:textId="77777777" w:rsidR="005C2A57" w:rsidRPr="00B5620C" w:rsidRDefault="005C2A57" w:rsidP="005C2A57">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55370985" w14:textId="77777777" w:rsidR="005C2A57" w:rsidRPr="00B5620C" w:rsidRDefault="005C2A57" w:rsidP="005C2A57">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B750D4E"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48C48F3" w14:textId="77777777" w:rsidR="005C2A57" w:rsidRPr="00B5620C" w:rsidRDefault="005C2A57" w:rsidP="005C2A57">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5C2A57" w14:paraId="630EDC63"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304E5DCA" w14:textId="77777777" w:rsidR="005C2A57" w:rsidRPr="00B5620C" w:rsidRDefault="005C2A57" w:rsidP="005C2A57">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970D31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85F08DA"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40E35176"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BB8F38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63962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54851A3B"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114C3A21"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345EBEA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C5157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70D629CF"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5C2A57" w14:paraId="622BD9AC"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4C29BB46"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80249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4" w:space="0" w:color="auto"/>
                                    <w:left w:val="single" w:sz="0" w:space="0" w:color="D3D3D3"/>
                                    <w:bottom w:val="single" w:sz="0" w:space="0" w:color="D3D3D3"/>
                                    <w:right w:val="single" w:sz="0" w:space="0" w:color="D3D3D3"/>
                                  </w:tcBorders>
                                </w:tcPr>
                                <w:p w14:paraId="0ABEB1B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4" w:space="0" w:color="auto"/>
                                    <w:left w:val="single" w:sz="0" w:space="0" w:color="D3D3D3"/>
                                    <w:bottom w:val="single" w:sz="0" w:space="0" w:color="D3D3D3"/>
                                    <w:right w:val="single" w:sz="0" w:space="0" w:color="D3D3D3"/>
                                  </w:tcBorders>
                                </w:tcPr>
                                <w:p w14:paraId="50B3CBD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A09AB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85CA94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75D830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1C7126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D18D70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CFECFF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667CF0B9" w14:textId="77777777" w:rsidR="005C2A57" w:rsidRPr="003F43FB" w:rsidRDefault="005C2A57" w:rsidP="005C2A57">
                                  <w:pPr>
                                    <w:keepNext/>
                                    <w:spacing w:after="60"/>
                                    <w:rPr>
                                      <w:rFonts w:ascii="Times New Roman" w:hAnsi="Times New Roman" w:cs="Times New Roman"/>
                                      <w:sz w:val="18"/>
                                      <w:szCs w:val="20"/>
                                    </w:rPr>
                                  </w:pPr>
                                </w:p>
                              </w:tc>
                            </w:tr>
                            <w:tr w:rsidR="005C2A57" w14:paraId="2B1382B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74A8DFA"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23578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8</w:t>
                                  </w:r>
                                </w:p>
                              </w:tc>
                              <w:tc>
                                <w:tcPr>
                                  <w:tcW w:w="0" w:type="auto"/>
                                  <w:tcBorders>
                                    <w:top w:val="single" w:sz="0" w:space="0" w:color="D3D3D3"/>
                                    <w:left w:val="single" w:sz="0" w:space="0" w:color="D3D3D3"/>
                                    <w:bottom w:val="single" w:sz="0" w:space="0" w:color="D3D3D3"/>
                                    <w:right w:val="single" w:sz="0" w:space="0" w:color="D3D3D3"/>
                                  </w:tcBorders>
                                </w:tcPr>
                                <w:p w14:paraId="2854081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C670E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 [-0.08, 0.31]</w:t>
                                  </w:r>
                                </w:p>
                              </w:tc>
                              <w:tc>
                                <w:tcPr>
                                  <w:tcW w:w="0" w:type="auto"/>
                                  <w:tcBorders>
                                    <w:top w:val="single" w:sz="0" w:space="0" w:color="D3D3D3"/>
                                    <w:left w:val="single" w:sz="0" w:space="0" w:color="D3D3D3"/>
                                    <w:bottom w:val="single" w:sz="0" w:space="0" w:color="D3D3D3"/>
                                    <w:right w:val="single" w:sz="0" w:space="0" w:color="D3D3D3"/>
                                  </w:tcBorders>
                                </w:tcPr>
                                <w:p w14:paraId="69E744D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0.161</w:t>
                                  </w:r>
                                </w:p>
                              </w:tc>
                              <w:tc>
                                <w:tcPr>
                                  <w:tcW w:w="0" w:type="auto"/>
                                  <w:tcBorders>
                                    <w:top w:val="single" w:sz="0" w:space="0" w:color="D3D3D3"/>
                                    <w:left w:val="single" w:sz="0" w:space="0" w:color="D3D3D3"/>
                                    <w:bottom w:val="single" w:sz="0" w:space="0" w:color="D3D3D3"/>
                                    <w:right w:val="single" w:sz="0" w:space="0" w:color="D3D3D3"/>
                                  </w:tcBorders>
                                </w:tcPr>
                                <w:p w14:paraId="68498310"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3.6</w:t>
                                  </w:r>
                                </w:p>
                              </w:tc>
                              <w:tc>
                                <w:tcPr>
                                  <w:tcW w:w="0" w:type="auto"/>
                                  <w:tcBorders>
                                    <w:top w:val="single" w:sz="0" w:space="0" w:color="D3D3D3"/>
                                    <w:left w:val="single" w:sz="0" w:space="0" w:color="D3D3D3"/>
                                    <w:bottom w:val="single" w:sz="0" w:space="0" w:color="D3D3D3"/>
                                    <w:right w:val="single" w:sz="0" w:space="0" w:color="D3D3D3"/>
                                  </w:tcBorders>
                                </w:tcPr>
                                <w:p w14:paraId="6735E02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18E5A5E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[0.06, 0.38]</w:t>
                                  </w:r>
                                </w:p>
                              </w:tc>
                              <w:tc>
                                <w:tcPr>
                                  <w:tcW w:w="0" w:type="auto"/>
                                  <w:tcBorders>
                                    <w:top w:val="single" w:sz="0" w:space="0" w:color="D3D3D3"/>
                                    <w:left w:val="single" w:sz="0" w:space="0" w:color="D3D3D3"/>
                                    <w:bottom w:val="single" w:sz="0" w:space="0" w:color="D3D3D3"/>
                                    <w:right w:val="single" w:sz="0" w:space="0" w:color="D3D3D3"/>
                                  </w:tcBorders>
                                </w:tcPr>
                                <w:p w14:paraId="3D1AE91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0.016</w:t>
                                  </w:r>
                                </w:p>
                              </w:tc>
                              <w:tc>
                                <w:tcPr>
                                  <w:tcW w:w="0" w:type="auto"/>
                                  <w:tcBorders>
                                    <w:top w:val="single" w:sz="0" w:space="0" w:color="D3D3D3"/>
                                    <w:left w:val="single" w:sz="0" w:space="0" w:color="D3D3D3"/>
                                    <w:bottom w:val="single" w:sz="0" w:space="0" w:color="D3D3D3"/>
                                    <w:right w:val="single" w:sz="0" w:space="0" w:color="D3D3D3"/>
                                  </w:tcBorders>
                                </w:tcPr>
                                <w:p w14:paraId="4C6DAE9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6.7</w:t>
                                  </w:r>
                                </w:p>
                              </w:tc>
                              <w:tc>
                                <w:tcPr>
                                  <w:tcW w:w="0" w:type="auto"/>
                                  <w:tcBorders>
                                    <w:top w:val="single" w:sz="0" w:space="0" w:color="D3D3D3"/>
                                    <w:left w:val="single" w:sz="0" w:space="0" w:color="D3D3D3"/>
                                    <w:bottom w:val="single" w:sz="0" w:space="0" w:color="D3D3D3"/>
                                    <w:right w:val="single" w:sz="0" w:space="0" w:color="D3D3D3"/>
                                  </w:tcBorders>
                                </w:tcPr>
                                <w:p w14:paraId="26D095E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r>
                            <w:tr w:rsidR="005C2A57" w14:paraId="3DEFEFF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68B022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3DDF1B5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3328AB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52BC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0.23 [0.11, 0.34]</w:t>
                                  </w:r>
                                </w:p>
                              </w:tc>
                              <w:tc>
                                <w:tcPr>
                                  <w:tcW w:w="0" w:type="auto"/>
                                  <w:tcBorders>
                                    <w:top w:val="single" w:sz="0" w:space="0" w:color="D3D3D3"/>
                                    <w:left w:val="single" w:sz="0" w:space="0" w:color="D3D3D3"/>
                                    <w:bottom w:val="single" w:sz="0" w:space="0" w:color="D3D3D3"/>
                                    <w:right w:val="single" w:sz="0" w:space="0" w:color="D3D3D3"/>
                                  </w:tcBorders>
                                </w:tcPr>
                                <w:p w14:paraId="131A021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67CFE5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7.5</w:t>
                                  </w:r>
                                </w:p>
                              </w:tc>
                              <w:tc>
                                <w:tcPr>
                                  <w:tcW w:w="0" w:type="auto"/>
                                  <w:tcBorders>
                                    <w:top w:val="single" w:sz="0" w:space="0" w:color="D3D3D3"/>
                                    <w:left w:val="single" w:sz="0" w:space="0" w:color="D3D3D3"/>
                                    <w:bottom w:val="single" w:sz="0" w:space="0" w:color="D3D3D3"/>
                                    <w:right w:val="single" w:sz="0" w:space="0" w:color="D3D3D3"/>
                                  </w:tcBorders>
                                </w:tcPr>
                                <w:p w14:paraId="2DAEFBE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c>
                                <w:tcPr>
                                  <w:tcW w:w="0" w:type="auto"/>
                                  <w:tcBorders>
                                    <w:top w:val="single" w:sz="0" w:space="0" w:color="D3D3D3"/>
                                    <w:left w:val="single" w:sz="0" w:space="0" w:color="D3D3D3"/>
                                    <w:bottom w:val="single" w:sz="0" w:space="0" w:color="D3D3D3"/>
                                    <w:right w:val="single" w:sz="0" w:space="0" w:color="D3D3D3"/>
                                  </w:tcBorders>
                                </w:tcPr>
                                <w:p w14:paraId="2D039DD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0.24 [0.09, 0.38]</w:t>
                                  </w:r>
                                </w:p>
                              </w:tc>
                              <w:tc>
                                <w:tcPr>
                                  <w:tcW w:w="0" w:type="auto"/>
                                  <w:tcBorders>
                                    <w:top w:val="single" w:sz="0" w:space="0" w:color="D3D3D3"/>
                                    <w:left w:val="single" w:sz="0" w:space="0" w:color="D3D3D3"/>
                                    <w:bottom w:val="single" w:sz="0" w:space="0" w:color="D3D3D3"/>
                                    <w:right w:val="single" w:sz="0" w:space="0" w:color="D3D3D3"/>
                                  </w:tcBorders>
                                </w:tcPr>
                                <w:p w14:paraId="7ECC47A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0.004</w:t>
                                  </w:r>
                                </w:p>
                              </w:tc>
                              <w:tc>
                                <w:tcPr>
                                  <w:tcW w:w="0" w:type="auto"/>
                                  <w:tcBorders>
                                    <w:top w:val="single" w:sz="0" w:space="0" w:color="D3D3D3"/>
                                    <w:left w:val="single" w:sz="0" w:space="0" w:color="D3D3D3"/>
                                    <w:bottom w:val="single" w:sz="0" w:space="0" w:color="D3D3D3"/>
                                    <w:right w:val="single" w:sz="0" w:space="0" w:color="D3D3D3"/>
                                  </w:tcBorders>
                                </w:tcPr>
                                <w:p w14:paraId="7DE4E0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10.2</w:t>
                                  </w:r>
                                </w:p>
                              </w:tc>
                              <w:tc>
                                <w:tcPr>
                                  <w:tcW w:w="0" w:type="auto"/>
                                  <w:tcBorders>
                                    <w:top w:val="single" w:sz="0" w:space="0" w:color="D3D3D3"/>
                                    <w:left w:val="single" w:sz="0" w:space="0" w:color="D3D3D3"/>
                                    <w:bottom w:val="single" w:sz="0" w:space="0" w:color="D3D3D3"/>
                                    <w:right w:val="single" w:sz="0" w:space="0" w:color="D3D3D3"/>
                                  </w:tcBorders>
                                </w:tcPr>
                                <w:p w14:paraId="50894A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3C21F52"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8D609CF"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064328B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597C9D4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1CAADF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0.02 [-0.63, 0.66]</w:t>
                                  </w:r>
                                </w:p>
                              </w:tc>
                              <w:tc>
                                <w:tcPr>
                                  <w:tcW w:w="0" w:type="auto"/>
                                  <w:tcBorders>
                                    <w:top w:val="single" w:sz="0" w:space="0" w:color="D3D3D3"/>
                                    <w:left w:val="single" w:sz="0" w:space="0" w:color="D3D3D3"/>
                                    <w:bottom w:val="single" w:sz="0" w:space="0" w:color="D3D3D3"/>
                                    <w:right w:val="single" w:sz="0" w:space="0" w:color="D3D3D3"/>
                                  </w:tcBorders>
                                </w:tcPr>
                                <w:p w14:paraId="625E2C5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0.938</w:t>
                                  </w:r>
                                </w:p>
                              </w:tc>
                              <w:tc>
                                <w:tcPr>
                                  <w:tcW w:w="0" w:type="auto"/>
                                  <w:tcBorders>
                                    <w:top w:val="single" w:sz="0" w:space="0" w:color="D3D3D3"/>
                                    <w:left w:val="single" w:sz="0" w:space="0" w:color="D3D3D3"/>
                                    <w:bottom w:val="single" w:sz="0" w:space="0" w:color="D3D3D3"/>
                                    <w:right w:val="single" w:sz="0" w:space="0" w:color="D3D3D3"/>
                                  </w:tcBorders>
                                </w:tcPr>
                                <w:p w14:paraId="51D8E9BD"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2.6</w:t>
                                  </w:r>
                                </w:p>
                              </w:tc>
                              <w:tc>
                                <w:tcPr>
                                  <w:tcW w:w="0" w:type="auto"/>
                                  <w:tcBorders>
                                    <w:top w:val="single" w:sz="0" w:space="0" w:color="D3D3D3"/>
                                    <w:left w:val="single" w:sz="0" w:space="0" w:color="D3D3D3"/>
                                    <w:bottom w:val="single" w:sz="0" w:space="0" w:color="D3D3D3"/>
                                    <w:right w:val="single" w:sz="0" w:space="0" w:color="D3D3D3"/>
                                  </w:tcBorders>
                                </w:tcPr>
                                <w:p w14:paraId="098BDE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w:t>
                                  </w:r>
                                </w:p>
                              </w:tc>
                              <w:tc>
                                <w:tcPr>
                                  <w:tcW w:w="0" w:type="auto"/>
                                  <w:tcBorders>
                                    <w:top w:val="single" w:sz="0" w:space="0" w:color="D3D3D3"/>
                                    <w:left w:val="single" w:sz="0" w:space="0" w:color="D3D3D3"/>
                                    <w:bottom w:val="single" w:sz="0" w:space="0" w:color="D3D3D3"/>
                                    <w:right w:val="single" w:sz="0" w:space="0" w:color="D3D3D3"/>
                                  </w:tcBorders>
                                </w:tcPr>
                                <w:p w14:paraId="55E236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-0.03 [-0.25, 0.2]</w:t>
                                  </w:r>
                                </w:p>
                              </w:tc>
                              <w:tc>
                                <w:tcPr>
                                  <w:tcW w:w="0" w:type="auto"/>
                                  <w:tcBorders>
                                    <w:top w:val="single" w:sz="0" w:space="0" w:color="D3D3D3"/>
                                    <w:left w:val="single" w:sz="0" w:space="0" w:color="D3D3D3"/>
                                    <w:bottom w:val="single" w:sz="0" w:space="0" w:color="D3D3D3"/>
                                    <w:right w:val="single" w:sz="0" w:space="0" w:color="D3D3D3"/>
                                  </w:tcBorders>
                                </w:tcPr>
                                <w:p w14:paraId="625D197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0.732</w:t>
                                  </w:r>
                                </w:p>
                              </w:tc>
                              <w:tc>
                                <w:tcPr>
                                  <w:tcW w:w="0" w:type="auto"/>
                                  <w:tcBorders>
                                    <w:top w:val="single" w:sz="0" w:space="0" w:color="D3D3D3"/>
                                    <w:left w:val="single" w:sz="0" w:space="0" w:color="D3D3D3"/>
                                    <w:bottom w:val="single" w:sz="0" w:space="0" w:color="D3D3D3"/>
                                    <w:right w:val="single" w:sz="0" w:space="0" w:color="D3D3D3"/>
                                  </w:tcBorders>
                                </w:tcPr>
                                <w:p w14:paraId="28A6862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776630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w:t>
                                  </w:r>
                                </w:p>
                              </w:tc>
                            </w:tr>
                            <w:tr w:rsidR="005C2A57" w14:paraId="603342A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938587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41A6B89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3404D0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w:t>
                                  </w:r>
                                </w:p>
                              </w:tc>
                              <w:tc>
                                <w:tcPr>
                                  <w:tcW w:w="0" w:type="auto"/>
                                  <w:tcBorders>
                                    <w:top w:val="single" w:sz="0" w:space="0" w:color="D3D3D3"/>
                                    <w:left w:val="single" w:sz="0" w:space="0" w:color="D3D3D3"/>
                                    <w:bottom w:val="single" w:sz="0" w:space="0" w:color="D3D3D3"/>
                                    <w:right w:val="single" w:sz="0" w:space="0" w:color="D3D3D3"/>
                                  </w:tcBorders>
                                </w:tcPr>
                                <w:p w14:paraId="37D0CE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0.42 [0.31, 0.54]</w:t>
                                  </w:r>
                                </w:p>
                              </w:tc>
                              <w:tc>
                                <w:tcPr>
                                  <w:tcW w:w="0" w:type="auto"/>
                                  <w:tcBorders>
                                    <w:top w:val="single" w:sz="0" w:space="0" w:color="D3D3D3"/>
                                    <w:left w:val="single" w:sz="0" w:space="0" w:color="D3D3D3"/>
                                    <w:bottom w:val="single" w:sz="0" w:space="0" w:color="D3D3D3"/>
                                    <w:right w:val="single" w:sz="0" w:space="0" w:color="D3D3D3"/>
                                  </w:tcBorders>
                                </w:tcPr>
                                <w:p w14:paraId="608BDE6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0.001</w:t>
                                  </w:r>
                                </w:p>
                              </w:tc>
                              <w:tc>
                                <w:tcPr>
                                  <w:tcW w:w="0" w:type="auto"/>
                                  <w:tcBorders>
                                    <w:top w:val="single" w:sz="0" w:space="0" w:color="D3D3D3"/>
                                    <w:left w:val="single" w:sz="0" w:space="0" w:color="D3D3D3"/>
                                    <w:bottom w:val="single" w:sz="0" w:space="0" w:color="D3D3D3"/>
                                    <w:right w:val="single" w:sz="0" w:space="0" w:color="D3D3D3"/>
                                  </w:tcBorders>
                                </w:tcPr>
                                <w:p w14:paraId="70DFCEB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550B00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c>
                                <w:tcPr>
                                  <w:tcW w:w="0" w:type="auto"/>
                                  <w:tcBorders>
                                    <w:top w:val="single" w:sz="0" w:space="0" w:color="D3D3D3"/>
                                    <w:left w:val="single" w:sz="0" w:space="0" w:color="D3D3D3"/>
                                    <w:bottom w:val="single" w:sz="0" w:space="0" w:color="D3D3D3"/>
                                    <w:right w:val="single" w:sz="0" w:space="0" w:color="D3D3D3"/>
                                  </w:tcBorders>
                                </w:tcPr>
                                <w:p w14:paraId="22299D2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0.41 [0.24, 0.59]</w:t>
                                  </w:r>
                                </w:p>
                              </w:tc>
                              <w:tc>
                                <w:tcPr>
                                  <w:tcW w:w="0" w:type="auto"/>
                                  <w:tcBorders>
                                    <w:top w:val="single" w:sz="0" w:space="0" w:color="D3D3D3"/>
                                    <w:left w:val="single" w:sz="0" w:space="0" w:color="D3D3D3"/>
                                    <w:bottom w:val="single" w:sz="0" w:space="0" w:color="D3D3D3"/>
                                    <w:right w:val="single" w:sz="0" w:space="0" w:color="D3D3D3"/>
                                  </w:tcBorders>
                                </w:tcPr>
                                <w:p w14:paraId="317E7FE4"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5CFD136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4.2</w:t>
                                  </w:r>
                                </w:p>
                              </w:tc>
                              <w:tc>
                                <w:tcPr>
                                  <w:tcW w:w="0" w:type="auto"/>
                                  <w:tcBorders>
                                    <w:top w:val="single" w:sz="0" w:space="0" w:color="D3D3D3"/>
                                    <w:left w:val="single" w:sz="0" w:space="0" w:color="D3D3D3"/>
                                    <w:bottom w:val="single" w:sz="0" w:space="0" w:color="D3D3D3"/>
                                    <w:right w:val="single" w:sz="0" w:space="0" w:color="D3D3D3"/>
                                  </w:tcBorders>
                                </w:tcPr>
                                <w:p w14:paraId="73DF7FB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4532B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910345"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3B37388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w:t>
                                  </w:r>
                                </w:p>
                              </w:tc>
                              <w:tc>
                                <w:tcPr>
                                  <w:tcW w:w="0" w:type="auto"/>
                                  <w:tcBorders>
                                    <w:top w:val="single" w:sz="0" w:space="0" w:color="D3D3D3"/>
                                    <w:left w:val="single" w:sz="0" w:space="0" w:color="D3D3D3"/>
                                    <w:bottom w:val="single" w:sz="0" w:space="0" w:color="D3D3D3"/>
                                    <w:right w:val="single" w:sz="0" w:space="0" w:color="D3D3D3"/>
                                  </w:tcBorders>
                                </w:tcPr>
                                <w:p w14:paraId="50811B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48</w:t>
                                  </w:r>
                                </w:p>
                              </w:tc>
                              <w:tc>
                                <w:tcPr>
                                  <w:tcW w:w="0" w:type="auto"/>
                                  <w:tcBorders>
                                    <w:top w:val="single" w:sz="0" w:space="0" w:color="D3D3D3"/>
                                    <w:left w:val="single" w:sz="0" w:space="0" w:color="D3D3D3"/>
                                    <w:bottom w:val="single" w:sz="0" w:space="0" w:color="D3D3D3"/>
                                    <w:right w:val="single" w:sz="0" w:space="0" w:color="D3D3D3"/>
                                  </w:tcBorders>
                                </w:tcPr>
                                <w:p w14:paraId="04077E7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2E8AA99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0.027</w:t>
                                  </w:r>
                                </w:p>
                              </w:tc>
                              <w:tc>
                                <w:tcPr>
                                  <w:tcW w:w="0" w:type="auto"/>
                                  <w:tcBorders>
                                    <w:top w:val="single" w:sz="0" w:space="0" w:color="D3D3D3"/>
                                    <w:left w:val="single" w:sz="0" w:space="0" w:color="D3D3D3"/>
                                    <w:bottom w:val="single" w:sz="0" w:space="0" w:color="D3D3D3"/>
                                    <w:right w:val="single" w:sz="0" w:space="0" w:color="D3D3D3"/>
                                  </w:tcBorders>
                                </w:tcPr>
                                <w:p w14:paraId="1897E47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10.8</w:t>
                                  </w:r>
                                </w:p>
                              </w:tc>
                              <w:tc>
                                <w:tcPr>
                                  <w:tcW w:w="0" w:type="auto"/>
                                  <w:tcBorders>
                                    <w:top w:val="single" w:sz="0" w:space="0" w:color="D3D3D3"/>
                                    <w:left w:val="single" w:sz="0" w:space="0" w:color="D3D3D3"/>
                                    <w:bottom w:val="single" w:sz="0" w:space="0" w:color="D3D3D3"/>
                                    <w:right w:val="single" w:sz="0" w:space="0" w:color="D3D3D3"/>
                                  </w:tcBorders>
                                </w:tcPr>
                                <w:p w14:paraId="162452F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0A8FAE3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451C32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0.031</w:t>
                                  </w:r>
                                </w:p>
                              </w:tc>
                              <w:tc>
                                <w:tcPr>
                                  <w:tcW w:w="0" w:type="auto"/>
                                  <w:tcBorders>
                                    <w:top w:val="single" w:sz="0" w:space="0" w:color="D3D3D3"/>
                                    <w:left w:val="single" w:sz="0" w:space="0" w:color="D3D3D3"/>
                                    <w:bottom w:val="single" w:sz="0" w:space="0" w:color="D3D3D3"/>
                                    <w:right w:val="single" w:sz="0" w:space="0" w:color="D3D3D3"/>
                                  </w:tcBorders>
                                </w:tcPr>
                                <w:p w14:paraId="65BEB8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11.4</w:t>
                                  </w:r>
                                </w:p>
                              </w:tc>
                              <w:tc>
                                <w:tcPr>
                                  <w:tcW w:w="0" w:type="auto"/>
                                  <w:tcBorders>
                                    <w:top w:val="single" w:sz="0" w:space="0" w:color="D3D3D3"/>
                                    <w:left w:val="single" w:sz="0" w:space="0" w:color="D3D3D3"/>
                                    <w:bottom w:val="single" w:sz="0" w:space="0" w:color="D3D3D3"/>
                                    <w:right w:val="single" w:sz="0" w:space="0" w:color="D3D3D3"/>
                                  </w:tcBorders>
                                </w:tcPr>
                                <w:p w14:paraId="60C3737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F02109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63291D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1D11D3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25</w:t>
                                  </w:r>
                                </w:p>
                              </w:tc>
                              <w:tc>
                                <w:tcPr>
                                  <w:tcW w:w="0" w:type="auto"/>
                                  <w:tcBorders>
                                    <w:top w:val="single" w:sz="0" w:space="0" w:color="D3D3D3"/>
                                    <w:left w:val="single" w:sz="0" w:space="0" w:color="D3D3D3"/>
                                    <w:bottom w:val="single" w:sz="0" w:space="0" w:color="D3D3D3"/>
                                    <w:right w:val="single" w:sz="0" w:space="0" w:color="D3D3D3"/>
                                  </w:tcBorders>
                                </w:tcPr>
                                <w:p w14:paraId="4FE2188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68</w:t>
                                  </w:r>
                                </w:p>
                              </w:tc>
                              <w:tc>
                                <w:tcPr>
                                  <w:tcW w:w="0" w:type="auto"/>
                                  <w:tcBorders>
                                    <w:top w:val="single" w:sz="0" w:space="0" w:color="D3D3D3"/>
                                    <w:left w:val="single" w:sz="0" w:space="0" w:color="D3D3D3"/>
                                    <w:bottom w:val="single" w:sz="0" w:space="0" w:color="D3D3D3"/>
                                    <w:right w:val="single" w:sz="0" w:space="0" w:color="D3D3D3"/>
                                  </w:tcBorders>
                                </w:tcPr>
                                <w:p w14:paraId="2FD43B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[0.12, 0.32]</w:t>
                                  </w:r>
                                </w:p>
                              </w:tc>
                              <w:tc>
                                <w:tcPr>
                                  <w:tcW w:w="0" w:type="auto"/>
                                  <w:tcBorders>
                                    <w:top w:val="single" w:sz="0" w:space="0" w:color="D3D3D3"/>
                                    <w:left w:val="single" w:sz="0" w:space="0" w:color="D3D3D3"/>
                                    <w:bottom w:val="single" w:sz="0" w:space="0" w:color="D3D3D3"/>
                                    <w:right w:val="single" w:sz="0" w:space="0" w:color="D3D3D3"/>
                                  </w:tcBorders>
                                </w:tcPr>
                                <w:p w14:paraId="7BF1ED4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B288D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13.0</w:t>
                                  </w:r>
                                </w:p>
                              </w:tc>
                              <w:tc>
                                <w:tcPr>
                                  <w:tcW w:w="0" w:type="auto"/>
                                  <w:tcBorders>
                                    <w:top w:val="single" w:sz="0" w:space="0" w:color="D3D3D3"/>
                                    <w:left w:val="single" w:sz="0" w:space="0" w:color="D3D3D3"/>
                                    <w:bottom w:val="single" w:sz="0" w:space="0" w:color="D3D3D3"/>
                                    <w:right w:val="single" w:sz="0" w:space="0" w:color="D3D3D3"/>
                                  </w:tcBorders>
                                </w:tcPr>
                                <w:p w14:paraId="2DC046D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446A777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 0.29]</w:t>
                                  </w:r>
                                </w:p>
                              </w:tc>
                              <w:tc>
                                <w:tcPr>
                                  <w:tcW w:w="0" w:type="auto"/>
                                  <w:tcBorders>
                                    <w:top w:val="single" w:sz="0" w:space="0" w:color="D3D3D3"/>
                                    <w:left w:val="single" w:sz="0" w:space="0" w:color="D3D3D3"/>
                                    <w:bottom w:val="single" w:sz="0" w:space="0" w:color="D3D3D3"/>
                                    <w:right w:val="single" w:sz="0" w:space="0" w:color="D3D3D3"/>
                                  </w:tcBorders>
                                </w:tcPr>
                                <w:p w14:paraId="437667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61EE3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14.6</w:t>
                                  </w:r>
                                </w:p>
                              </w:tc>
                              <w:tc>
                                <w:tcPr>
                                  <w:tcW w:w="0" w:type="auto"/>
                                  <w:tcBorders>
                                    <w:top w:val="single" w:sz="0" w:space="0" w:color="D3D3D3"/>
                                    <w:left w:val="single" w:sz="0" w:space="0" w:color="D3D3D3"/>
                                    <w:bottom w:val="single" w:sz="0" w:space="0" w:color="D3D3D3"/>
                                    <w:right w:val="single" w:sz="0" w:space="0" w:color="D3D3D3"/>
                                  </w:tcBorders>
                                </w:tcPr>
                                <w:p w14:paraId="37FD646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973226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D42979D"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5EBF55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6D3D05F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w:t>
                                  </w:r>
                                </w:p>
                              </w:tc>
                              <w:tc>
                                <w:tcPr>
                                  <w:tcW w:w="0" w:type="auto"/>
                                  <w:tcBorders>
                                    <w:top w:val="single" w:sz="0" w:space="0" w:color="D3D3D3"/>
                                    <w:left w:val="single" w:sz="0" w:space="0" w:color="D3D3D3"/>
                                    <w:bottom w:val="single" w:sz="0" w:space="0" w:color="D3D3D3"/>
                                    <w:right w:val="single" w:sz="0" w:space="0" w:color="D3D3D3"/>
                                  </w:tcBorders>
                                </w:tcPr>
                                <w:p w14:paraId="5919FC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0.32 [0.02, 0.62]</w:t>
                                  </w:r>
                                </w:p>
                              </w:tc>
                              <w:tc>
                                <w:tcPr>
                                  <w:tcW w:w="0" w:type="auto"/>
                                  <w:tcBorders>
                                    <w:top w:val="single" w:sz="0" w:space="0" w:color="D3D3D3"/>
                                    <w:left w:val="single" w:sz="0" w:space="0" w:color="D3D3D3"/>
                                    <w:bottom w:val="single" w:sz="0" w:space="0" w:color="D3D3D3"/>
                                    <w:right w:val="single" w:sz="0" w:space="0" w:color="D3D3D3"/>
                                  </w:tcBorders>
                                </w:tcPr>
                                <w:p w14:paraId="54F73C44" w14:textId="77777777" w:rsidR="005C2A57" w:rsidRPr="003F43FB" w:rsidRDefault="005C2A57" w:rsidP="005C2A57">
                                  <w:pPr>
                                    <w:keepNext/>
                                    <w:spacing w:after="60"/>
                                    <w:rPr>
                                      <w:rFonts w:ascii="Times New Roman" w:hAnsi="Times New Roman" w:cs="Times New Roman"/>
                                      <w:b/>
                                      <w:i/>
                                      <w:iCs/>
                                      <w:sz w:val="18"/>
                                      <w:szCs w:val="20"/>
                                    </w:rPr>
                                  </w:pPr>
                                  <w:r w:rsidRPr="003F43FB">
                                    <w:rPr>
                                      <w:rFonts w:ascii="Times New Roman" w:hAnsi="Times New Roman" w:cs="Times New Roman"/>
                                      <w:i/>
                                      <w:iCs/>
                                      <w:sz w:val="20"/>
                                    </w:rPr>
                                    <w:t>0.044</w:t>
                                  </w:r>
                                </w:p>
                              </w:tc>
                              <w:tc>
                                <w:tcPr>
                                  <w:tcW w:w="0" w:type="auto"/>
                                  <w:tcBorders>
                                    <w:top w:val="single" w:sz="0" w:space="0" w:color="D3D3D3"/>
                                    <w:left w:val="single" w:sz="0" w:space="0" w:color="D3D3D3"/>
                                    <w:bottom w:val="single" w:sz="0" w:space="0" w:color="D3D3D3"/>
                                    <w:right w:val="single" w:sz="0" w:space="0" w:color="D3D3D3"/>
                                  </w:tcBorders>
                                </w:tcPr>
                                <w:p w14:paraId="2BCFF12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2.8</w:t>
                                  </w:r>
                                </w:p>
                              </w:tc>
                              <w:tc>
                                <w:tcPr>
                                  <w:tcW w:w="0" w:type="auto"/>
                                  <w:tcBorders>
                                    <w:top w:val="single" w:sz="0" w:space="0" w:color="D3D3D3"/>
                                    <w:left w:val="single" w:sz="0" w:space="0" w:color="D3D3D3"/>
                                    <w:bottom w:val="single" w:sz="0" w:space="0" w:color="D3D3D3"/>
                                    <w:right w:val="single" w:sz="0" w:space="0" w:color="D3D3D3"/>
                                  </w:tcBorders>
                                </w:tcPr>
                                <w:p w14:paraId="6362D6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c>
                                <w:tcPr>
                                  <w:tcW w:w="0" w:type="auto"/>
                                  <w:tcBorders>
                                    <w:top w:val="single" w:sz="0" w:space="0" w:color="D3D3D3"/>
                                    <w:left w:val="single" w:sz="0" w:space="0" w:color="D3D3D3"/>
                                    <w:bottom w:val="single" w:sz="0" w:space="0" w:color="D3D3D3"/>
                                    <w:right w:val="single" w:sz="0" w:space="0" w:color="D3D3D3"/>
                                  </w:tcBorders>
                                </w:tcPr>
                                <w:p w14:paraId="61C2763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0.34 [-0.11, 0.79]</w:t>
                                  </w:r>
                                </w:p>
                              </w:tc>
                              <w:tc>
                                <w:tcPr>
                                  <w:tcW w:w="0" w:type="auto"/>
                                  <w:tcBorders>
                                    <w:top w:val="single" w:sz="0" w:space="0" w:color="D3D3D3"/>
                                    <w:left w:val="single" w:sz="0" w:space="0" w:color="D3D3D3"/>
                                    <w:bottom w:val="single" w:sz="0" w:space="0" w:color="D3D3D3"/>
                                    <w:right w:val="single" w:sz="0" w:space="0" w:color="D3D3D3"/>
                                  </w:tcBorders>
                                </w:tcPr>
                                <w:p w14:paraId="7C3D3C4B" w14:textId="77777777" w:rsidR="005C2A57" w:rsidRPr="003F43FB" w:rsidRDefault="005C2A57" w:rsidP="005C2A57">
                                  <w:pPr>
                                    <w:keepNext/>
                                    <w:spacing w:after="60"/>
                                    <w:rPr>
                                      <w:rFonts w:ascii="Times New Roman" w:hAnsi="Times New Roman" w:cs="Times New Roman"/>
                                      <w:i/>
                                      <w:sz w:val="18"/>
                                      <w:szCs w:val="20"/>
                                    </w:rPr>
                                  </w:pPr>
                                  <w:r w:rsidRPr="003F43FB">
                                    <w:rPr>
                                      <w:rFonts w:ascii="Times New Roman" w:hAnsi="Times New Roman" w:cs="Times New Roman"/>
                                      <w:sz w:val="20"/>
                                    </w:rPr>
                                    <w:t>0.096</w:t>
                                  </w:r>
                                </w:p>
                              </w:tc>
                              <w:tc>
                                <w:tcPr>
                                  <w:tcW w:w="0" w:type="auto"/>
                                  <w:tcBorders>
                                    <w:top w:val="single" w:sz="0" w:space="0" w:color="D3D3D3"/>
                                    <w:left w:val="single" w:sz="0" w:space="0" w:color="D3D3D3"/>
                                    <w:bottom w:val="single" w:sz="0" w:space="0" w:color="D3D3D3"/>
                                    <w:right w:val="single" w:sz="0" w:space="0" w:color="D3D3D3"/>
                                  </w:tcBorders>
                                </w:tcPr>
                                <w:p w14:paraId="543F0B2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19C6FA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r>
                            <w:tr w:rsidR="005C2A57" w14:paraId="568EC76A"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0FB4B4B"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384447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443DA0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A112DD7"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7.97) = 2.44</w:t>
                                  </w:r>
                                </w:p>
                              </w:tc>
                              <w:tc>
                                <w:tcPr>
                                  <w:tcW w:w="0" w:type="auto"/>
                                  <w:tcBorders>
                                    <w:top w:val="single" w:sz="0" w:space="0" w:color="D3D3D3"/>
                                    <w:left w:val="single" w:sz="0" w:space="0" w:color="D3D3D3"/>
                                    <w:bottom w:val="single" w:sz="0" w:space="0" w:color="D3D3D3"/>
                                    <w:right w:val="single" w:sz="0" w:space="0" w:color="D3D3D3"/>
                                  </w:tcBorders>
                                </w:tcPr>
                                <w:p w14:paraId="10187A6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0.121</w:t>
                                  </w:r>
                                </w:p>
                              </w:tc>
                              <w:tc>
                                <w:tcPr>
                                  <w:tcW w:w="0" w:type="auto"/>
                                  <w:tcBorders>
                                    <w:top w:val="single" w:sz="0" w:space="0" w:color="D3D3D3"/>
                                    <w:left w:val="single" w:sz="0" w:space="0" w:color="D3D3D3"/>
                                    <w:bottom w:val="single" w:sz="0" w:space="0" w:color="D3D3D3"/>
                                    <w:right w:val="single" w:sz="0" w:space="0" w:color="D3D3D3"/>
                                  </w:tcBorders>
                                </w:tcPr>
                                <w:p w14:paraId="161BBCF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12C645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12EC18"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8.53) = 2.8</w:t>
                                  </w:r>
                                </w:p>
                              </w:tc>
                              <w:tc>
                                <w:tcPr>
                                  <w:tcW w:w="0" w:type="auto"/>
                                  <w:tcBorders>
                                    <w:top w:val="single" w:sz="0" w:space="0" w:color="D3D3D3"/>
                                    <w:left w:val="single" w:sz="0" w:space="0" w:color="D3D3D3"/>
                                    <w:bottom w:val="single" w:sz="0" w:space="0" w:color="D3D3D3"/>
                                    <w:right w:val="single" w:sz="0" w:space="0" w:color="D3D3D3"/>
                                  </w:tcBorders>
                                </w:tcPr>
                                <w:p w14:paraId="73F84A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0.084</w:t>
                                  </w:r>
                                </w:p>
                              </w:tc>
                              <w:tc>
                                <w:tcPr>
                                  <w:tcW w:w="0" w:type="auto"/>
                                  <w:tcBorders>
                                    <w:top w:val="single" w:sz="0" w:space="0" w:color="D3D3D3"/>
                                    <w:left w:val="single" w:sz="0" w:space="0" w:color="D3D3D3"/>
                                    <w:bottom w:val="single" w:sz="0" w:space="0" w:color="D3D3D3"/>
                                    <w:right w:val="single" w:sz="0" w:space="0" w:color="D3D3D3"/>
                                  </w:tcBorders>
                                </w:tcPr>
                                <w:p w14:paraId="174685C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86B9B3" w14:textId="77777777" w:rsidR="005C2A57" w:rsidRPr="003F43FB" w:rsidRDefault="005C2A57" w:rsidP="005C2A57">
                                  <w:pPr>
                                    <w:keepNext/>
                                    <w:spacing w:after="60"/>
                                    <w:rPr>
                                      <w:rFonts w:ascii="Times New Roman" w:hAnsi="Times New Roman" w:cs="Times New Roman"/>
                                      <w:sz w:val="18"/>
                                      <w:szCs w:val="20"/>
                                    </w:rPr>
                                  </w:pPr>
                                </w:p>
                              </w:tc>
                            </w:tr>
                            <w:tr w:rsidR="005C2A57" w14:paraId="39AD10B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E8520F9"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144EC6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2D2C7D5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1ED20DB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B63D58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004806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BEC4C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C8F426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F37A4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A5EDB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DB171" w14:textId="77777777" w:rsidR="005C2A57" w:rsidRPr="003F43FB" w:rsidRDefault="005C2A57" w:rsidP="005C2A57">
                                  <w:pPr>
                                    <w:keepNext/>
                                    <w:spacing w:after="60"/>
                                    <w:rPr>
                                      <w:rFonts w:ascii="Times New Roman" w:hAnsi="Times New Roman" w:cs="Times New Roman"/>
                                      <w:sz w:val="18"/>
                                      <w:szCs w:val="20"/>
                                    </w:rPr>
                                  </w:pPr>
                                </w:p>
                              </w:tc>
                            </w:tr>
                            <w:tr w:rsidR="005C2A57" w14:paraId="68382A77"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F67466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05866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9</w:t>
                                  </w:r>
                                </w:p>
                              </w:tc>
                              <w:tc>
                                <w:tcPr>
                                  <w:tcW w:w="0" w:type="auto"/>
                                  <w:tcBorders>
                                    <w:top w:val="single" w:sz="0" w:space="0" w:color="D3D3D3"/>
                                    <w:left w:val="single" w:sz="0" w:space="0" w:color="D3D3D3"/>
                                    <w:bottom w:val="single" w:sz="0" w:space="0" w:color="D3D3D3"/>
                                    <w:right w:val="single" w:sz="0" w:space="0" w:color="D3D3D3"/>
                                  </w:tcBorders>
                                </w:tcPr>
                                <w:p w14:paraId="07032B1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33</w:t>
                                  </w:r>
                                </w:p>
                              </w:tc>
                              <w:tc>
                                <w:tcPr>
                                  <w:tcW w:w="0" w:type="auto"/>
                                  <w:tcBorders>
                                    <w:top w:val="single" w:sz="0" w:space="0" w:color="D3D3D3"/>
                                    <w:left w:val="single" w:sz="0" w:space="0" w:color="D3D3D3"/>
                                    <w:bottom w:val="single" w:sz="0" w:space="0" w:color="D3D3D3"/>
                                    <w:right w:val="single" w:sz="0" w:space="0" w:color="D3D3D3"/>
                                  </w:tcBorders>
                                </w:tcPr>
                                <w:p w14:paraId="1F97DD7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 [-0.04, 0.42]</w:t>
                                  </w:r>
                                </w:p>
                              </w:tc>
                              <w:tc>
                                <w:tcPr>
                                  <w:tcW w:w="0" w:type="auto"/>
                                  <w:tcBorders>
                                    <w:top w:val="single" w:sz="0" w:space="0" w:color="D3D3D3"/>
                                    <w:left w:val="single" w:sz="0" w:space="0" w:color="D3D3D3"/>
                                    <w:bottom w:val="single" w:sz="0" w:space="0" w:color="D3D3D3"/>
                                    <w:right w:val="single" w:sz="0" w:space="0" w:color="D3D3D3"/>
                                  </w:tcBorders>
                                </w:tcPr>
                                <w:p w14:paraId="2017806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0.086</w:t>
                                  </w:r>
                                </w:p>
                              </w:tc>
                              <w:tc>
                                <w:tcPr>
                                  <w:tcW w:w="0" w:type="auto"/>
                                  <w:tcBorders>
                                    <w:top w:val="single" w:sz="0" w:space="0" w:color="D3D3D3"/>
                                    <w:left w:val="single" w:sz="0" w:space="0" w:color="D3D3D3"/>
                                    <w:bottom w:val="single" w:sz="0" w:space="0" w:color="D3D3D3"/>
                                    <w:right w:val="single" w:sz="0" w:space="0" w:color="D3D3D3"/>
                                  </w:tcBorders>
                                </w:tcPr>
                                <w:p w14:paraId="40A60AB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6.3</w:t>
                                  </w:r>
                                </w:p>
                              </w:tc>
                              <w:tc>
                                <w:tcPr>
                                  <w:tcW w:w="0" w:type="auto"/>
                                  <w:tcBorders>
                                    <w:top w:val="single" w:sz="0" w:space="0" w:color="D3D3D3"/>
                                    <w:left w:val="single" w:sz="0" w:space="0" w:color="D3D3D3"/>
                                    <w:bottom w:val="single" w:sz="0" w:space="0" w:color="D3D3D3"/>
                                    <w:right w:val="single" w:sz="0" w:space="0" w:color="D3D3D3"/>
                                  </w:tcBorders>
                                </w:tcPr>
                                <w:p w14:paraId="3CF7099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w:t>
                                  </w:r>
                                </w:p>
                              </w:tc>
                              <w:tc>
                                <w:tcPr>
                                  <w:tcW w:w="0" w:type="auto"/>
                                  <w:tcBorders>
                                    <w:top w:val="single" w:sz="0" w:space="0" w:color="D3D3D3"/>
                                    <w:left w:val="single" w:sz="0" w:space="0" w:color="D3D3D3"/>
                                    <w:bottom w:val="single" w:sz="0" w:space="0" w:color="D3D3D3"/>
                                    <w:right w:val="single" w:sz="0" w:space="0" w:color="D3D3D3"/>
                                  </w:tcBorders>
                                </w:tcPr>
                                <w:p w14:paraId="6C38D02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 [0.03, 0.56]</w:t>
                                  </w:r>
                                </w:p>
                              </w:tc>
                              <w:tc>
                                <w:tcPr>
                                  <w:tcW w:w="0" w:type="auto"/>
                                  <w:tcBorders>
                                    <w:top w:val="single" w:sz="0" w:space="0" w:color="D3D3D3"/>
                                    <w:left w:val="single" w:sz="0" w:space="0" w:color="D3D3D3"/>
                                    <w:bottom w:val="single" w:sz="0" w:space="0" w:color="D3D3D3"/>
                                    <w:right w:val="single" w:sz="0" w:space="0" w:color="D3D3D3"/>
                                  </w:tcBorders>
                                </w:tcPr>
                                <w:p w14:paraId="5A958B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0.032</w:t>
                                  </w:r>
                                </w:p>
                              </w:tc>
                              <w:tc>
                                <w:tcPr>
                                  <w:tcW w:w="0" w:type="auto"/>
                                  <w:tcBorders>
                                    <w:top w:val="single" w:sz="0" w:space="0" w:color="D3D3D3"/>
                                    <w:left w:val="single" w:sz="0" w:space="0" w:color="D3D3D3"/>
                                    <w:bottom w:val="single" w:sz="0" w:space="0" w:color="D3D3D3"/>
                                    <w:right w:val="single" w:sz="0" w:space="0" w:color="D3D3D3"/>
                                  </w:tcBorders>
                                </w:tcPr>
                                <w:p w14:paraId="3606743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6.5</w:t>
                                  </w:r>
                                </w:p>
                              </w:tc>
                              <w:tc>
                                <w:tcPr>
                                  <w:tcW w:w="0" w:type="auto"/>
                                  <w:tcBorders>
                                    <w:top w:val="single" w:sz="0" w:space="0" w:color="D3D3D3"/>
                                    <w:left w:val="single" w:sz="0" w:space="0" w:color="D3D3D3"/>
                                    <w:bottom w:val="single" w:sz="0" w:space="0" w:color="D3D3D3"/>
                                    <w:right w:val="single" w:sz="0" w:space="0" w:color="D3D3D3"/>
                                  </w:tcBorders>
                                </w:tcPr>
                                <w:p w14:paraId="30A5EB1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66BE494A"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4DC20D04"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287A40F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37</w:t>
                                  </w:r>
                                </w:p>
                              </w:tc>
                              <w:tc>
                                <w:tcPr>
                                  <w:tcW w:w="0" w:type="auto"/>
                                  <w:tcBorders>
                                    <w:top w:val="single" w:sz="0" w:space="0" w:color="D3D3D3"/>
                                    <w:left w:val="single" w:sz="0" w:space="0" w:color="D3D3D3"/>
                                    <w:bottom w:val="single" w:sz="0" w:space="0" w:color="D3D3D3"/>
                                    <w:right w:val="single" w:sz="0" w:space="0" w:color="D3D3D3"/>
                                  </w:tcBorders>
                                </w:tcPr>
                                <w:p w14:paraId="751B673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172</w:t>
                                  </w:r>
                                </w:p>
                              </w:tc>
                              <w:tc>
                                <w:tcPr>
                                  <w:tcW w:w="0" w:type="auto"/>
                                  <w:tcBorders>
                                    <w:top w:val="single" w:sz="0" w:space="0" w:color="D3D3D3"/>
                                    <w:left w:val="single" w:sz="0" w:space="0" w:color="D3D3D3"/>
                                    <w:bottom w:val="single" w:sz="0" w:space="0" w:color="D3D3D3"/>
                                    <w:right w:val="single" w:sz="0" w:space="0" w:color="D3D3D3"/>
                                  </w:tcBorders>
                                </w:tcPr>
                                <w:p w14:paraId="3753DC9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[0.12, 0.28]</w:t>
                                  </w:r>
                                </w:p>
                              </w:tc>
                              <w:tc>
                                <w:tcPr>
                                  <w:tcW w:w="0" w:type="auto"/>
                                  <w:tcBorders>
                                    <w:top w:val="single" w:sz="0" w:space="0" w:color="D3D3D3"/>
                                    <w:left w:val="single" w:sz="0" w:space="0" w:color="D3D3D3"/>
                                    <w:bottom w:val="single" w:sz="0" w:space="0" w:color="D3D3D3"/>
                                    <w:right w:val="single" w:sz="0" w:space="0" w:color="D3D3D3"/>
                                  </w:tcBorders>
                                </w:tcPr>
                                <w:p w14:paraId="274229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2FB6A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17.4</w:t>
                                  </w:r>
                                </w:p>
                              </w:tc>
                              <w:tc>
                                <w:tcPr>
                                  <w:tcW w:w="0" w:type="auto"/>
                                  <w:tcBorders>
                                    <w:top w:val="single" w:sz="0" w:space="0" w:color="D3D3D3"/>
                                    <w:left w:val="single" w:sz="0" w:space="0" w:color="D3D3D3"/>
                                    <w:bottom w:val="single" w:sz="0" w:space="0" w:color="D3D3D3"/>
                                    <w:right w:val="single" w:sz="0" w:space="0" w:color="D3D3D3"/>
                                  </w:tcBorders>
                                </w:tcPr>
                                <w:p w14:paraId="317E968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c>
                                <w:tcPr>
                                  <w:tcW w:w="0" w:type="auto"/>
                                  <w:tcBorders>
                                    <w:top w:val="single" w:sz="0" w:space="0" w:color="D3D3D3"/>
                                    <w:left w:val="single" w:sz="0" w:space="0" w:color="D3D3D3"/>
                                    <w:bottom w:val="single" w:sz="0" w:space="0" w:color="D3D3D3"/>
                                    <w:right w:val="single" w:sz="0" w:space="0" w:color="D3D3D3"/>
                                  </w:tcBorders>
                                </w:tcPr>
                                <w:p w14:paraId="6060C66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 [0.09, 0.52]</w:t>
                                  </w:r>
                                </w:p>
                              </w:tc>
                              <w:tc>
                                <w:tcPr>
                                  <w:tcW w:w="0" w:type="auto"/>
                                  <w:tcBorders>
                                    <w:top w:val="single" w:sz="0" w:space="0" w:color="D3D3D3"/>
                                    <w:left w:val="single" w:sz="0" w:space="0" w:color="D3D3D3"/>
                                    <w:bottom w:val="single" w:sz="0" w:space="0" w:color="D3D3D3"/>
                                    <w:right w:val="single" w:sz="0" w:space="0" w:color="D3D3D3"/>
                                  </w:tcBorders>
                                </w:tcPr>
                                <w:p w14:paraId="7BA83AB3"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0.019</w:t>
                                  </w:r>
                                </w:p>
                              </w:tc>
                              <w:tc>
                                <w:tcPr>
                                  <w:tcW w:w="0" w:type="auto"/>
                                  <w:tcBorders>
                                    <w:top w:val="single" w:sz="0" w:space="0" w:color="D3D3D3"/>
                                    <w:left w:val="single" w:sz="0" w:space="0" w:color="D3D3D3"/>
                                    <w:bottom w:val="single" w:sz="0" w:space="0" w:color="D3D3D3"/>
                                    <w:right w:val="single" w:sz="0" w:space="0" w:color="D3D3D3"/>
                                  </w:tcBorders>
                                </w:tcPr>
                                <w:p w14:paraId="7FE0EAB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7298B0A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5B1928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D0E8C80"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230E49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8BD4EE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884DDB"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8.47) = 0</w:t>
                                  </w:r>
                                </w:p>
                              </w:tc>
                              <w:tc>
                                <w:tcPr>
                                  <w:tcW w:w="0" w:type="auto"/>
                                  <w:tcBorders>
                                    <w:top w:val="single" w:sz="0" w:space="0" w:color="D3D3D3"/>
                                    <w:left w:val="single" w:sz="0" w:space="0" w:color="D3D3D3"/>
                                    <w:bottom w:val="single" w:sz="0" w:space="0" w:color="D3D3D3"/>
                                    <w:right w:val="single" w:sz="0" w:space="0" w:color="D3D3D3"/>
                                  </w:tcBorders>
                                </w:tcPr>
                                <w:p w14:paraId="051F99E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0.955</w:t>
                                  </w:r>
                                </w:p>
                              </w:tc>
                              <w:tc>
                                <w:tcPr>
                                  <w:tcW w:w="0" w:type="auto"/>
                                  <w:tcBorders>
                                    <w:top w:val="single" w:sz="0" w:space="0" w:color="D3D3D3"/>
                                    <w:left w:val="single" w:sz="0" w:space="0" w:color="D3D3D3"/>
                                    <w:bottom w:val="single" w:sz="0" w:space="0" w:color="D3D3D3"/>
                                    <w:right w:val="single" w:sz="0" w:space="0" w:color="D3D3D3"/>
                                  </w:tcBorders>
                                </w:tcPr>
                                <w:p w14:paraId="286040D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FA4064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2914535"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10.45) = 0.01</w:t>
                                  </w:r>
                                </w:p>
                              </w:tc>
                              <w:tc>
                                <w:tcPr>
                                  <w:tcW w:w="0" w:type="auto"/>
                                  <w:tcBorders>
                                    <w:top w:val="single" w:sz="0" w:space="0" w:color="D3D3D3"/>
                                    <w:left w:val="single" w:sz="0" w:space="0" w:color="D3D3D3"/>
                                    <w:bottom w:val="single" w:sz="0" w:space="0" w:color="D3D3D3"/>
                                    <w:right w:val="single" w:sz="0" w:space="0" w:color="D3D3D3"/>
                                  </w:tcBorders>
                                </w:tcPr>
                                <w:p w14:paraId="3A18C85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0.941</w:t>
                                  </w:r>
                                </w:p>
                              </w:tc>
                              <w:tc>
                                <w:tcPr>
                                  <w:tcW w:w="0" w:type="auto"/>
                                  <w:tcBorders>
                                    <w:top w:val="single" w:sz="0" w:space="0" w:color="D3D3D3"/>
                                    <w:left w:val="single" w:sz="0" w:space="0" w:color="D3D3D3"/>
                                    <w:bottom w:val="single" w:sz="0" w:space="0" w:color="D3D3D3"/>
                                    <w:right w:val="single" w:sz="0" w:space="0" w:color="D3D3D3"/>
                                  </w:tcBorders>
                                </w:tcPr>
                                <w:p w14:paraId="63C97888"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321E095" w14:textId="77777777" w:rsidR="005C2A57" w:rsidRPr="003F43FB" w:rsidRDefault="005C2A57" w:rsidP="005C2A57">
                                  <w:pPr>
                                    <w:keepNext/>
                                    <w:spacing w:after="60"/>
                                    <w:rPr>
                                      <w:rFonts w:ascii="Times New Roman" w:hAnsi="Times New Roman" w:cs="Times New Roman"/>
                                      <w:sz w:val="18"/>
                                      <w:szCs w:val="20"/>
                                    </w:rPr>
                                  </w:pPr>
                                </w:p>
                              </w:tc>
                            </w:tr>
                            <w:tr w:rsidR="005C2A57" w14:paraId="44552F1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84F8CE1"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6EDC57E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1625DDD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45BB4FC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EF54C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398C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658DF4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A79E6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189E2A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C9E31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9198D79" w14:textId="77777777" w:rsidR="005C2A57" w:rsidRPr="003F43FB" w:rsidRDefault="005C2A57" w:rsidP="005C2A57">
                                  <w:pPr>
                                    <w:keepNext/>
                                    <w:spacing w:after="60"/>
                                    <w:rPr>
                                      <w:rFonts w:ascii="Times New Roman" w:hAnsi="Times New Roman" w:cs="Times New Roman"/>
                                      <w:sz w:val="18"/>
                                      <w:szCs w:val="20"/>
                                    </w:rPr>
                                  </w:pPr>
                                </w:p>
                              </w:tc>
                            </w:tr>
                            <w:tr w:rsidR="005C2A57" w14:paraId="05A96CC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FB61B7"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50E0685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4C0FE10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55</w:t>
                                  </w:r>
                                </w:p>
                              </w:tc>
                              <w:tc>
                                <w:tcPr>
                                  <w:tcW w:w="0" w:type="auto"/>
                                  <w:tcBorders>
                                    <w:top w:val="single" w:sz="0" w:space="0" w:color="D3D3D3"/>
                                    <w:left w:val="single" w:sz="0" w:space="0" w:color="D3D3D3"/>
                                    <w:bottom w:val="single" w:sz="0" w:space="0" w:color="D3D3D3"/>
                                    <w:right w:val="single" w:sz="0" w:space="0" w:color="D3D3D3"/>
                                  </w:tcBorders>
                                </w:tcPr>
                                <w:p w14:paraId="1838499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0.28 [0.11, 0.45]</w:t>
                                  </w:r>
                                </w:p>
                              </w:tc>
                              <w:tc>
                                <w:tcPr>
                                  <w:tcW w:w="0" w:type="auto"/>
                                  <w:tcBorders>
                                    <w:top w:val="single" w:sz="0" w:space="0" w:color="D3D3D3"/>
                                    <w:left w:val="single" w:sz="0" w:space="0" w:color="D3D3D3"/>
                                    <w:bottom w:val="single" w:sz="0" w:space="0" w:color="D3D3D3"/>
                                    <w:right w:val="single" w:sz="0" w:space="0" w:color="D3D3D3"/>
                                  </w:tcBorders>
                                </w:tcPr>
                                <w:p w14:paraId="426D133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0.007</w:t>
                                  </w:r>
                                </w:p>
                              </w:tc>
                              <w:tc>
                                <w:tcPr>
                                  <w:tcW w:w="0" w:type="auto"/>
                                  <w:tcBorders>
                                    <w:top w:val="single" w:sz="0" w:space="0" w:color="D3D3D3"/>
                                    <w:left w:val="single" w:sz="0" w:space="0" w:color="D3D3D3"/>
                                    <w:bottom w:val="single" w:sz="0" w:space="0" w:color="D3D3D3"/>
                                    <w:right w:val="single" w:sz="0" w:space="0" w:color="D3D3D3"/>
                                  </w:tcBorders>
                                </w:tcPr>
                                <w:p w14:paraId="6D86A5C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6.0</w:t>
                                  </w:r>
                                </w:p>
                              </w:tc>
                              <w:tc>
                                <w:tcPr>
                                  <w:tcW w:w="0" w:type="auto"/>
                                  <w:tcBorders>
                                    <w:top w:val="single" w:sz="0" w:space="0" w:color="D3D3D3"/>
                                    <w:left w:val="single" w:sz="0" w:space="0" w:color="D3D3D3"/>
                                    <w:bottom w:val="single" w:sz="0" w:space="0" w:color="D3D3D3"/>
                                    <w:right w:val="single" w:sz="0" w:space="0" w:color="D3D3D3"/>
                                  </w:tcBorders>
                                </w:tcPr>
                                <w:p w14:paraId="6193A9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78DE43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0.36 [0.15, 0.57]</w:t>
                                  </w:r>
                                </w:p>
                              </w:tc>
                              <w:tc>
                                <w:tcPr>
                                  <w:tcW w:w="0" w:type="auto"/>
                                  <w:tcBorders>
                                    <w:top w:val="single" w:sz="0" w:space="0" w:color="D3D3D3"/>
                                    <w:left w:val="single" w:sz="0" w:space="0" w:color="D3D3D3"/>
                                    <w:bottom w:val="single" w:sz="0" w:space="0" w:color="D3D3D3"/>
                                    <w:right w:val="single" w:sz="0" w:space="0" w:color="D3D3D3"/>
                                  </w:tcBorders>
                                </w:tcPr>
                                <w:p w14:paraId="01DBD490" w14:textId="77777777" w:rsidR="005C2A57" w:rsidRPr="003F43FB" w:rsidRDefault="005C2A57" w:rsidP="005C2A57">
                                  <w:pPr>
                                    <w:keepNext/>
                                    <w:spacing w:after="60"/>
                                    <w:rPr>
                                      <w:rFonts w:ascii="Times New Roman" w:hAnsi="Times New Roman" w:cs="Times New Roman"/>
                                      <w:b/>
                                      <w:bCs/>
                                      <w:i/>
                                      <w:sz w:val="18"/>
                                      <w:szCs w:val="20"/>
                                    </w:rPr>
                                  </w:pPr>
                                  <w:r w:rsidRPr="003F43FB">
                                    <w:rPr>
                                      <w:rFonts w:ascii="Times New Roman" w:hAnsi="Times New Roman" w:cs="Times New Roman"/>
                                      <w:b/>
                                      <w:bCs/>
                                      <w:sz w:val="20"/>
                                    </w:rPr>
                                    <w:t>0.009</w:t>
                                  </w:r>
                                </w:p>
                              </w:tc>
                              <w:tc>
                                <w:tcPr>
                                  <w:tcW w:w="0" w:type="auto"/>
                                  <w:tcBorders>
                                    <w:top w:val="single" w:sz="0" w:space="0" w:color="D3D3D3"/>
                                    <w:left w:val="single" w:sz="0" w:space="0" w:color="D3D3D3"/>
                                    <w:bottom w:val="single" w:sz="0" w:space="0" w:color="D3D3D3"/>
                                    <w:right w:val="single" w:sz="0" w:space="0" w:color="D3D3D3"/>
                                  </w:tcBorders>
                                </w:tcPr>
                                <w:p w14:paraId="697637B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3.8</w:t>
                                  </w:r>
                                </w:p>
                              </w:tc>
                              <w:tc>
                                <w:tcPr>
                                  <w:tcW w:w="0" w:type="auto"/>
                                  <w:tcBorders>
                                    <w:top w:val="single" w:sz="0" w:space="0" w:color="D3D3D3"/>
                                    <w:left w:val="single" w:sz="0" w:space="0" w:color="D3D3D3"/>
                                    <w:bottom w:val="single" w:sz="0" w:space="0" w:color="D3D3D3"/>
                                    <w:right w:val="single" w:sz="0" w:space="0" w:color="D3D3D3"/>
                                  </w:tcBorders>
                                </w:tcPr>
                                <w:p w14:paraId="7743F8B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572240BB"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4FBF0880"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EB5FA2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35</w:t>
                                  </w:r>
                                </w:p>
                              </w:tc>
                              <w:tc>
                                <w:tcPr>
                                  <w:tcW w:w="0" w:type="auto"/>
                                  <w:tcBorders>
                                    <w:top w:val="single" w:sz="0" w:space="0" w:color="D3D3D3"/>
                                    <w:left w:val="single" w:sz="0" w:space="0" w:color="D3D3D3"/>
                                    <w:bottom w:val="single" w:sz="2" w:space="0" w:color="D3D3D3"/>
                                    <w:right w:val="single" w:sz="0" w:space="0" w:color="D3D3D3"/>
                                  </w:tcBorders>
                                </w:tcPr>
                                <w:p w14:paraId="564A9A5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150</w:t>
                                  </w:r>
                                </w:p>
                              </w:tc>
                              <w:tc>
                                <w:tcPr>
                                  <w:tcW w:w="0" w:type="auto"/>
                                  <w:tcBorders>
                                    <w:top w:val="single" w:sz="0" w:space="0" w:color="D3D3D3"/>
                                    <w:left w:val="single" w:sz="0" w:space="0" w:color="D3D3D3"/>
                                    <w:bottom w:val="single" w:sz="2" w:space="0" w:color="D3D3D3"/>
                                    <w:right w:val="single" w:sz="0" w:space="0" w:color="D3D3D3"/>
                                  </w:tcBorders>
                                </w:tcPr>
                                <w:p w14:paraId="070FABF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 [0.08, 0.23]</w:t>
                                  </w:r>
                                </w:p>
                              </w:tc>
                              <w:tc>
                                <w:tcPr>
                                  <w:tcW w:w="0" w:type="auto"/>
                                  <w:tcBorders>
                                    <w:top w:val="single" w:sz="0" w:space="0" w:color="D3D3D3"/>
                                    <w:left w:val="single" w:sz="0" w:space="0" w:color="D3D3D3"/>
                                    <w:bottom w:val="single" w:sz="2" w:space="0" w:color="D3D3D3"/>
                                    <w:right w:val="single" w:sz="0" w:space="0" w:color="D3D3D3"/>
                                  </w:tcBorders>
                                </w:tcPr>
                                <w:p w14:paraId="7F43CFB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2" w:space="0" w:color="D3D3D3"/>
                                    <w:right w:val="single" w:sz="0" w:space="0" w:color="D3D3D3"/>
                                  </w:tcBorders>
                                </w:tcPr>
                                <w:p w14:paraId="678525F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19.7</w:t>
                                  </w:r>
                                </w:p>
                              </w:tc>
                              <w:tc>
                                <w:tcPr>
                                  <w:tcW w:w="0" w:type="auto"/>
                                  <w:tcBorders>
                                    <w:top w:val="single" w:sz="0" w:space="0" w:color="D3D3D3"/>
                                    <w:left w:val="single" w:sz="0" w:space="0" w:color="D3D3D3"/>
                                    <w:bottom w:val="single" w:sz="2" w:space="0" w:color="D3D3D3"/>
                                    <w:right w:val="single" w:sz="0" w:space="0" w:color="D3D3D3"/>
                                  </w:tcBorders>
                                </w:tcPr>
                                <w:p w14:paraId="7A0DE69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2" w:space="0" w:color="D3D3D3"/>
                                    <w:right w:val="single" w:sz="0" w:space="0" w:color="D3D3D3"/>
                                  </w:tcBorders>
                                </w:tcPr>
                                <w:p w14:paraId="02533C3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0.25 [0, 0.5]</w:t>
                                  </w:r>
                                </w:p>
                              </w:tc>
                              <w:tc>
                                <w:tcPr>
                                  <w:tcW w:w="0" w:type="auto"/>
                                  <w:tcBorders>
                                    <w:top w:val="single" w:sz="0" w:space="0" w:color="D3D3D3"/>
                                    <w:left w:val="single" w:sz="0" w:space="0" w:color="D3D3D3"/>
                                    <w:bottom w:val="single" w:sz="2" w:space="0" w:color="D3D3D3"/>
                                    <w:right w:val="single" w:sz="0" w:space="0" w:color="D3D3D3"/>
                                  </w:tcBorders>
                                </w:tcPr>
                                <w:p w14:paraId="4E39E76A"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0.048</w:t>
                                  </w:r>
                                </w:p>
                              </w:tc>
                              <w:tc>
                                <w:tcPr>
                                  <w:tcW w:w="0" w:type="auto"/>
                                  <w:tcBorders>
                                    <w:top w:val="single" w:sz="0" w:space="0" w:color="D3D3D3"/>
                                    <w:left w:val="single" w:sz="0" w:space="0" w:color="D3D3D3"/>
                                    <w:bottom w:val="single" w:sz="2" w:space="0" w:color="D3D3D3"/>
                                    <w:right w:val="single" w:sz="0" w:space="0" w:color="D3D3D3"/>
                                  </w:tcBorders>
                                </w:tcPr>
                                <w:p w14:paraId="1E6FBAC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2" w:space="0" w:color="D3D3D3"/>
                                    <w:right w:val="single" w:sz="0" w:space="0" w:color="D3D3D3"/>
                                  </w:tcBorders>
                                </w:tcPr>
                                <w:p w14:paraId="3F5C688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r>
                            <w:tr w:rsidR="005C2A57" w14:paraId="73C787E9"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81A294A"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EAED02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375357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2905439"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9.67) = 2.32</w:t>
                                  </w:r>
                                </w:p>
                              </w:tc>
                              <w:tc>
                                <w:tcPr>
                                  <w:tcW w:w="0" w:type="auto"/>
                                  <w:tcBorders>
                                    <w:top w:val="single" w:sz="2" w:space="0" w:color="D3D3D3"/>
                                    <w:left w:val="single" w:sz="2" w:space="0" w:color="D3D3D3"/>
                                    <w:bottom w:val="single" w:sz="4" w:space="0" w:color="auto"/>
                                    <w:right w:val="single" w:sz="2" w:space="0" w:color="D3D3D3"/>
                                  </w:tcBorders>
                                </w:tcPr>
                                <w:p w14:paraId="45FBC13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0.160</w:t>
                                  </w:r>
                                </w:p>
                              </w:tc>
                              <w:tc>
                                <w:tcPr>
                                  <w:tcW w:w="0" w:type="auto"/>
                                  <w:tcBorders>
                                    <w:top w:val="single" w:sz="2" w:space="0" w:color="D3D3D3"/>
                                    <w:left w:val="single" w:sz="2" w:space="0" w:color="D3D3D3"/>
                                    <w:bottom w:val="single" w:sz="4" w:space="0" w:color="auto"/>
                                    <w:right w:val="single" w:sz="2" w:space="0" w:color="D3D3D3"/>
                                  </w:tcBorders>
                                </w:tcPr>
                                <w:p w14:paraId="662FF86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95A563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9A9ABE1"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13.1) = 2.2</w:t>
                                  </w:r>
                                </w:p>
                              </w:tc>
                              <w:tc>
                                <w:tcPr>
                                  <w:tcW w:w="0" w:type="auto"/>
                                  <w:tcBorders>
                                    <w:top w:val="single" w:sz="2" w:space="0" w:color="D3D3D3"/>
                                    <w:left w:val="single" w:sz="2" w:space="0" w:color="D3D3D3"/>
                                    <w:bottom w:val="single" w:sz="4" w:space="0" w:color="auto"/>
                                    <w:right w:val="single" w:sz="2" w:space="0" w:color="D3D3D3"/>
                                  </w:tcBorders>
                                </w:tcPr>
                                <w:p w14:paraId="7D33D0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0.162</w:t>
                                  </w:r>
                                </w:p>
                              </w:tc>
                              <w:tc>
                                <w:tcPr>
                                  <w:tcW w:w="0" w:type="auto"/>
                                  <w:tcBorders>
                                    <w:top w:val="single" w:sz="2" w:space="0" w:color="D3D3D3"/>
                                    <w:left w:val="single" w:sz="2" w:space="0" w:color="D3D3D3"/>
                                    <w:bottom w:val="single" w:sz="4" w:space="0" w:color="auto"/>
                                    <w:right w:val="single" w:sz="2" w:space="0" w:color="D3D3D3"/>
                                  </w:tcBorders>
                                </w:tcPr>
                                <w:p w14:paraId="47C9D8E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25922CA5" w14:textId="77777777" w:rsidR="005C2A57" w:rsidRPr="003F43FB" w:rsidRDefault="005C2A57" w:rsidP="005C2A57">
                                  <w:pPr>
                                    <w:keepNext/>
                                    <w:spacing w:after="60"/>
                                    <w:rPr>
                                      <w:rFonts w:ascii="Times New Roman" w:hAnsi="Times New Roman" w:cs="Times New Roman"/>
                                      <w:sz w:val="18"/>
                                      <w:szCs w:val="20"/>
                                    </w:rPr>
                                  </w:pPr>
                                </w:p>
                              </w:tc>
                            </w:tr>
                          </w:tbl>
                          <w:p w14:paraId="0601AA77" w14:textId="77777777" w:rsidR="005C2A57" w:rsidRPr="00A737D5" w:rsidRDefault="005C2A57" w:rsidP="005C2A57">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6CE40718" w14:textId="614FC1A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6A08195C" w:rsidR="005C2A57" w:rsidRDefault="005C2A57" w:rsidP="005C2A57">
                      <w:pPr>
                        <w:jc w:val="both"/>
                      </w:pPr>
                      <w:r>
                        <w:rPr>
                          <w:b/>
                          <w:bCs/>
                        </w:rPr>
                        <w:t>TABLE 7</w:t>
                      </w:r>
                      <w:r>
                        <w:t xml:space="preserve"> Theoretically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00"/>
                        <w:gridCol w:w="780"/>
                        <w:gridCol w:w="755"/>
                        <w:gridCol w:w="1671"/>
                        <w:gridCol w:w="627"/>
                        <w:gridCol w:w="768"/>
                        <w:gridCol w:w="1270"/>
                        <w:gridCol w:w="1735"/>
                        <w:gridCol w:w="627"/>
                        <w:gridCol w:w="768"/>
                        <w:gridCol w:w="1141"/>
                      </w:tblGrid>
                      <w:tr w:rsidR="005C2A57" w14:paraId="64D73D0F"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6144C77F" w14:textId="77777777" w:rsidR="005C2A57" w:rsidRPr="00B5620C" w:rsidRDefault="005C2A57" w:rsidP="005C2A57">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A64F25" w14:textId="77777777" w:rsidR="005C2A57" w:rsidRPr="00B5620C" w:rsidRDefault="005C2A57" w:rsidP="005C2A57">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55370985" w14:textId="77777777" w:rsidR="005C2A57" w:rsidRPr="00B5620C" w:rsidRDefault="005C2A57" w:rsidP="005C2A57">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B750D4E"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48C48F3" w14:textId="77777777" w:rsidR="005C2A57" w:rsidRPr="00B5620C" w:rsidRDefault="005C2A57" w:rsidP="005C2A57">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5C2A57" w14:paraId="630EDC63"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304E5DCA" w14:textId="77777777" w:rsidR="005C2A57" w:rsidRPr="00B5620C" w:rsidRDefault="005C2A57" w:rsidP="005C2A57">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970D31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85F08DA"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40E35176"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BB8F38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63962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54851A3B"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114C3A21"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345EBEA8"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31C5157D" w14:textId="77777777" w:rsidR="005C2A57" w:rsidRPr="00B5620C" w:rsidRDefault="005C2A57" w:rsidP="005C2A57">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70D629CF" w14:textId="77777777" w:rsidR="005C2A57" w:rsidRPr="00B5620C" w:rsidRDefault="005C2A57" w:rsidP="005C2A57">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5C2A57" w14:paraId="622BD9AC"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4C29BB46"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80249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4" w:space="0" w:color="auto"/>
                              <w:left w:val="single" w:sz="0" w:space="0" w:color="D3D3D3"/>
                              <w:bottom w:val="single" w:sz="0" w:space="0" w:color="D3D3D3"/>
                              <w:right w:val="single" w:sz="0" w:space="0" w:color="D3D3D3"/>
                            </w:tcBorders>
                          </w:tcPr>
                          <w:p w14:paraId="0ABEB1B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4" w:space="0" w:color="auto"/>
                              <w:left w:val="single" w:sz="0" w:space="0" w:color="D3D3D3"/>
                              <w:bottom w:val="single" w:sz="0" w:space="0" w:color="D3D3D3"/>
                              <w:right w:val="single" w:sz="0" w:space="0" w:color="D3D3D3"/>
                            </w:tcBorders>
                          </w:tcPr>
                          <w:p w14:paraId="50B3CBD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A09AB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85CA94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75D830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1C7126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D18D70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4CFECFF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667CF0B9" w14:textId="77777777" w:rsidR="005C2A57" w:rsidRPr="003F43FB" w:rsidRDefault="005C2A57" w:rsidP="005C2A57">
                            <w:pPr>
                              <w:keepNext/>
                              <w:spacing w:after="60"/>
                              <w:rPr>
                                <w:rFonts w:ascii="Times New Roman" w:hAnsi="Times New Roman" w:cs="Times New Roman"/>
                                <w:sz w:val="18"/>
                                <w:szCs w:val="20"/>
                              </w:rPr>
                            </w:pPr>
                          </w:p>
                        </w:tc>
                      </w:tr>
                      <w:tr w:rsidR="005C2A57" w14:paraId="2B1382B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74A8DFA"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23578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8</w:t>
                            </w:r>
                          </w:p>
                        </w:tc>
                        <w:tc>
                          <w:tcPr>
                            <w:tcW w:w="0" w:type="auto"/>
                            <w:tcBorders>
                              <w:top w:val="single" w:sz="0" w:space="0" w:color="D3D3D3"/>
                              <w:left w:val="single" w:sz="0" w:space="0" w:color="D3D3D3"/>
                              <w:bottom w:val="single" w:sz="0" w:space="0" w:color="D3D3D3"/>
                              <w:right w:val="single" w:sz="0" w:space="0" w:color="D3D3D3"/>
                            </w:tcBorders>
                          </w:tcPr>
                          <w:p w14:paraId="2854081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C670E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 [-0.08, 0.31]</w:t>
                            </w:r>
                          </w:p>
                        </w:tc>
                        <w:tc>
                          <w:tcPr>
                            <w:tcW w:w="0" w:type="auto"/>
                            <w:tcBorders>
                              <w:top w:val="single" w:sz="0" w:space="0" w:color="D3D3D3"/>
                              <w:left w:val="single" w:sz="0" w:space="0" w:color="D3D3D3"/>
                              <w:bottom w:val="single" w:sz="0" w:space="0" w:color="D3D3D3"/>
                              <w:right w:val="single" w:sz="0" w:space="0" w:color="D3D3D3"/>
                            </w:tcBorders>
                          </w:tcPr>
                          <w:p w14:paraId="69E744D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0.161</w:t>
                            </w:r>
                          </w:p>
                        </w:tc>
                        <w:tc>
                          <w:tcPr>
                            <w:tcW w:w="0" w:type="auto"/>
                            <w:tcBorders>
                              <w:top w:val="single" w:sz="0" w:space="0" w:color="D3D3D3"/>
                              <w:left w:val="single" w:sz="0" w:space="0" w:color="D3D3D3"/>
                              <w:bottom w:val="single" w:sz="0" w:space="0" w:color="D3D3D3"/>
                              <w:right w:val="single" w:sz="0" w:space="0" w:color="D3D3D3"/>
                            </w:tcBorders>
                          </w:tcPr>
                          <w:p w14:paraId="68498310"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3.6</w:t>
                            </w:r>
                          </w:p>
                        </w:tc>
                        <w:tc>
                          <w:tcPr>
                            <w:tcW w:w="0" w:type="auto"/>
                            <w:tcBorders>
                              <w:top w:val="single" w:sz="0" w:space="0" w:color="D3D3D3"/>
                              <w:left w:val="single" w:sz="0" w:space="0" w:color="D3D3D3"/>
                              <w:bottom w:val="single" w:sz="0" w:space="0" w:color="D3D3D3"/>
                              <w:right w:val="single" w:sz="0" w:space="0" w:color="D3D3D3"/>
                            </w:tcBorders>
                          </w:tcPr>
                          <w:p w14:paraId="6735E02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18E5A5EB"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[0.06, 0.38]</w:t>
                            </w:r>
                          </w:p>
                        </w:tc>
                        <w:tc>
                          <w:tcPr>
                            <w:tcW w:w="0" w:type="auto"/>
                            <w:tcBorders>
                              <w:top w:val="single" w:sz="0" w:space="0" w:color="D3D3D3"/>
                              <w:left w:val="single" w:sz="0" w:space="0" w:color="D3D3D3"/>
                              <w:bottom w:val="single" w:sz="0" w:space="0" w:color="D3D3D3"/>
                              <w:right w:val="single" w:sz="0" w:space="0" w:color="D3D3D3"/>
                            </w:tcBorders>
                          </w:tcPr>
                          <w:p w14:paraId="3D1AE91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0.016</w:t>
                            </w:r>
                          </w:p>
                        </w:tc>
                        <w:tc>
                          <w:tcPr>
                            <w:tcW w:w="0" w:type="auto"/>
                            <w:tcBorders>
                              <w:top w:val="single" w:sz="0" w:space="0" w:color="D3D3D3"/>
                              <w:left w:val="single" w:sz="0" w:space="0" w:color="D3D3D3"/>
                              <w:bottom w:val="single" w:sz="0" w:space="0" w:color="D3D3D3"/>
                              <w:right w:val="single" w:sz="0" w:space="0" w:color="D3D3D3"/>
                            </w:tcBorders>
                          </w:tcPr>
                          <w:p w14:paraId="4C6DAE9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6.7</w:t>
                            </w:r>
                          </w:p>
                        </w:tc>
                        <w:tc>
                          <w:tcPr>
                            <w:tcW w:w="0" w:type="auto"/>
                            <w:tcBorders>
                              <w:top w:val="single" w:sz="0" w:space="0" w:color="D3D3D3"/>
                              <w:left w:val="single" w:sz="0" w:space="0" w:color="D3D3D3"/>
                              <w:bottom w:val="single" w:sz="0" w:space="0" w:color="D3D3D3"/>
                              <w:right w:val="single" w:sz="0" w:space="0" w:color="D3D3D3"/>
                            </w:tcBorders>
                          </w:tcPr>
                          <w:p w14:paraId="26D095E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r>
                      <w:tr w:rsidR="005C2A57" w14:paraId="3DEFEFF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68B022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3DDF1B5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3328AB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32</w:t>
                            </w:r>
                          </w:p>
                        </w:tc>
                        <w:tc>
                          <w:tcPr>
                            <w:tcW w:w="0" w:type="auto"/>
                            <w:tcBorders>
                              <w:top w:val="single" w:sz="0" w:space="0" w:color="D3D3D3"/>
                              <w:left w:val="single" w:sz="0" w:space="0" w:color="D3D3D3"/>
                              <w:bottom w:val="single" w:sz="0" w:space="0" w:color="D3D3D3"/>
                              <w:right w:val="single" w:sz="0" w:space="0" w:color="D3D3D3"/>
                            </w:tcBorders>
                          </w:tcPr>
                          <w:p w14:paraId="3A52BC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0.23 [0.11, 0.34]</w:t>
                            </w:r>
                          </w:p>
                        </w:tc>
                        <w:tc>
                          <w:tcPr>
                            <w:tcW w:w="0" w:type="auto"/>
                            <w:tcBorders>
                              <w:top w:val="single" w:sz="0" w:space="0" w:color="D3D3D3"/>
                              <w:left w:val="single" w:sz="0" w:space="0" w:color="D3D3D3"/>
                              <w:bottom w:val="single" w:sz="0" w:space="0" w:color="D3D3D3"/>
                              <w:right w:val="single" w:sz="0" w:space="0" w:color="D3D3D3"/>
                            </w:tcBorders>
                          </w:tcPr>
                          <w:p w14:paraId="131A021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67CFE5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7.5</w:t>
                            </w:r>
                          </w:p>
                        </w:tc>
                        <w:tc>
                          <w:tcPr>
                            <w:tcW w:w="0" w:type="auto"/>
                            <w:tcBorders>
                              <w:top w:val="single" w:sz="0" w:space="0" w:color="D3D3D3"/>
                              <w:left w:val="single" w:sz="0" w:space="0" w:color="D3D3D3"/>
                              <w:bottom w:val="single" w:sz="0" w:space="0" w:color="D3D3D3"/>
                              <w:right w:val="single" w:sz="0" w:space="0" w:color="D3D3D3"/>
                            </w:tcBorders>
                          </w:tcPr>
                          <w:p w14:paraId="2DAEFBE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c>
                          <w:tcPr>
                            <w:tcW w:w="0" w:type="auto"/>
                            <w:tcBorders>
                              <w:top w:val="single" w:sz="0" w:space="0" w:color="D3D3D3"/>
                              <w:left w:val="single" w:sz="0" w:space="0" w:color="D3D3D3"/>
                              <w:bottom w:val="single" w:sz="0" w:space="0" w:color="D3D3D3"/>
                              <w:right w:val="single" w:sz="0" w:space="0" w:color="D3D3D3"/>
                            </w:tcBorders>
                          </w:tcPr>
                          <w:p w14:paraId="2D039DD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0.24 [0.09, 0.38]</w:t>
                            </w:r>
                          </w:p>
                        </w:tc>
                        <w:tc>
                          <w:tcPr>
                            <w:tcW w:w="0" w:type="auto"/>
                            <w:tcBorders>
                              <w:top w:val="single" w:sz="0" w:space="0" w:color="D3D3D3"/>
                              <w:left w:val="single" w:sz="0" w:space="0" w:color="D3D3D3"/>
                              <w:bottom w:val="single" w:sz="0" w:space="0" w:color="D3D3D3"/>
                              <w:right w:val="single" w:sz="0" w:space="0" w:color="D3D3D3"/>
                            </w:tcBorders>
                          </w:tcPr>
                          <w:p w14:paraId="7ECC47A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0.004</w:t>
                            </w:r>
                          </w:p>
                        </w:tc>
                        <w:tc>
                          <w:tcPr>
                            <w:tcW w:w="0" w:type="auto"/>
                            <w:tcBorders>
                              <w:top w:val="single" w:sz="0" w:space="0" w:color="D3D3D3"/>
                              <w:left w:val="single" w:sz="0" w:space="0" w:color="D3D3D3"/>
                              <w:bottom w:val="single" w:sz="0" w:space="0" w:color="D3D3D3"/>
                              <w:right w:val="single" w:sz="0" w:space="0" w:color="D3D3D3"/>
                            </w:tcBorders>
                          </w:tcPr>
                          <w:p w14:paraId="7DE4E0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10.2</w:t>
                            </w:r>
                          </w:p>
                        </w:tc>
                        <w:tc>
                          <w:tcPr>
                            <w:tcW w:w="0" w:type="auto"/>
                            <w:tcBorders>
                              <w:top w:val="single" w:sz="0" w:space="0" w:color="D3D3D3"/>
                              <w:left w:val="single" w:sz="0" w:space="0" w:color="D3D3D3"/>
                              <w:bottom w:val="single" w:sz="0" w:space="0" w:color="D3D3D3"/>
                              <w:right w:val="single" w:sz="0" w:space="0" w:color="D3D3D3"/>
                            </w:tcBorders>
                          </w:tcPr>
                          <w:p w14:paraId="50894A3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3C21F52"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8D609CF"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064328B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597C9D4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1CAADF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0.02 [-0.63, 0.66]</w:t>
                            </w:r>
                          </w:p>
                        </w:tc>
                        <w:tc>
                          <w:tcPr>
                            <w:tcW w:w="0" w:type="auto"/>
                            <w:tcBorders>
                              <w:top w:val="single" w:sz="0" w:space="0" w:color="D3D3D3"/>
                              <w:left w:val="single" w:sz="0" w:space="0" w:color="D3D3D3"/>
                              <w:bottom w:val="single" w:sz="0" w:space="0" w:color="D3D3D3"/>
                              <w:right w:val="single" w:sz="0" w:space="0" w:color="D3D3D3"/>
                            </w:tcBorders>
                          </w:tcPr>
                          <w:p w14:paraId="625E2C5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0.938</w:t>
                            </w:r>
                          </w:p>
                        </w:tc>
                        <w:tc>
                          <w:tcPr>
                            <w:tcW w:w="0" w:type="auto"/>
                            <w:tcBorders>
                              <w:top w:val="single" w:sz="0" w:space="0" w:color="D3D3D3"/>
                              <w:left w:val="single" w:sz="0" w:space="0" w:color="D3D3D3"/>
                              <w:bottom w:val="single" w:sz="0" w:space="0" w:color="D3D3D3"/>
                              <w:right w:val="single" w:sz="0" w:space="0" w:color="D3D3D3"/>
                            </w:tcBorders>
                          </w:tcPr>
                          <w:p w14:paraId="51D8E9BD"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2.6</w:t>
                            </w:r>
                          </w:p>
                        </w:tc>
                        <w:tc>
                          <w:tcPr>
                            <w:tcW w:w="0" w:type="auto"/>
                            <w:tcBorders>
                              <w:top w:val="single" w:sz="0" w:space="0" w:color="D3D3D3"/>
                              <w:left w:val="single" w:sz="0" w:space="0" w:color="D3D3D3"/>
                              <w:bottom w:val="single" w:sz="0" w:space="0" w:color="D3D3D3"/>
                              <w:right w:val="single" w:sz="0" w:space="0" w:color="D3D3D3"/>
                            </w:tcBorders>
                          </w:tcPr>
                          <w:p w14:paraId="098BDE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w:t>
                            </w:r>
                          </w:p>
                        </w:tc>
                        <w:tc>
                          <w:tcPr>
                            <w:tcW w:w="0" w:type="auto"/>
                            <w:tcBorders>
                              <w:top w:val="single" w:sz="0" w:space="0" w:color="D3D3D3"/>
                              <w:left w:val="single" w:sz="0" w:space="0" w:color="D3D3D3"/>
                              <w:bottom w:val="single" w:sz="0" w:space="0" w:color="D3D3D3"/>
                              <w:right w:val="single" w:sz="0" w:space="0" w:color="D3D3D3"/>
                            </w:tcBorders>
                          </w:tcPr>
                          <w:p w14:paraId="55E236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-0.03 [-0.25, 0.2]</w:t>
                            </w:r>
                          </w:p>
                        </w:tc>
                        <w:tc>
                          <w:tcPr>
                            <w:tcW w:w="0" w:type="auto"/>
                            <w:tcBorders>
                              <w:top w:val="single" w:sz="0" w:space="0" w:color="D3D3D3"/>
                              <w:left w:val="single" w:sz="0" w:space="0" w:color="D3D3D3"/>
                              <w:bottom w:val="single" w:sz="0" w:space="0" w:color="D3D3D3"/>
                              <w:right w:val="single" w:sz="0" w:space="0" w:color="D3D3D3"/>
                            </w:tcBorders>
                          </w:tcPr>
                          <w:p w14:paraId="625D197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0.732</w:t>
                            </w:r>
                          </w:p>
                        </w:tc>
                        <w:tc>
                          <w:tcPr>
                            <w:tcW w:w="0" w:type="auto"/>
                            <w:tcBorders>
                              <w:top w:val="single" w:sz="0" w:space="0" w:color="D3D3D3"/>
                              <w:left w:val="single" w:sz="0" w:space="0" w:color="D3D3D3"/>
                              <w:bottom w:val="single" w:sz="0" w:space="0" w:color="D3D3D3"/>
                              <w:right w:val="single" w:sz="0" w:space="0" w:color="D3D3D3"/>
                            </w:tcBorders>
                          </w:tcPr>
                          <w:p w14:paraId="28A6862E"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776630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w:t>
                            </w:r>
                          </w:p>
                        </w:tc>
                      </w:tr>
                      <w:tr w:rsidR="005C2A57" w14:paraId="603342A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938587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41A6B89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w:t>
                            </w:r>
                          </w:p>
                        </w:tc>
                        <w:tc>
                          <w:tcPr>
                            <w:tcW w:w="0" w:type="auto"/>
                            <w:tcBorders>
                              <w:top w:val="single" w:sz="0" w:space="0" w:color="D3D3D3"/>
                              <w:left w:val="single" w:sz="0" w:space="0" w:color="D3D3D3"/>
                              <w:bottom w:val="single" w:sz="0" w:space="0" w:color="D3D3D3"/>
                              <w:right w:val="single" w:sz="0" w:space="0" w:color="D3D3D3"/>
                            </w:tcBorders>
                          </w:tcPr>
                          <w:p w14:paraId="3404D0F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w:t>
                            </w:r>
                          </w:p>
                        </w:tc>
                        <w:tc>
                          <w:tcPr>
                            <w:tcW w:w="0" w:type="auto"/>
                            <w:tcBorders>
                              <w:top w:val="single" w:sz="0" w:space="0" w:color="D3D3D3"/>
                              <w:left w:val="single" w:sz="0" w:space="0" w:color="D3D3D3"/>
                              <w:bottom w:val="single" w:sz="0" w:space="0" w:color="D3D3D3"/>
                              <w:right w:val="single" w:sz="0" w:space="0" w:color="D3D3D3"/>
                            </w:tcBorders>
                          </w:tcPr>
                          <w:p w14:paraId="37D0CE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0.42 [0.31, 0.54]</w:t>
                            </w:r>
                          </w:p>
                        </w:tc>
                        <w:tc>
                          <w:tcPr>
                            <w:tcW w:w="0" w:type="auto"/>
                            <w:tcBorders>
                              <w:top w:val="single" w:sz="0" w:space="0" w:color="D3D3D3"/>
                              <w:left w:val="single" w:sz="0" w:space="0" w:color="D3D3D3"/>
                              <w:bottom w:val="single" w:sz="0" w:space="0" w:color="D3D3D3"/>
                              <w:right w:val="single" w:sz="0" w:space="0" w:color="D3D3D3"/>
                            </w:tcBorders>
                          </w:tcPr>
                          <w:p w14:paraId="608BDE6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0.001</w:t>
                            </w:r>
                          </w:p>
                        </w:tc>
                        <w:tc>
                          <w:tcPr>
                            <w:tcW w:w="0" w:type="auto"/>
                            <w:tcBorders>
                              <w:top w:val="single" w:sz="0" w:space="0" w:color="D3D3D3"/>
                              <w:left w:val="single" w:sz="0" w:space="0" w:color="D3D3D3"/>
                              <w:bottom w:val="single" w:sz="0" w:space="0" w:color="D3D3D3"/>
                              <w:right w:val="single" w:sz="0" w:space="0" w:color="D3D3D3"/>
                            </w:tcBorders>
                          </w:tcPr>
                          <w:p w14:paraId="70DFCEB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550B00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c>
                          <w:tcPr>
                            <w:tcW w:w="0" w:type="auto"/>
                            <w:tcBorders>
                              <w:top w:val="single" w:sz="0" w:space="0" w:color="D3D3D3"/>
                              <w:left w:val="single" w:sz="0" w:space="0" w:color="D3D3D3"/>
                              <w:bottom w:val="single" w:sz="0" w:space="0" w:color="D3D3D3"/>
                              <w:right w:val="single" w:sz="0" w:space="0" w:color="D3D3D3"/>
                            </w:tcBorders>
                          </w:tcPr>
                          <w:p w14:paraId="22299D2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0.41 [0.24, 0.59]</w:t>
                            </w:r>
                          </w:p>
                        </w:tc>
                        <w:tc>
                          <w:tcPr>
                            <w:tcW w:w="0" w:type="auto"/>
                            <w:tcBorders>
                              <w:top w:val="single" w:sz="0" w:space="0" w:color="D3D3D3"/>
                              <w:left w:val="single" w:sz="0" w:space="0" w:color="D3D3D3"/>
                              <w:bottom w:val="single" w:sz="0" w:space="0" w:color="D3D3D3"/>
                              <w:right w:val="single" w:sz="0" w:space="0" w:color="D3D3D3"/>
                            </w:tcBorders>
                          </w:tcPr>
                          <w:p w14:paraId="317E7FE4"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0.003</w:t>
                            </w:r>
                          </w:p>
                        </w:tc>
                        <w:tc>
                          <w:tcPr>
                            <w:tcW w:w="0" w:type="auto"/>
                            <w:tcBorders>
                              <w:top w:val="single" w:sz="0" w:space="0" w:color="D3D3D3"/>
                              <w:left w:val="single" w:sz="0" w:space="0" w:color="D3D3D3"/>
                              <w:bottom w:val="single" w:sz="0" w:space="0" w:color="D3D3D3"/>
                              <w:right w:val="single" w:sz="0" w:space="0" w:color="D3D3D3"/>
                            </w:tcBorders>
                          </w:tcPr>
                          <w:p w14:paraId="5CFD136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4.2</w:t>
                            </w:r>
                          </w:p>
                        </w:tc>
                        <w:tc>
                          <w:tcPr>
                            <w:tcW w:w="0" w:type="auto"/>
                            <w:tcBorders>
                              <w:top w:val="single" w:sz="0" w:space="0" w:color="D3D3D3"/>
                              <w:left w:val="single" w:sz="0" w:space="0" w:color="D3D3D3"/>
                              <w:bottom w:val="single" w:sz="0" w:space="0" w:color="D3D3D3"/>
                              <w:right w:val="single" w:sz="0" w:space="0" w:color="D3D3D3"/>
                            </w:tcBorders>
                          </w:tcPr>
                          <w:p w14:paraId="73DF7FB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4532B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910345"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3B37388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w:t>
                            </w:r>
                          </w:p>
                        </w:tc>
                        <w:tc>
                          <w:tcPr>
                            <w:tcW w:w="0" w:type="auto"/>
                            <w:tcBorders>
                              <w:top w:val="single" w:sz="0" w:space="0" w:color="D3D3D3"/>
                              <w:left w:val="single" w:sz="0" w:space="0" w:color="D3D3D3"/>
                              <w:bottom w:val="single" w:sz="0" w:space="0" w:color="D3D3D3"/>
                              <w:right w:val="single" w:sz="0" w:space="0" w:color="D3D3D3"/>
                            </w:tcBorders>
                          </w:tcPr>
                          <w:p w14:paraId="50811B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48</w:t>
                            </w:r>
                          </w:p>
                        </w:tc>
                        <w:tc>
                          <w:tcPr>
                            <w:tcW w:w="0" w:type="auto"/>
                            <w:tcBorders>
                              <w:top w:val="single" w:sz="0" w:space="0" w:color="D3D3D3"/>
                              <w:left w:val="single" w:sz="0" w:space="0" w:color="D3D3D3"/>
                              <w:bottom w:val="single" w:sz="0" w:space="0" w:color="D3D3D3"/>
                              <w:right w:val="single" w:sz="0" w:space="0" w:color="D3D3D3"/>
                            </w:tcBorders>
                          </w:tcPr>
                          <w:p w14:paraId="04077E7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2E8AA991"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0.027</w:t>
                            </w:r>
                          </w:p>
                        </w:tc>
                        <w:tc>
                          <w:tcPr>
                            <w:tcW w:w="0" w:type="auto"/>
                            <w:tcBorders>
                              <w:top w:val="single" w:sz="0" w:space="0" w:color="D3D3D3"/>
                              <w:left w:val="single" w:sz="0" w:space="0" w:color="D3D3D3"/>
                              <w:bottom w:val="single" w:sz="0" w:space="0" w:color="D3D3D3"/>
                              <w:right w:val="single" w:sz="0" w:space="0" w:color="D3D3D3"/>
                            </w:tcBorders>
                          </w:tcPr>
                          <w:p w14:paraId="1897E47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10.8</w:t>
                            </w:r>
                          </w:p>
                        </w:tc>
                        <w:tc>
                          <w:tcPr>
                            <w:tcW w:w="0" w:type="auto"/>
                            <w:tcBorders>
                              <w:top w:val="single" w:sz="0" w:space="0" w:color="D3D3D3"/>
                              <w:left w:val="single" w:sz="0" w:space="0" w:color="D3D3D3"/>
                              <w:bottom w:val="single" w:sz="0" w:space="0" w:color="D3D3D3"/>
                              <w:right w:val="single" w:sz="0" w:space="0" w:color="D3D3D3"/>
                            </w:tcBorders>
                          </w:tcPr>
                          <w:p w14:paraId="162452F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0" w:space="0" w:color="D3D3D3"/>
                              <w:right w:val="single" w:sz="0" w:space="0" w:color="D3D3D3"/>
                            </w:tcBorders>
                          </w:tcPr>
                          <w:p w14:paraId="0A8FAE3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 [0.02, 0.34]</w:t>
                            </w:r>
                          </w:p>
                        </w:tc>
                        <w:tc>
                          <w:tcPr>
                            <w:tcW w:w="0" w:type="auto"/>
                            <w:tcBorders>
                              <w:top w:val="single" w:sz="0" w:space="0" w:color="D3D3D3"/>
                              <w:left w:val="single" w:sz="0" w:space="0" w:color="D3D3D3"/>
                              <w:bottom w:val="single" w:sz="0" w:space="0" w:color="D3D3D3"/>
                              <w:right w:val="single" w:sz="0" w:space="0" w:color="D3D3D3"/>
                            </w:tcBorders>
                          </w:tcPr>
                          <w:p w14:paraId="451C32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0.031</w:t>
                            </w:r>
                          </w:p>
                        </w:tc>
                        <w:tc>
                          <w:tcPr>
                            <w:tcW w:w="0" w:type="auto"/>
                            <w:tcBorders>
                              <w:top w:val="single" w:sz="0" w:space="0" w:color="D3D3D3"/>
                              <w:left w:val="single" w:sz="0" w:space="0" w:color="D3D3D3"/>
                              <w:bottom w:val="single" w:sz="0" w:space="0" w:color="D3D3D3"/>
                              <w:right w:val="single" w:sz="0" w:space="0" w:color="D3D3D3"/>
                            </w:tcBorders>
                          </w:tcPr>
                          <w:p w14:paraId="65BEB8C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11.4</w:t>
                            </w:r>
                          </w:p>
                        </w:tc>
                        <w:tc>
                          <w:tcPr>
                            <w:tcW w:w="0" w:type="auto"/>
                            <w:tcBorders>
                              <w:top w:val="single" w:sz="0" w:space="0" w:color="D3D3D3"/>
                              <w:left w:val="single" w:sz="0" w:space="0" w:color="D3D3D3"/>
                              <w:bottom w:val="single" w:sz="0" w:space="0" w:color="D3D3D3"/>
                              <w:right w:val="single" w:sz="0" w:space="0" w:color="D3D3D3"/>
                            </w:tcBorders>
                          </w:tcPr>
                          <w:p w14:paraId="60C3737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F02109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63291D8"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1D11D3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25</w:t>
                            </w:r>
                          </w:p>
                        </w:tc>
                        <w:tc>
                          <w:tcPr>
                            <w:tcW w:w="0" w:type="auto"/>
                            <w:tcBorders>
                              <w:top w:val="single" w:sz="0" w:space="0" w:color="D3D3D3"/>
                              <w:left w:val="single" w:sz="0" w:space="0" w:color="D3D3D3"/>
                              <w:bottom w:val="single" w:sz="0" w:space="0" w:color="D3D3D3"/>
                              <w:right w:val="single" w:sz="0" w:space="0" w:color="D3D3D3"/>
                            </w:tcBorders>
                          </w:tcPr>
                          <w:p w14:paraId="4FE2188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68</w:t>
                            </w:r>
                          </w:p>
                        </w:tc>
                        <w:tc>
                          <w:tcPr>
                            <w:tcW w:w="0" w:type="auto"/>
                            <w:tcBorders>
                              <w:top w:val="single" w:sz="0" w:space="0" w:color="D3D3D3"/>
                              <w:left w:val="single" w:sz="0" w:space="0" w:color="D3D3D3"/>
                              <w:bottom w:val="single" w:sz="0" w:space="0" w:color="D3D3D3"/>
                              <w:right w:val="single" w:sz="0" w:space="0" w:color="D3D3D3"/>
                            </w:tcBorders>
                          </w:tcPr>
                          <w:p w14:paraId="2FD43B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 [0.12, 0.32]</w:t>
                            </w:r>
                          </w:p>
                        </w:tc>
                        <w:tc>
                          <w:tcPr>
                            <w:tcW w:w="0" w:type="auto"/>
                            <w:tcBorders>
                              <w:top w:val="single" w:sz="0" w:space="0" w:color="D3D3D3"/>
                              <w:left w:val="single" w:sz="0" w:space="0" w:color="D3D3D3"/>
                              <w:bottom w:val="single" w:sz="0" w:space="0" w:color="D3D3D3"/>
                              <w:right w:val="single" w:sz="0" w:space="0" w:color="D3D3D3"/>
                            </w:tcBorders>
                          </w:tcPr>
                          <w:p w14:paraId="7BF1ED46"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B288D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13.0</w:t>
                            </w:r>
                          </w:p>
                        </w:tc>
                        <w:tc>
                          <w:tcPr>
                            <w:tcW w:w="0" w:type="auto"/>
                            <w:tcBorders>
                              <w:top w:val="single" w:sz="0" w:space="0" w:color="D3D3D3"/>
                              <w:left w:val="single" w:sz="0" w:space="0" w:color="D3D3D3"/>
                              <w:bottom w:val="single" w:sz="0" w:space="0" w:color="D3D3D3"/>
                              <w:right w:val="single" w:sz="0" w:space="0" w:color="D3D3D3"/>
                            </w:tcBorders>
                          </w:tcPr>
                          <w:p w14:paraId="2DC046D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446A777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 0.29]</w:t>
                            </w:r>
                          </w:p>
                        </w:tc>
                        <w:tc>
                          <w:tcPr>
                            <w:tcW w:w="0" w:type="auto"/>
                            <w:tcBorders>
                              <w:top w:val="single" w:sz="0" w:space="0" w:color="D3D3D3"/>
                              <w:left w:val="single" w:sz="0" w:space="0" w:color="D3D3D3"/>
                              <w:bottom w:val="single" w:sz="0" w:space="0" w:color="D3D3D3"/>
                              <w:right w:val="single" w:sz="0" w:space="0" w:color="D3D3D3"/>
                            </w:tcBorders>
                          </w:tcPr>
                          <w:p w14:paraId="43766733"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61EE3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14.6</w:t>
                            </w:r>
                          </w:p>
                        </w:tc>
                        <w:tc>
                          <w:tcPr>
                            <w:tcW w:w="0" w:type="auto"/>
                            <w:tcBorders>
                              <w:top w:val="single" w:sz="0" w:space="0" w:color="D3D3D3"/>
                              <w:left w:val="single" w:sz="0" w:space="0" w:color="D3D3D3"/>
                              <w:bottom w:val="single" w:sz="0" w:space="0" w:color="D3D3D3"/>
                              <w:right w:val="single" w:sz="0" w:space="0" w:color="D3D3D3"/>
                            </w:tcBorders>
                          </w:tcPr>
                          <w:p w14:paraId="37FD646A"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3973226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D42979D"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5EBF556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w:t>
                            </w:r>
                          </w:p>
                        </w:tc>
                        <w:tc>
                          <w:tcPr>
                            <w:tcW w:w="0" w:type="auto"/>
                            <w:tcBorders>
                              <w:top w:val="single" w:sz="0" w:space="0" w:color="D3D3D3"/>
                              <w:left w:val="single" w:sz="0" w:space="0" w:color="D3D3D3"/>
                              <w:bottom w:val="single" w:sz="0" w:space="0" w:color="D3D3D3"/>
                              <w:right w:val="single" w:sz="0" w:space="0" w:color="D3D3D3"/>
                            </w:tcBorders>
                          </w:tcPr>
                          <w:p w14:paraId="6D3D05F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w:t>
                            </w:r>
                          </w:p>
                        </w:tc>
                        <w:tc>
                          <w:tcPr>
                            <w:tcW w:w="0" w:type="auto"/>
                            <w:tcBorders>
                              <w:top w:val="single" w:sz="0" w:space="0" w:color="D3D3D3"/>
                              <w:left w:val="single" w:sz="0" w:space="0" w:color="D3D3D3"/>
                              <w:bottom w:val="single" w:sz="0" w:space="0" w:color="D3D3D3"/>
                              <w:right w:val="single" w:sz="0" w:space="0" w:color="D3D3D3"/>
                            </w:tcBorders>
                          </w:tcPr>
                          <w:p w14:paraId="5919FC7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0.32 [0.02, 0.62]</w:t>
                            </w:r>
                          </w:p>
                        </w:tc>
                        <w:tc>
                          <w:tcPr>
                            <w:tcW w:w="0" w:type="auto"/>
                            <w:tcBorders>
                              <w:top w:val="single" w:sz="0" w:space="0" w:color="D3D3D3"/>
                              <w:left w:val="single" w:sz="0" w:space="0" w:color="D3D3D3"/>
                              <w:bottom w:val="single" w:sz="0" w:space="0" w:color="D3D3D3"/>
                              <w:right w:val="single" w:sz="0" w:space="0" w:color="D3D3D3"/>
                            </w:tcBorders>
                          </w:tcPr>
                          <w:p w14:paraId="54F73C44" w14:textId="77777777" w:rsidR="005C2A57" w:rsidRPr="003F43FB" w:rsidRDefault="005C2A57" w:rsidP="005C2A57">
                            <w:pPr>
                              <w:keepNext/>
                              <w:spacing w:after="60"/>
                              <w:rPr>
                                <w:rFonts w:ascii="Times New Roman" w:hAnsi="Times New Roman" w:cs="Times New Roman"/>
                                <w:b/>
                                <w:i/>
                                <w:iCs/>
                                <w:sz w:val="18"/>
                                <w:szCs w:val="20"/>
                              </w:rPr>
                            </w:pPr>
                            <w:r w:rsidRPr="003F43FB">
                              <w:rPr>
                                <w:rFonts w:ascii="Times New Roman" w:hAnsi="Times New Roman" w:cs="Times New Roman"/>
                                <w:i/>
                                <w:iCs/>
                                <w:sz w:val="20"/>
                              </w:rPr>
                              <w:t>0.044</w:t>
                            </w:r>
                          </w:p>
                        </w:tc>
                        <w:tc>
                          <w:tcPr>
                            <w:tcW w:w="0" w:type="auto"/>
                            <w:tcBorders>
                              <w:top w:val="single" w:sz="0" w:space="0" w:color="D3D3D3"/>
                              <w:left w:val="single" w:sz="0" w:space="0" w:color="D3D3D3"/>
                              <w:bottom w:val="single" w:sz="0" w:space="0" w:color="D3D3D3"/>
                              <w:right w:val="single" w:sz="0" w:space="0" w:color="D3D3D3"/>
                            </w:tcBorders>
                          </w:tcPr>
                          <w:p w14:paraId="2BCFF12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2.8</w:t>
                            </w:r>
                          </w:p>
                        </w:tc>
                        <w:tc>
                          <w:tcPr>
                            <w:tcW w:w="0" w:type="auto"/>
                            <w:tcBorders>
                              <w:top w:val="single" w:sz="0" w:space="0" w:color="D3D3D3"/>
                              <w:left w:val="single" w:sz="0" w:space="0" w:color="D3D3D3"/>
                              <w:bottom w:val="single" w:sz="0" w:space="0" w:color="D3D3D3"/>
                              <w:right w:val="single" w:sz="0" w:space="0" w:color="D3D3D3"/>
                            </w:tcBorders>
                          </w:tcPr>
                          <w:p w14:paraId="6362D64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c>
                          <w:tcPr>
                            <w:tcW w:w="0" w:type="auto"/>
                            <w:tcBorders>
                              <w:top w:val="single" w:sz="0" w:space="0" w:color="D3D3D3"/>
                              <w:left w:val="single" w:sz="0" w:space="0" w:color="D3D3D3"/>
                              <w:bottom w:val="single" w:sz="0" w:space="0" w:color="D3D3D3"/>
                              <w:right w:val="single" w:sz="0" w:space="0" w:color="D3D3D3"/>
                            </w:tcBorders>
                          </w:tcPr>
                          <w:p w14:paraId="61C2763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0.34 [-0.11, 0.79]</w:t>
                            </w:r>
                          </w:p>
                        </w:tc>
                        <w:tc>
                          <w:tcPr>
                            <w:tcW w:w="0" w:type="auto"/>
                            <w:tcBorders>
                              <w:top w:val="single" w:sz="0" w:space="0" w:color="D3D3D3"/>
                              <w:left w:val="single" w:sz="0" w:space="0" w:color="D3D3D3"/>
                              <w:bottom w:val="single" w:sz="0" w:space="0" w:color="D3D3D3"/>
                              <w:right w:val="single" w:sz="0" w:space="0" w:color="D3D3D3"/>
                            </w:tcBorders>
                          </w:tcPr>
                          <w:p w14:paraId="7C3D3C4B" w14:textId="77777777" w:rsidR="005C2A57" w:rsidRPr="003F43FB" w:rsidRDefault="005C2A57" w:rsidP="005C2A57">
                            <w:pPr>
                              <w:keepNext/>
                              <w:spacing w:after="60"/>
                              <w:rPr>
                                <w:rFonts w:ascii="Times New Roman" w:hAnsi="Times New Roman" w:cs="Times New Roman"/>
                                <w:i/>
                                <w:sz w:val="18"/>
                                <w:szCs w:val="20"/>
                              </w:rPr>
                            </w:pPr>
                            <w:r w:rsidRPr="003F43FB">
                              <w:rPr>
                                <w:rFonts w:ascii="Times New Roman" w:hAnsi="Times New Roman" w:cs="Times New Roman"/>
                                <w:sz w:val="20"/>
                              </w:rPr>
                              <w:t>0.096</w:t>
                            </w:r>
                          </w:p>
                        </w:tc>
                        <w:tc>
                          <w:tcPr>
                            <w:tcW w:w="0" w:type="auto"/>
                            <w:tcBorders>
                              <w:top w:val="single" w:sz="0" w:space="0" w:color="D3D3D3"/>
                              <w:left w:val="single" w:sz="0" w:space="0" w:color="D3D3D3"/>
                              <w:bottom w:val="single" w:sz="0" w:space="0" w:color="D3D3D3"/>
                              <w:right w:val="single" w:sz="0" w:space="0" w:color="D3D3D3"/>
                            </w:tcBorders>
                          </w:tcPr>
                          <w:p w14:paraId="543F0B2C"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3.2</w:t>
                            </w:r>
                          </w:p>
                        </w:tc>
                        <w:tc>
                          <w:tcPr>
                            <w:tcW w:w="0" w:type="auto"/>
                            <w:tcBorders>
                              <w:top w:val="single" w:sz="0" w:space="0" w:color="D3D3D3"/>
                              <w:left w:val="single" w:sz="0" w:space="0" w:color="D3D3D3"/>
                              <w:bottom w:val="single" w:sz="0" w:space="0" w:color="D3D3D3"/>
                              <w:right w:val="single" w:sz="0" w:space="0" w:color="D3D3D3"/>
                            </w:tcBorders>
                          </w:tcPr>
                          <w:p w14:paraId="119C6FA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0.00</w:t>
                            </w:r>
                          </w:p>
                        </w:tc>
                      </w:tr>
                      <w:tr w:rsidR="005C2A57" w14:paraId="568EC76A"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0FB4B4B"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384447B"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443DA0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A112DD7"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7.97) = 2.44</w:t>
                            </w:r>
                          </w:p>
                        </w:tc>
                        <w:tc>
                          <w:tcPr>
                            <w:tcW w:w="0" w:type="auto"/>
                            <w:tcBorders>
                              <w:top w:val="single" w:sz="0" w:space="0" w:color="D3D3D3"/>
                              <w:left w:val="single" w:sz="0" w:space="0" w:color="D3D3D3"/>
                              <w:bottom w:val="single" w:sz="0" w:space="0" w:color="D3D3D3"/>
                              <w:right w:val="single" w:sz="0" w:space="0" w:color="D3D3D3"/>
                            </w:tcBorders>
                          </w:tcPr>
                          <w:p w14:paraId="10187A6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0.121</w:t>
                            </w:r>
                          </w:p>
                        </w:tc>
                        <w:tc>
                          <w:tcPr>
                            <w:tcW w:w="0" w:type="auto"/>
                            <w:tcBorders>
                              <w:top w:val="single" w:sz="0" w:space="0" w:color="D3D3D3"/>
                              <w:left w:val="single" w:sz="0" w:space="0" w:color="D3D3D3"/>
                              <w:bottom w:val="single" w:sz="0" w:space="0" w:color="D3D3D3"/>
                              <w:right w:val="single" w:sz="0" w:space="0" w:color="D3D3D3"/>
                            </w:tcBorders>
                          </w:tcPr>
                          <w:p w14:paraId="161BBCF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12C645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12EC18"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6, 8.53) = 2.8</w:t>
                            </w:r>
                          </w:p>
                        </w:tc>
                        <w:tc>
                          <w:tcPr>
                            <w:tcW w:w="0" w:type="auto"/>
                            <w:tcBorders>
                              <w:top w:val="single" w:sz="0" w:space="0" w:color="D3D3D3"/>
                              <w:left w:val="single" w:sz="0" w:space="0" w:color="D3D3D3"/>
                              <w:bottom w:val="single" w:sz="0" w:space="0" w:color="D3D3D3"/>
                              <w:right w:val="single" w:sz="0" w:space="0" w:color="D3D3D3"/>
                            </w:tcBorders>
                          </w:tcPr>
                          <w:p w14:paraId="73F84A4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0.084</w:t>
                            </w:r>
                          </w:p>
                        </w:tc>
                        <w:tc>
                          <w:tcPr>
                            <w:tcW w:w="0" w:type="auto"/>
                            <w:tcBorders>
                              <w:top w:val="single" w:sz="0" w:space="0" w:color="D3D3D3"/>
                              <w:left w:val="single" w:sz="0" w:space="0" w:color="D3D3D3"/>
                              <w:bottom w:val="single" w:sz="0" w:space="0" w:color="D3D3D3"/>
                              <w:right w:val="single" w:sz="0" w:space="0" w:color="D3D3D3"/>
                            </w:tcBorders>
                          </w:tcPr>
                          <w:p w14:paraId="174685C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86B9B3" w14:textId="77777777" w:rsidR="005C2A57" w:rsidRPr="003F43FB" w:rsidRDefault="005C2A57" w:rsidP="005C2A57">
                            <w:pPr>
                              <w:keepNext/>
                              <w:spacing w:after="60"/>
                              <w:rPr>
                                <w:rFonts w:ascii="Times New Roman" w:hAnsi="Times New Roman" w:cs="Times New Roman"/>
                                <w:sz w:val="18"/>
                                <w:szCs w:val="20"/>
                              </w:rPr>
                            </w:pPr>
                          </w:p>
                        </w:tc>
                      </w:tr>
                      <w:tr w:rsidR="005C2A57" w14:paraId="39AD10B8"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E8520F9"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144EC6C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2D2C7D5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1ED20DB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B63D58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004806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7BEC4C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C8F426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F37A4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A5EDB9"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DB171" w14:textId="77777777" w:rsidR="005C2A57" w:rsidRPr="003F43FB" w:rsidRDefault="005C2A57" w:rsidP="005C2A57">
                            <w:pPr>
                              <w:keepNext/>
                              <w:spacing w:after="60"/>
                              <w:rPr>
                                <w:rFonts w:ascii="Times New Roman" w:hAnsi="Times New Roman" w:cs="Times New Roman"/>
                                <w:sz w:val="18"/>
                                <w:szCs w:val="20"/>
                              </w:rPr>
                            </w:pPr>
                          </w:p>
                        </w:tc>
                      </w:tr>
                      <w:tr w:rsidR="005C2A57" w14:paraId="68382A77"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F67466C"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05866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9</w:t>
                            </w:r>
                          </w:p>
                        </w:tc>
                        <w:tc>
                          <w:tcPr>
                            <w:tcW w:w="0" w:type="auto"/>
                            <w:tcBorders>
                              <w:top w:val="single" w:sz="0" w:space="0" w:color="D3D3D3"/>
                              <w:left w:val="single" w:sz="0" w:space="0" w:color="D3D3D3"/>
                              <w:bottom w:val="single" w:sz="0" w:space="0" w:color="D3D3D3"/>
                              <w:right w:val="single" w:sz="0" w:space="0" w:color="D3D3D3"/>
                            </w:tcBorders>
                          </w:tcPr>
                          <w:p w14:paraId="07032B1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33</w:t>
                            </w:r>
                          </w:p>
                        </w:tc>
                        <w:tc>
                          <w:tcPr>
                            <w:tcW w:w="0" w:type="auto"/>
                            <w:tcBorders>
                              <w:top w:val="single" w:sz="0" w:space="0" w:color="D3D3D3"/>
                              <w:left w:val="single" w:sz="0" w:space="0" w:color="D3D3D3"/>
                              <w:bottom w:val="single" w:sz="0" w:space="0" w:color="D3D3D3"/>
                              <w:right w:val="single" w:sz="0" w:space="0" w:color="D3D3D3"/>
                            </w:tcBorders>
                          </w:tcPr>
                          <w:p w14:paraId="1F97DD7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 [-0.04, 0.42]</w:t>
                            </w:r>
                          </w:p>
                        </w:tc>
                        <w:tc>
                          <w:tcPr>
                            <w:tcW w:w="0" w:type="auto"/>
                            <w:tcBorders>
                              <w:top w:val="single" w:sz="0" w:space="0" w:color="D3D3D3"/>
                              <w:left w:val="single" w:sz="0" w:space="0" w:color="D3D3D3"/>
                              <w:bottom w:val="single" w:sz="0" w:space="0" w:color="D3D3D3"/>
                              <w:right w:val="single" w:sz="0" w:space="0" w:color="D3D3D3"/>
                            </w:tcBorders>
                          </w:tcPr>
                          <w:p w14:paraId="2017806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0.086</w:t>
                            </w:r>
                          </w:p>
                        </w:tc>
                        <w:tc>
                          <w:tcPr>
                            <w:tcW w:w="0" w:type="auto"/>
                            <w:tcBorders>
                              <w:top w:val="single" w:sz="0" w:space="0" w:color="D3D3D3"/>
                              <w:left w:val="single" w:sz="0" w:space="0" w:color="D3D3D3"/>
                              <w:bottom w:val="single" w:sz="0" w:space="0" w:color="D3D3D3"/>
                              <w:right w:val="single" w:sz="0" w:space="0" w:color="D3D3D3"/>
                            </w:tcBorders>
                          </w:tcPr>
                          <w:p w14:paraId="40A60AB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6.3</w:t>
                            </w:r>
                          </w:p>
                        </w:tc>
                        <w:tc>
                          <w:tcPr>
                            <w:tcW w:w="0" w:type="auto"/>
                            <w:tcBorders>
                              <w:top w:val="single" w:sz="0" w:space="0" w:color="D3D3D3"/>
                              <w:left w:val="single" w:sz="0" w:space="0" w:color="D3D3D3"/>
                              <w:bottom w:val="single" w:sz="0" w:space="0" w:color="D3D3D3"/>
                              <w:right w:val="single" w:sz="0" w:space="0" w:color="D3D3D3"/>
                            </w:tcBorders>
                          </w:tcPr>
                          <w:p w14:paraId="3CF7099E"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0.22</w:t>
                            </w:r>
                          </w:p>
                        </w:tc>
                        <w:tc>
                          <w:tcPr>
                            <w:tcW w:w="0" w:type="auto"/>
                            <w:tcBorders>
                              <w:top w:val="single" w:sz="0" w:space="0" w:color="D3D3D3"/>
                              <w:left w:val="single" w:sz="0" w:space="0" w:color="D3D3D3"/>
                              <w:bottom w:val="single" w:sz="0" w:space="0" w:color="D3D3D3"/>
                              <w:right w:val="single" w:sz="0" w:space="0" w:color="D3D3D3"/>
                            </w:tcBorders>
                          </w:tcPr>
                          <w:p w14:paraId="6C38D02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 [0.03, 0.56]</w:t>
                            </w:r>
                          </w:p>
                        </w:tc>
                        <w:tc>
                          <w:tcPr>
                            <w:tcW w:w="0" w:type="auto"/>
                            <w:tcBorders>
                              <w:top w:val="single" w:sz="0" w:space="0" w:color="D3D3D3"/>
                              <w:left w:val="single" w:sz="0" w:space="0" w:color="D3D3D3"/>
                              <w:bottom w:val="single" w:sz="0" w:space="0" w:color="D3D3D3"/>
                              <w:right w:val="single" w:sz="0" w:space="0" w:color="D3D3D3"/>
                            </w:tcBorders>
                          </w:tcPr>
                          <w:p w14:paraId="5A958B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0.032</w:t>
                            </w:r>
                          </w:p>
                        </w:tc>
                        <w:tc>
                          <w:tcPr>
                            <w:tcW w:w="0" w:type="auto"/>
                            <w:tcBorders>
                              <w:top w:val="single" w:sz="0" w:space="0" w:color="D3D3D3"/>
                              <w:left w:val="single" w:sz="0" w:space="0" w:color="D3D3D3"/>
                              <w:bottom w:val="single" w:sz="0" w:space="0" w:color="D3D3D3"/>
                              <w:right w:val="single" w:sz="0" w:space="0" w:color="D3D3D3"/>
                            </w:tcBorders>
                          </w:tcPr>
                          <w:p w14:paraId="3606743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6.5</w:t>
                            </w:r>
                          </w:p>
                        </w:tc>
                        <w:tc>
                          <w:tcPr>
                            <w:tcW w:w="0" w:type="auto"/>
                            <w:tcBorders>
                              <w:top w:val="single" w:sz="0" w:space="0" w:color="D3D3D3"/>
                              <w:left w:val="single" w:sz="0" w:space="0" w:color="D3D3D3"/>
                              <w:bottom w:val="single" w:sz="0" w:space="0" w:color="D3D3D3"/>
                              <w:right w:val="single" w:sz="0" w:space="0" w:color="D3D3D3"/>
                            </w:tcBorders>
                          </w:tcPr>
                          <w:p w14:paraId="30A5EB1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w:t>
                            </w:r>
                          </w:p>
                        </w:tc>
                      </w:tr>
                      <w:tr w:rsidR="005C2A57" w14:paraId="66BE494A"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4DC20D04"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287A40F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37</w:t>
                            </w:r>
                          </w:p>
                        </w:tc>
                        <w:tc>
                          <w:tcPr>
                            <w:tcW w:w="0" w:type="auto"/>
                            <w:tcBorders>
                              <w:top w:val="single" w:sz="0" w:space="0" w:color="D3D3D3"/>
                              <w:left w:val="single" w:sz="0" w:space="0" w:color="D3D3D3"/>
                              <w:bottom w:val="single" w:sz="0" w:space="0" w:color="D3D3D3"/>
                              <w:right w:val="single" w:sz="0" w:space="0" w:color="D3D3D3"/>
                            </w:tcBorders>
                          </w:tcPr>
                          <w:p w14:paraId="751B673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172</w:t>
                            </w:r>
                          </w:p>
                        </w:tc>
                        <w:tc>
                          <w:tcPr>
                            <w:tcW w:w="0" w:type="auto"/>
                            <w:tcBorders>
                              <w:top w:val="single" w:sz="0" w:space="0" w:color="D3D3D3"/>
                              <w:left w:val="single" w:sz="0" w:space="0" w:color="D3D3D3"/>
                              <w:bottom w:val="single" w:sz="0" w:space="0" w:color="D3D3D3"/>
                              <w:right w:val="single" w:sz="0" w:space="0" w:color="D3D3D3"/>
                            </w:tcBorders>
                          </w:tcPr>
                          <w:p w14:paraId="3753DC9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 [0.12, 0.28]</w:t>
                            </w:r>
                          </w:p>
                        </w:tc>
                        <w:tc>
                          <w:tcPr>
                            <w:tcW w:w="0" w:type="auto"/>
                            <w:tcBorders>
                              <w:top w:val="single" w:sz="0" w:space="0" w:color="D3D3D3"/>
                              <w:left w:val="single" w:sz="0" w:space="0" w:color="D3D3D3"/>
                              <w:bottom w:val="single" w:sz="0" w:space="0" w:color="D3D3D3"/>
                              <w:right w:val="single" w:sz="0" w:space="0" w:color="D3D3D3"/>
                            </w:tcBorders>
                          </w:tcPr>
                          <w:p w14:paraId="2742291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02FB6A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17.4</w:t>
                            </w:r>
                          </w:p>
                        </w:tc>
                        <w:tc>
                          <w:tcPr>
                            <w:tcW w:w="0" w:type="auto"/>
                            <w:tcBorders>
                              <w:top w:val="single" w:sz="0" w:space="0" w:color="D3D3D3"/>
                              <w:left w:val="single" w:sz="0" w:space="0" w:color="D3D3D3"/>
                              <w:bottom w:val="single" w:sz="0" w:space="0" w:color="D3D3D3"/>
                              <w:right w:val="single" w:sz="0" w:space="0" w:color="D3D3D3"/>
                            </w:tcBorders>
                          </w:tcPr>
                          <w:p w14:paraId="317E9682"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c>
                          <w:tcPr>
                            <w:tcW w:w="0" w:type="auto"/>
                            <w:tcBorders>
                              <w:top w:val="single" w:sz="0" w:space="0" w:color="D3D3D3"/>
                              <w:left w:val="single" w:sz="0" w:space="0" w:color="D3D3D3"/>
                              <w:bottom w:val="single" w:sz="0" w:space="0" w:color="D3D3D3"/>
                              <w:right w:val="single" w:sz="0" w:space="0" w:color="D3D3D3"/>
                            </w:tcBorders>
                          </w:tcPr>
                          <w:p w14:paraId="6060C66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0.31 [0.09, 0.52]</w:t>
                            </w:r>
                          </w:p>
                        </w:tc>
                        <w:tc>
                          <w:tcPr>
                            <w:tcW w:w="0" w:type="auto"/>
                            <w:tcBorders>
                              <w:top w:val="single" w:sz="0" w:space="0" w:color="D3D3D3"/>
                              <w:left w:val="single" w:sz="0" w:space="0" w:color="D3D3D3"/>
                              <w:bottom w:val="single" w:sz="0" w:space="0" w:color="D3D3D3"/>
                              <w:right w:val="single" w:sz="0" w:space="0" w:color="D3D3D3"/>
                            </w:tcBorders>
                          </w:tcPr>
                          <w:p w14:paraId="7BA83AB3"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0.019</w:t>
                            </w:r>
                          </w:p>
                        </w:tc>
                        <w:tc>
                          <w:tcPr>
                            <w:tcW w:w="0" w:type="auto"/>
                            <w:tcBorders>
                              <w:top w:val="single" w:sz="0" w:space="0" w:color="D3D3D3"/>
                              <w:left w:val="single" w:sz="0" w:space="0" w:color="D3D3D3"/>
                              <w:bottom w:val="single" w:sz="0" w:space="0" w:color="D3D3D3"/>
                              <w:right w:val="single" w:sz="0" w:space="0" w:color="D3D3D3"/>
                            </w:tcBorders>
                          </w:tcPr>
                          <w:p w14:paraId="7FE0EAB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0" w:space="0" w:color="D3D3D3"/>
                              <w:right w:val="single" w:sz="0" w:space="0" w:color="D3D3D3"/>
                            </w:tcBorders>
                          </w:tcPr>
                          <w:p w14:paraId="7298B0A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0.19</w:t>
                            </w:r>
                          </w:p>
                        </w:tc>
                      </w:tr>
                      <w:tr w:rsidR="005C2A57" w14:paraId="05B1928B"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D0E8C80"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230E491"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8BD4EE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884DDB"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8.47) = 0</w:t>
                            </w:r>
                          </w:p>
                        </w:tc>
                        <w:tc>
                          <w:tcPr>
                            <w:tcW w:w="0" w:type="auto"/>
                            <w:tcBorders>
                              <w:top w:val="single" w:sz="0" w:space="0" w:color="D3D3D3"/>
                              <w:left w:val="single" w:sz="0" w:space="0" w:color="D3D3D3"/>
                              <w:bottom w:val="single" w:sz="0" w:space="0" w:color="D3D3D3"/>
                              <w:right w:val="single" w:sz="0" w:space="0" w:color="D3D3D3"/>
                            </w:tcBorders>
                          </w:tcPr>
                          <w:p w14:paraId="051F99E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0.955</w:t>
                            </w:r>
                          </w:p>
                        </w:tc>
                        <w:tc>
                          <w:tcPr>
                            <w:tcW w:w="0" w:type="auto"/>
                            <w:tcBorders>
                              <w:top w:val="single" w:sz="0" w:space="0" w:color="D3D3D3"/>
                              <w:left w:val="single" w:sz="0" w:space="0" w:color="D3D3D3"/>
                              <w:bottom w:val="single" w:sz="0" w:space="0" w:color="D3D3D3"/>
                              <w:right w:val="single" w:sz="0" w:space="0" w:color="D3D3D3"/>
                            </w:tcBorders>
                          </w:tcPr>
                          <w:p w14:paraId="286040D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FA40645"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2914535"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10.45) = 0.01</w:t>
                            </w:r>
                          </w:p>
                        </w:tc>
                        <w:tc>
                          <w:tcPr>
                            <w:tcW w:w="0" w:type="auto"/>
                            <w:tcBorders>
                              <w:top w:val="single" w:sz="0" w:space="0" w:color="D3D3D3"/>
                              <w:left w:val="single" w:sz="0" w:space="0" w:color="D3D3D3"/>
                              <w:bottom w:val="single" w:sz="0" w:space="0" w:color="D3D3D3"/>
                              <w:right w:val="single" w:sz="0" w:space="0" w:color="D3D3D3"/>
                            </w:tcBorders>
                          </w:tcPr>
                          <w:p w14:paraId="3A18C85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0.941</w:t>
                            </w:r>
                          </w:p>
                        </w:tc>
                        <w:tc>
                          <w:tcPr>
                            <w:tcW w:w="0" w:type="auto"/>
                            <w:tcBorders>
                              <w:top w:val="single" w:sz="0" w:space="0" w:color="D3D3D3"/>
                              <w:left w:val="single" w:sz="0" w:space="0" w:color="D3D3D3"/>
                              <w:bottom w:val="single" w:sz="0" w:space="0" w:color="D3D3D3"/>
                              <w:right w:val="single" w:sz="0" w:space="0" w:color="D3D3D3"/>
                            </w:tcBorders>
                          </w:tcPr>
                          <w:p w14:paraId="63C97888"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321E095" w14:textId="77777777" w:rsidR="005C2A57" w:rsidRPr="003F43FB" w:rsidRDefault="005C2A57" w:rsidP="005C2A57">
                            <w:pPr>
                              <w:keepNext/>
                              <w:spacing w:after="60"/>
                              <w:rPr>
                                <w:rFonts w:ascii="Times New Roman" w:hAnsi="Times New Roman" w:cs="Times New Roman"/>
                                <w:sz w:val="18"/>
                                <w:szCs w:val="20"/>
                              </w:rPr>
                            </w:pPr>
                          </w:p>
                        </w:tc>
                      </w:tr>
                      <w:tr w:rsidR="005C2A57" w14:paraId="44552F1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84F8CE1" w14:textId="77777777" w:rsidR="005C2A57" w:rsidRPr="00B5620C" w:rsidRDefault="005C2A57" w:rsidP="005C2A57">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6EDC57E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46</w:t>
                            </w:r>
                          </w:p>
                        </w:tc>
                        <w:tc>
                          <w:tcPr>
                            <w:tcW w:w="0" w:type="auto"/>
                            <w:tcBorders>
                              <w:top w:val="single" w:sz="0" w:space="0" w:color="D3D3D3"/>
                              <w:left w:val="single" w:sz="0" w:space="0" w:color="D3D3D3"/>
                              <w:bottom w:val="single" w:sz="0" w:space="0" w:color="D3D3D3"/>
                              <w:right w:val="single" w:sz="0" w:space="0" w:color="D3D3D3"/>
                            </w:tcBorders>
                          </w:tcPr>
                          <w:p w14:paraId="1625DDD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205</w:t>
                            </w:r>
                          </w:p>
                        </w:tc>
                        <w:tc>
                          <w:tcPr>
                            <w:tcW w:w="0" w:type="auto"/>
                            <w:tcBorders>
                              <w:top w:val="single" w:sz="0" w:space="0" w:color="D3D3D3"/>
                              <w:left w:val="single" w:sz="0" w:space="0" w:color="D3D3D3"/>
                              <w:bottom w:val="single" w:sz="0" w:space="0" w:color="D3D3D3"/>
                              <w:right w:val="single" w:sz="0" w:space="0" w:color="D3D3D3"/>
                            </w:tcBorders>
                          </w:tcPr>
                          <w:p w14:paraId="45BB4FC0"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DEF54C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9398C7"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658DF43"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A79E66F"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189E2AE"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1C9E316"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9198D79" w14:textId="77777777" w:rsidR="005C2A57" w:rsidRPr="003F43FB" w:rsidRDefault="005C2A57" w:rsidP="005C2A57">
                            <w:pPr>
                              <w:keepNext/>
                              <w:spacing w:after="60"/>
                              <w:rPr>
                                <w:rFonts w:ascii="Times New Roman" w:hAnsi="Times New Roman" w:cs="Times New Roman"/>
                                <w:sz w:val="18"/>
                                <w:szCs w:val="20"/>
                              </w:rPr>
                            </w:pPr>
                          </w:p>
                        </w:tc>
                      </w:tr>
                      <w:tr w:rsidR="005C2A57" w14:paraId="05A96CC9"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FB61B7"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50E0685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12</w:t>
                            </w:r>
                          </w:p>
                        </w:tc>
                        <w:tc>
                          <w:tcPr>
                            <w:tcW w:w="0" w:type="auto"/>
                            <w:tcBorders>
                              <w:top w:val="single" w:sz="0" w:space="0" w:color="D3D3D3"/>
                              <w:left w:val="single" w:sz="0" w:space="0" w:color="D3D3D3"/>
                              <w:bottom w:val="single" w:sz="0" w:space="0" w:color="D3D3D3"/>
                              <w:right w:val="single" w:sz="0" w:space="0" w:color="D3D3D3"/>
                            </w:tcBorders>
                          </w:tcPr>
                          <w:p w14:paraId="4C0FE10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55</w:t>
                            </w:r>
                          </w:p>
                        </w:tc>
                        <w:tc>
                          <w:tcPr>
                            <w:tcW w:w="0" w:type="auto"/>
                            <w:tcBorders>
                              <w:top w:val="single" w:sz="0" w:space="0" w:color="D3D3D3"/>
                              <w:left w:val="single" w:sz="0" w:space="0" w:color="D3D3D3"/>
                              <w:bottom w:val="single" w:sz="0" w:space="0" w:color="D3D3D3"/>
                              <w:right w:val="single" w:sz="0" w:space="0" w:color="D3D3D3"/>
                            </w:tcBorders>
                          </w:tcPr>
                          <w:p w14:paraId="1838499F"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0.28 [0.11, 0.45]</w:t>
                            </w:r>
                          </w:p>
                        </w:tc>
                        <w:tc>
                          <w:tcPr>
                            <w:tcW w:w="0" w:type="auto"/>
                            <w:tcBorders>
                              <w:top w:val="single" w:sz="0" w:space="0" w:color="D3D3D3"/>
                              <w:left w:val="single" w:sz="0" w:space="0" w:color="D3D3D3"/>
                              <w:bottom w:val="single" w:sz="0" w:space="0" w:color="D3D3D3"/>
                              <w:right w:val="single" w:sz="0" w:space="0" w:color="D3D3D3"/>
                            </w:tcBorders>
                          </w:tcPr>
                          <w:p w14:paraId="426D133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0.007</w:t>
                            </w:r>
                          </w:p>
                        </w:tc>
                        <w:tc>
                          <w:tcPr>
                            <w:tcW w:w="0" w:type="auto"/>
                            <w:tcBorders>
                              <w:top w:val="single" w:sz="0" w:space="0" w:color="D3D3D3"/>
                              <w:left w:val="single" w:sz="0" w:space="0" w:color="D3D3D3"/>
                              <w:bottom w:val="single" w:sz="0" w:space="0" w:color="D3D3D3"/>
                              <w:right w:val="single" w:sz="0" w:space="0" w:color="D3D3D3"/>
                            </w:tcBorders>
                          </w:tcPr>
                          <w:p w14:paraId="6D86A5CD"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6.0</w:t>
                            </w:r>
                          </w:p>
                        </w:tc>
                        <w:tc>
                          <w:tcPr>
                            <w:tcW w:w="0" w:type="auto"/>
                            <w:tcBorders>
                              <w:top w:val="single" w:sz="0" w:space="0" w:color="D3D3D3"/>
                              <w:left w:val="single" w:sz="0" w:space="0" w:color="D3D3D3"/>
                              <w:bottom w:val="single" w:sz="0" w:space="0" w:color="D3D3D3"/>
                              <w:right w:val="single" w:sz="0" w:space="0" w:color="D3D3D3"/>
                            </w:tcBorders>
                          </w:tcPr>
                          <w:p w14:paraId="6193A999"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0.18</w:t>
                            </w:r>
                          </w:p>
                        </w:tc>
                        <w:tc>
                          <w:tcPr>
                            <w:tcW w:w="0" w:type="auto"/>
                            <w:tcBorders>
                              <w:top w:val="single" w:sz="0" w:space="0" w:color="D3D3D3"/>
                              <w:left w:val="single" w:sz="0" w:space="0" w:color="D3D3D3"/>
                              <w:bottom w:val="single" w:sz="0" w:space="0" w:color="D3D3D3"/>
                              <w:right w:val="single" w:sz="0" w:space="0" w:color="D3D3D3"/>
                            </w:tcBorders>
                          </w:tcPr>
                          <w:p w14:paraId="78DE43CC"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0.36 [0.15, 0.57]</w:t>
                            </w:r>
                          </w:p>
                        </w:tc>
                        <w:tc>
                          <w:tcPr>
                            <w:tcW w:w="0" w:type="auto"/>
                            <w:tcBorders>
                              <w:top w:val="single" w:sz="0" w:space="0" w:color="D3D3D3"/>
                              <w:left w:val="single" w:sz="0" w:space="0" w:color="D3D3D3"/>
                              <w:bottom w:val="single" w:sz="0" w:space="0" w:color="D3D3D3"/>
                              <w:right w:val="single" w:sz="0" w:space="0" w:color="D3D3D3"/>
                            </w:tcBorders>
                          </w:tcPr>
                          <w:p w14:paraId="01DBD490" w14:textId="77777777" w:rsidR="005C2A57" w:rsidRPr="003F43FB" w:rsidRDefault="005C2A57" w:rsidP="005C2A57">
                            <w:pPr>
                              <w:keepNext/>
                              <w:spacing w:after="60"/>
                              <w:rPr>
                                <w:rFonts w:ascii="Times New Roman" w:hAnsi="Times New Roman" w:cs="Times New Roman"/>
                                <w:b/>
                                <w:bCs/>
                                <w:i/>
                                <w:sz w:val="18"/>
                                <w:szCs w:val="20"/>
                              </w:rPr>
                            </w:pPr>
                            <w:r w:rsidRPr="003F43FB">
                              <w:rPr>
                                <w:rFonts w:ascii="Times New Roman" w:hAnsi="Times New Roman" w:cs="Times New Roman"/>
                                <w:b/>
                                <w:bCs/>
                                <w:sz w:val="20"/>
                              </w:rPr>
                              <w:t>0.009</w:t>
                            </w:r>
                          </w:p>
                        </w:tc>
                        <w:tc>
                          <w:tcPr>
                            <w:tcW w:w="0" w:type="auto"/>
                            <w:tcBorders>
                              <w:top w:val="single" w:sz="0" w:space="0" w:color="D3D3D3"/>
                              <w:left w:val="single" w:sz="0" w:space="0" w:color="D3D3D3"/>
                              <w:bottom w:val="single" w:sz="0" w:space="0" w:color="D3D3D3"/>
                              <w:right w:val="single" w:sz="0" w:space="0" w:color="D3D3D3"/>
                            </w:tcBorders>
                          </w:tcPr>
                          <w:p w14:paraId="697637B5"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3.8</w:t>
                            </w:r>
                          </w:p>
                        </w:tc>
                        <w:tc>
                          <w:tcPr>
                            <w:tcW w:w="0" w:type="auto"/>
                            <w:tcBorders>
                              <w:top w:val="single" w:sz="0" w:space="0" w:color="D3D3D3"/>
                              <w:left w:val="single" w:sz="0" w:space="0" w:color="D3D3D3"/>
                              <w:bottom w:val="single" w:sz="0" w:space="0" w:color="D3D3D3"/>
                              <w:right w:val="single" w:sz="0" w:space="0" w:color="D3D3D3"/>
                            </w:tcBorders>
                          </w:tcPr>
                          <w:p w14:paraId="7743F8B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0.15</w:t>
                            </w:r>
                          </w:p>
                        </w:tc>
                      </w:tr>
                      <w:tr w:rsidR="005C2A57" w14:paraId="572240BB"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4FBF0880" w14:textId="77777777" w:rsidR="005C2A57" w:rsidRPr="00B5620C" w:rsidRDefault="005C2A57" w:rsidP="005C2A57">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EB5FA27"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35</w:t>
                            </w:r>
                          </w:p>
                        </w:tc>
                        <w:tc>
                          <w:tcPr>
                            <w:tcW w:w="0" w:type="auto"/>
                            <w:tcBorders>
                              <w:top w:val="single" w:sz="0" w:space="0" w:color="D3D3D3"/>
                              <w:left w:val="single" w:sz="0" w:space="0" w:color="D3D3D3"/>
                              <w:bottom w:val="single" w:sz="2" w:space="0" w:color="D3D3D3"/>
                              <w:right w:val="single" w:sz="0" w:space="0" w:color="D3D3D3"/>
                            </w:tcBorders>
                          </w:tcPr>
                          <w:p w14:paraId="564A9A56"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150</w:t>
                            </w:r>
                          </w:p>
                        </w:tc>
                        <w:tc>
                          <w:tcPr>
                            <w:tcW w:w="0" w:type="auto"/>
                            <w:tcBorders>
                              <w:top w:val="single" w:sz="0" w:space="0" w:color="D3D3D3"/>
                              <w:left w:val="single" w:sz="0" w:space="0" w:color="D3D3D3"/>
                              <w:bottom w:val="single" w:sz="2" w:space="0" w:color="D3D3D3"/>
                              <w:right w:val="single" w:sz="0" w:space="0" w:color="D3D3D3"/>
                            </w:tcBorders>
                          </w:tcPr>
                          <w:p w14:paraId="070FABF0"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 [0.08, 0.23]</w:t>
                            </w:r>
                          </w:p>
                        </w:tc>
                        <w:tc>
                          <w:tcPr>
                            <w:tcW w:w="0" w:type="auto"/>
                            <w:tcBorders>
                              <w:top w:val="single" w:sz="0" w:space="0" w:color="D3D3D3"/>
                              <w:left w:val="single" w:sz="0" w:space="0" w:color="D3D3D3"/>
                              <w:bottom w:val="single" w:sz="2" w:space="0" w:color="D3D3D3"/>
                              <w:right w:val="single" w:sz="0" w:space="0" w:color="D3D3D3"/>
                            </w:tcBorders>
                          </w:tcPr>
                          <w:p w14:paraId="7F43CFBB"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0.000</w:t>
                            </w:r>
                          </w:p>
                        </w:tc>
                        <w:tc>
                          <w:tcPr>
                            <w:tcW w:w="0" w:type="auto"/>
                            <w:tcBorders>
                              <w:top w:val="single" w:sz="0" w:space="0" w:color="D3D3D3"/>
                              <w:left w:val="single" w:sz="0" w:space="0" w:color="D3D3D3"/>
                              <w:bottom w:val="single" w:sz="2" w:space="0" w:color="D3D3D3"/>
                              <w:right w:val="single" w:sz="0" w:space="0" w:color="D3D3D3"/>
                            </w:tcBorders>
                          </w:tcPr>
                          <w:p w14:paraId="678525F4"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19.7</w:t>
                            </w:r>
                          </w:p>
                        </w:tc>
                        <w:tc>
                          <w:tcPr>
                            <w:tcW w:w="0" w:type="auto"/>
                            <w:tcBorders>
                              <w:top w:val="single" w:sz="0" w:space="0" w:color="D3D3D3"/>
                              <w:left w:val="single" w:sz="0" w:space="0" w:color="D3D3D3"/>
                              <w:bottom w:val="single" w:sz="2" w:space="0" w:color="D3D3D3"/>
                              <w:right w:val="single" w:sz="0" w:space="0" w:color="D3D3D3"/>
                            </w:tcBorders>
                          </w:tcPr>
                          <w:p w14:paraId="7A0DE691"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0.21</w:t>
                            </w:r>
                          </w:p>
                        </w:tc>
                        <w:tc>
                          <w:tcPr>
                            <w:tcW w:w="0" w:type="auto"/>
                            <w:tcBorders>
                              <w:top w:val="single" w:sz="0" w:space="0" w:color="D3D3D3"/>
                              <w:left w:val="single" w:sz="0" w:space="0" w:color="D3D3D3"/>
                              <w:bottom w:val="single" w:sz="2" w:space="0" w:color="D3D3D3"/>
                              <w:right w:val="single" w:sz="0" w:space="0" w:color="D3D3D3"/>
                            </w:tcBorders>
                          </w:tcPr>
                          <w:p w14:paraId="02533C38"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0.25 [0, 0.5]</w:t>
                            </w:r>
                          </w:p>
                        </w:tc>
                        <w:tc>
                          <w:tcPr>
                            <w:tcW w:w="0" w:type="auto"/>
                            <w:tcBorders>
                              <w:top w:val="single" w:sz="0" w:space="0" w:color="D3D3D3"/>
                              <w:left w:val="single" w:sz="0" w:space="0" w:color="D3D3D3"/>
                              <w:bottom w:val="single" w:sz="2" w:space="0" w:color="D3D3D3"/>
                              <w:right w:val="single" w:sz="0" w:space="0" w:color="D3D3D3"/>
                            </w:tcBorders>
                          </w:tcPr>
                          <w:p w14:paraId="4E39E76A" w14:textId="77777777" w:rsidR="005C2A57" w:rsidRPr="003F43FB" w:rsidRDefault="005C2A57" w:rsidP="005C2A57">
                            <w:pPr>
                              <w:keepNext/>
                              <w:spacing w:after="60"/>
                              <w:rPr>
                                <w:rFonts w:ascii="Times New Roman" w:hAnsi="Times New Roman" w:cs="Times New Roman"/>
                                <w:i/>
                                <w:iCs/>
                                <w:sz w:val="18"/>
                                <w:szCs w:val="20"/>
                              </w:rPr>
                            </w:pPr>
                            <w:r w:rsidRPr="003F43FB">
                              <w:rPr>
                                <w:rFonts w:ascii="Times New Roman" w:hAnsi="Times New Roman" w:cs="Times New Roman"/>
                                <w:i/>
                                <w:iCs/>
                                <w:sz w:val="20"/>
                              </w:rPr>
                              <w:t>0.048</w:t>
                            </w:r>
                          </w:p>
                        </w:tc>
                        <w:tc>
                          <w:tcPr>
                            <w:tcW w:w="0" w:type="auto"/>
                            <w:tcBorders>
                              <w:top w:val="single" w:sz="0" w:space="0" w:color="D3D3D3"/>
                              <w:left w:val="single" w:sz="0" w:space="0" w:color="D3D3D3"/>
                              <w:bottom w:val="single" w:sz="2" w:space="0" w:color="D3D3D3"/>
                              <w:right w:val="single" w:sz="0" w:space="0" w:color="D3D3D3"/>
                            </w:tcBorders>
                          </w:tcPr>
                          <w:p w14:paraId="1E6FBAC2" w14:textId="77777777" w:rsidR="005C2A57" w:rsidRPr="003F43FB" w:rsidRDefault="005C2A57" w:rsidP="005C2A57">
                            <w:pPr>
                              <w:keepNext/>
                              <w:spacing w:after="60"/>
                              <w:rPr>
                                <w:rFonts w:ascii="Times New Roman" w:hAnsi="Times New Roman" w:cs="Times New Roman"/>
                                <w:b/>
                                <w:bCs/>
                                <w:sz w:val="18"/>
                                <w:szCs w:val="20"/>
                              </w:rPr>
                            </w:pPr>
                            <w:r w:rsidRPr="003F43FB">
                              <w:rPr>
                                <w:rFonts w:ascii="Times New Roman" w:hAnsi="Times New Roman" w:cs="Times New Roman"/>
                                <w:b/>
                                <w:bCs/>
                                <w:sz w:val="20"/>
                              </w:rPr>
                              <w:t>3.4</w:t>
                            </w:r>
                          </w:p>
                        </w:tc>
                        <w:tc>
                          <w:tcPr>
                            <w:tcW w:w="0" w:type="auto"/>
                            <w:tcBorders>
                              <w:top w:val="single" w:sz="0" w:space="0" w:color="D3D3D3"/>
                              <w:left w:val="single" w:sz="0" w:space="0" w:color="D3D3D3"/>
                              <w:bottom w:val="single" w:sz="2" w:space="0" w:color="D3D3D3"/>
                              <w:right w:val="single" w:sz="0" w:space="0" w:color="D3D3D3"/>
                            </w:tcBorders>
                          </w:tcPr>
                          <w:p w14:paraId="3F5C6883"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0.20</w:t>
                            </w:r>
                          </w:p>
                        </w:tc>
                      </w:tr>
                      <w:tr w:rsidR="005C2A57" w14:paraId="73C787E9"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81A294A" w14:textId="77777777" w:rsidR="005C2A57" w:rsidRPr="00B5620C" w:rsidRDefault="005C2A57" w:rsidP="005C2A57">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EAED02C"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3753574"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12905439"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9.67) = 2.32</w:t>
                            </w:r>
                          </w:p>
                        </w:tc>
                        <w:tc>
                          <w:tcPr>
                            <w:tcW w:w="0" w:type="auto"/>
                            <w:tcBorders>
                              <w:top w:val="single" w:sz="2" w:space="0" w:color="D3D3D3"/>
                              <w:left w:val="single" w:sz="2" w:space="0" w:color="D3D3D3"/>
                              <w:bottom w:val="single" w:sz="4" w:space="0" w:color="auto"/>
                              <w:right w:val="single" w:sz="2" w:space="0" w:color="D3D3D3"/>
                            </w:tcBorders>
                          </w:tcPr>
                          <w:p w14:paraId="45FBC13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0.160</w:t>
                            </w:r>
                          </w:p>
                        </w:tc>
                        <w:tc>
                          <w:tcPr>
                            <w:tcW w:w="0" w:type="auto"/>
                            <w:tcBorders>
                              <w:top w:val="single" w:sz="2" w:space="0" w:color="D3D3D3"/>
                              <w:left w:val="single" w:sz="2" w:space="0" w:color="D3D3D3"/>
                              <w:bottom w:val="single" w:sz="4" w:space="0" w:color="auto"/>
                              <w:right w:val="single" w:sz="2" w:space="0" w:color="D3D3D3"/>
                            </w:tcBorders>
                          </w:tcPr>
                          <w:p w14:paraId="662FF86D"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95A563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9A9ABE1" w14:textId="77777777" w:rsidR="005C2A57" w:rsidRPr="003F43FB" w:rsidRDefault="005C2A57" w:rsidP="005C2A57">
                            <w:pPr>
                              <w:keepNext/>
                              <w:spacing w:after="60"/>
                              <w:rPr>
                                <w:rFonts w:ascii="Times New Roman" w:hAnsi="Times New Roman" w:cs="Times New Roman"/>
                                <w:sz w:val="18"/>
                                <w:szCs w:val="20"/>
                              </w:rPr>
                            </w:pPr>
                            <w:proofErr w:type="gramStart"/>
                            <w:r w:rsidRPr="003F43FB">
                              <w:rPr>
                                <w:rFonts w:ascii="Times New Roman" w:hAnsi="Times New Roman" w:cs="Times New Roman"/>
                                <w:sz w:val="20"/>
                              </w:rPr>
                              <w:t>F(</w:t>
                            </w:r>
                            <w:proofErr w:type="gramEnd"/>
                            <w:r w:rsidRPr="003F43FB">
                              <w:rPr>
                                <w:rFonts w:ascii="Times New Roman" w:hAnsi="Times New Roman" w:cs="Times New Roman"/>
                                <w:sz w:val="20"/>
                              </w:rPr>
                              <w:t>1, 13.1) = 2.2</w:t>
                            </w:r>
                          </w:p>
                        </w:tc>
                        <w:tc>
                          <w:tcPr>
                            <w:tcW w:w="0" w:type="auto"/>
                            <w:tcBorders>
                              <w:top w:val="single" w:sz="2" w:space="0" w:color="D3D3D3"/>
                              <w:left w:val="single" w:sz="2" w:space="0" w:color="D3D3D3"/>
                              <w:bottom w:val="single" w:sz="4" w:space="0" w:color="auto"/>
                              <w:right w:val="single" w:sz="2" w:space="0" w:color="D3D3D3"/>
                            </w:tcBorders>
                          </w:tcPr>
                          <w:p w14:paraId="7D33D045" w14:textId="77777777" w:rsidR="005C2A57" w:rsidRPr="003F43FB" w:rsidRDefault="005C2A57" w:rsidP="005C2A57">
                            <w:pPr>
                              <w:keepNext/>
                              <w:spacing w:after="60"/>
                              <w:rPr>
                                <w:rFonts w:ascii="Times New Roman" w:hAnsi="Times New Roman" w:cs="Times New Roman"/>
                                <w:sz w:val="18"/>
                                <w:szCs w:val="20"/>
                              </w:rPr>
                            </w:pPr>
                            <w:r w:rsidRPr="003F43FB">
                              <w:rPr>
                                <w:rFonts w:ascii="Times New Roman" w:hAnsi="Times New Roman" w:cs="Times New Roman"/>
                                <w:sz w:val="20"/>
                              </w:rPr>
                              <w:t>0.162</w:t>
                            </w:r>
                          </w:p>
                        </w:tc>
                        <w:tc>
                          <w:tcPr>
                            <w:tcW w:w="0" w:type="auto"/>
                            <w:tcBorders>
                              <w:top w:val="single" w:sz="2" w:space="0" w:color="D3D3D3"/>
                              <w:left w:val="single" w:sz="2" w:space="0" w:color="D3D3D3"/>
                              <w:bottom w:val="single" w:sz="4" w:space="0" w:color="auto"/>
                              <w:right w:val="single" w:sz="2" w:space="0" w:color="D3D3D3"/>
                            </w:tcBorders>
                          </w:tcPr>
                          <w:p w14:paraId="47C9D8E2" w14:textId="77777777" w:rsidR="005C2A57" w:rsidRPr="003F43FB" w:rsidRDefault="005C2A57" w:rsidP="005C2A57">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25922CA5" w14:textId="77777777" w:rsidR="005C2A57" w:rsidRPr="003F43FB" w:rsidRDefault="005C2A57" w:rsidP="005C2A57">
                            <w:pPr>
                              <w:keepNext/>
                              <w:spacing w:after="60"/>
                              <w:rPr>
                                <w:rFonts w:ascii="Times New Roman" w:hAnsi="Times New Roman" w:cs="Times New Roman"/>
                                <w:sz w:val="18"/>
                                <w:szCs w:val="20"/>
                              </w:rPr>
                            </w:pPr>
                          </w:p>
                        </w:tc>
                      </w:tr>
                    </w:tbl>
                    <w:p w14:paraId="0601AA77" w14:textId="77777777" w:rsidR="005C2A57" w:rsidRPr="00A737D5" w:rsidRDefault="005C2A57" w:rsidP="005C2A57">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6CE40718" w14:textId="614FC1AC" w:rsidR="005C2A57" w:rsidRDefault="005C2A57"/>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01FB14AD">
                <wp:simplePos x="0" y="0"/>
                <wp:positionH relativeFrom="page">
                  <wp:align>right</wp:align>
                </wp:positionH>
                <wp:positionV relativeFrom="paragraph">
                  <wp:posOffset>614680</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77777777" w:rsidR="00F527A5" w:rsidRPr="002D643F" w:rsidRDefault="00F527A5" w:rsidP="00F527A5">
                            <w:pPr>
                              <w:jc w:val="both"/>
                            </w:pPr>
                            <w:r w:rsidRPr="00CE4192">
                              <w:rPr>
                                <w:b/>
                                <w:bCs/>
                              </w:rPr>
                              <w:t>TABLE 8</w:t>
                            </w:r>
                            <w:r>
                              <w:t xml:space="preserve"> Methodologically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89"/>
                              <w:gridCol w:w="656"/>
                              <w:gridCol w:w="635"/>
                              <w:gridCol w:w="1512"/>
                              <w:gridCol w:w="554"/>
                              <w:gridCol w:w="676"/>
                              <w:gridCol w:w="1426"/>
                              <w:gridCol w:w="2116"/>
                              <w:gridCol w:w="598"/>
                              <w:gridCol w:w="647"/>
                              <w:gridCol w:w="1170"/>
                            </w:tblGrid>
                            <w:tr w:rsidR="00F527A5" w14:paraId="74A9356E"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4148"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26"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60"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0"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6"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67"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60"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596"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60"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596"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0" w:type="auto"/>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167"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29.58) = 7.68</w:t>
                                  </w:r>
                                </w:p>
                              </w:tc>
                              <w:tc>
                                <w:tcPr>
                                  <w:tcW w:w="0" w:type="auto"/>
                                  <w:tcBorders>
                                    <w:top w:val="single" w:sz="0" w:space="0" w:color="D3D3D3"/>
                                    <w:left w:val="single" w:sz="0" w:space="0" w:color="D3D3D3"/>
                                    <w:bottom w:val="single" w:sz="0" w:space="0" w:color="D3D3D3"/>
                                    <w:right w:val="single" w:sz="0" w:space="0" w:color="D3D3D3"/>
                                  </w:tcBorders>
                                </w:tcPr>
                                <w:p w14:paraId="5ECCC3EA"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4C1B822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16.71) = 6.47</w:t>
                                  </w:r>
                                </w:p>
                              </w:tc>
                              <w:tc>
                                <w:tcPr>
                                  <w:tcW w:w="596" w:type="dxa"/>
                                  <w:tcBorders>
                                    <w:top w:val="single" w:sz="0" w:space="0" w:color="D3D3D3"/>
                                    <w:left w:val="single" w:sz="0" w:space="0" w:color="D3D3D3"/>
                                    <w:bottom w:val="single" w:sz="0" w:space="0" w:color="D3D3D3"/>
                                    <w:right w:val="single" w:sz="0" w:space="0" w:color="D3D3D3"/>
                                  </w:tcBorders>
                                </w:tcPr>
                                <w:p w14:paraId="565BDE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0.021</w:t>
                                  </w:r>
                                </w:p>
                              </w:tc>
                              <w:tc>
                                <w:tcPr>
                                  <w:tcW w:w="0" w:type="auto"/>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60"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2110"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596"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0" w:type="auto"/>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167"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60"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7.03) = 0.74</w:t>
                                  </w:r>
                                </w:p>
                              </w:tc>
                              <w:tc>
                                <w:tcPr>
                                  <w:tcW w:w="0" w:type="auto"/>
                                  <w:tcBorders>
                                    <w:top w:val="single" w:sz="0" w:space="0" w:color="D3D3D3"/>
                                    <w:left w:val="single" w:sz="0" w:space="0" w:color="D3D3D3"/>
                                    <w:bottom w:val="single" w:sz="0" w:space="0" w:color="D3D3D3"/>
                                    <w:right w:val="single" w:sz="0" w:space="0" w:color="D3D3D3"/>
                                  </w:tcBorders>
                                </w:tcPr>
                                <w:p w14:paraId="2F199F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0.418</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544247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9.76) = 0.46</w:t>
                                  </w:r>
                                </w:p>
                              </w:tc>
                              <w:tc>
                                <w:tcPr>
                                  <w:tcW w:w="596" w:type="dxa"/>
                                  <w:tcBorders>
                                    <w:top w:val="single" w:sz="0" w:space="0" w:color="D3D3D3"/>
                                    <w:left w:val="single" w:sz="0" w:space="0" w:color="D3D3D3"/>
                                    <w:bottom w:val="single" w:sz="0" w:space="0" w:color="D3D3D3"/>
                                    <w:right w:val="single" w:sz="0" w:space="0" w:color="D3D3D3"/>
                                  </w:tcBorders>
                                </w:tcPr>
                                <w:p w14:paraId="0237FA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0.514</w:t>
                                  </w:r>
                                </w:p>
                              </w:tc>
                              <w:tc>
                                <w:tcPr>
                                  <w:tcW w:w="0" w:type="auto"/>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60"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596"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167"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60"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596"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0" w:type="auto"/>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167"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22.74) = 5.26</w:t>
                                  </w:r>
                                </w:p>
                              </w:tc>
                              <w:tc>
                                <w:tcPr>
                                  <w:tcW w:w="0" w:type="auto"/>
                                  <w:tcBorders>
                                    <w:top w:val="single" w:sz="0" w:space="0" w:color="D3D3D3"/>
                                    <w:left w:val="single" w:sz="0" w:space="0" w:color="D3D3D3"/>
                                    <w:bottom w:val="single" w:sz="0" w:space="0" w:color="D3D3D3"/>
                                    <w:right w:val="single" w:sz="0" w:space="0" w:color="D3D3D3"/>
                                  </w:tcBorders>
                                </w:tcPr>
                                <w:p w14:paraId="5848D2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0.031</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C08AB6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16.5) = 0.96</w:t>
                                  </w:r>
                                </w:p>
                              </w:tc>
                              <w:tc>
                                <w:tcPr>
                                  <w:tcW w:w="596" w:type="dxa"/>
                                  <w:tcBorders>
                                    <w:top w:val="single" w:sz="0" w:space="0" w:color="D3D3D3"/>
                                    <w:left w:val="single" w:sz="0" w:space="0" w:color="D3D3D3"/>
                                    <w:bottom w:val="single" w:sz="0" w:space="0" w:color="D3D3D3"/>
                                    <w:right w:val="single" w:sz="0" w:space="0" w:color="D3D3D3"/>
                                  </w:tcBorders>
                                </w:tcPr>
                                <w:p w14:paraId="23A4B28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0.340</w:t>
                                  </w:r>
                                </w:p>
                              </w:tc>
                              <w:tc>
                                <w:tcPr>
                                  <w:tcW w:w="0" w:type="auto"/>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60"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2110"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596"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167"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60"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2110"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0" w:type="auto"/>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167"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7.12) = 0.7</w:t>
                                  </w:r>
                                </w:p>
                              </w:tc>
                              <w:tc>
                                <w:tcPr>
                                  <w:tcW w:w="0" w:type="auto"/>
                                  <w:tcBorders>
                                    <w:top w:val="single" w:sz="0" w:space="0" w:color="D3D3D3"/>
                                    <w:left w:val="single" w:sz="0" w:space="0" w:color="D3D3D3"/>
                                    <w:bottom w:val="single" w:sz="0" w:space="0" w:color="D3D3D3"/>
                                    <w:right w:val="single" w:sz="0" w:space="0" w:color="D3D3D3"/>
                                  </w:tcBorders>
                                </w:tcPr>
                                <w:p w14:paraId="15F765C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0.431</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DCB222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10.89) = 0.02</w:t>
                                  </w:r>
                                </w:p>
                              </w:tc>
                              <w:tc>
                                <w:tcPr>
                                  <w:tcW w:w="596" w:type="dxa"/>
                                  <w:tcBorders>
                                    <w:top w:val="single" w:sz="0" w:space="0" w:color="D3D3D3"/>
                                    <w:left w:val="single" w:sz="0" w:space="0" w:color="D3D3D3"/>
                                    <w:bottom w:val="single" w:sz="0" w:space="0" w:color="D3D3D3"/>
                                    <w:right w:val="single" w:sz="0" w:space="0" w:color="D3D3D3"/>
                                  </w:tcBorders>
                                </w:tcPr>
                                <w:p w14:paraId="74EA53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0.894</w:t>
                                  </w:r>
                                </w:p>
                              </w:tc>
                              <w:tc>
                                <w:tcPr>
                                  <w:tcW w:w="0" w:type="auto"/>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60"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2110"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596"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0" w:type="auto"/>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167"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60"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596"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60"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2110"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596"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0" w:type="auto"/>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167"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2.46) = 3.3</w:t>
                                  </w:r>
                                </w:p>
                              </w:tc>
                              <w:tc>
                                <w:tcPr>
                                  <w:tcW w:w="0" w:type="auto"/>
                                  <w:tcBorders>
                                    <w:top w:val="single" w:sz="0" w:space="0" w:color="D3D3D3"/>
                                    <w:left w:val="single" w:sz="0" w:space="0" w:color="D3D3D3"/>
                                    <w:bottom w:val="single" w:sz="0" w:space="0" w:color="D3D3D3"/>
                                    <w:right w:val="single" w:sz="0" w:space="0" w:color="D3D3D3"/>
                                  </w:tcBorders>
                                </w:tcPr>
                                <w:p w14:paraId="740E34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0.201</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FC9788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3.71) = 0.89</w:t>
                                  </w:r>
                                </w:p>
                              </w:tc>
                              <w:tc>
                                <w:tcPr>
                                  <w:tcW w:w="596" w:type="dxa"/>
                                  <w:tcBorders>
                                    <w:top w:val="single" w:sz="0" w:space="0" w:color="D3D3D3"/>
                                    <w:left w:val="single" w:sz="0" w:space="0" w:color="D3D3D3"/>
                                    <w:bottom w:val="single" w:sz="0" w:space="0" w:color="D3D3D3"/>
                                    <w:right w:val="single" w:sz="0" w:space="0" w:color="D3D3D3"/>
                                  </w:tcBorders>
                                </w:tcPr>
                                <w:p w14:paraId="4F20A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0.482</w:t>
                                  </w:r>
                                </w:p>
                              </w:tc>
                              <w:tc>
                                <w:tcPr>
                                  <w:tcW w:w="0" w:type="auto"/>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60"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596"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167"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60"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596"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17.97) = 0</w:t>
                                  </w: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2" w:space="0" w:color="D3D3D3"/>
                                    <w:left w:val="single" w:sz="2" w:space="0" w:color="D3D3D3"/>
                                    <w:bottom w:val="single" w:sz="4" w:space="0" w:color="auto"/>
                                    <w:right w:val="single" w:sz="2" w:space="0" w:color="D3D3D3"/>
                                  </w:tcBorders>
                                </w:tcPr>
                                <w:p w14:paraId="56A3BA7A"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7.95) = 1</w:t>
                                  </w:r>
                                </w:p>
                              </w:tc>
                              <w:tc>
                                <w:tcPr>
                                  <w:tcW w:w="596" w:type="dxa"/>
                                  <w:tcBorders>
                                    <w:top w:val="single" w:sz="2" w:space="0" w:color="D3D3D3"/>
                                    <w:left w:val="single" w:sz="2" w:space="0" w:color="D3D3D3"/>
                                    <w:bottom w:val="single" w:sz="4" w:space="0" w:color="auto"/>
                                    <w:right w:val="single" w:sz="2" w:space="0" w:color="D3D3D3"/>
                                  </w:tcBorders>
                                </w:tcPr>
                                <w:p w14:paraId="6235BF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0.347</w:t>
                                  </w:r>
                                </w:p>
                              </w:tc>
                              <w:tc>
                                <w:tcPr>
                                  <w:tcW w:w="0" w:type="auto"/>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577.75pt;margin-top:48.4pt;width:628.95pt;height:533.55pt;rotation:-90;z-index:2516746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" stroked="f">
                <v:textbox>
                  <w:txbxContent>
                    <w:p w14:paraId="67A02A2A" w14:textId="77777777" w:rsidR="00F527A5" w:rsidRPr="002D643F" w:rsidRDefault="00F527A5" w:rsidP="00F527A5">
                      <w:pPr>
                        <w:jc w:val="both"/>
                      </w:pPr>
                      <w:r w:rsidRPr="00CE4192">
                        <w:rPr>
                          <w:b/>
                          <w:bCs/>
                        </w:rPr>
                        <w:t>TABLE 8</w:t>
                      </w:r>
                      <w:r>
                        <w:t xml:space="preserve"> Methodologically informed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89"/>
                        <w:gridCol w:w="656"/>
                        <w:gridCol w:w="635"/>
                        <w:gridCol w:w="1512"/>
                        <w:gridCol w:w="554"/>
                        <w:gridCol w:w="676"/>
                        <w:gridCol w:w="1426"/>
                        <w:gridCol w:w="2116"/>
                        <w:gridCol w:w="598"/>
                        <w:gridCol w:w="647"/>
                        <w:gridCol w:w="1170"/>
                      </w:tblGrid>
                      <w:tr w:rsidR="00F527A5" w14:paraId="74A9356E"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4148"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26"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60"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0"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6"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67"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60"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596"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60"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596"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0" w:type="auto"/>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167"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29.58) = 7.68</w:t>
                            </w:r>
                          </w:p>
                        </w:tc>
                        <w:tc>
                          <w:tcPr>
                            <w:tcW w:w="0" w:type="auto"/>
                            <w:tcBorders>
                              <w:top w:val="single" w:sz="0" w:space="0" w:color="D3D3D3"/>
                              <w:left w:val="single" w:sz="0" w:space="0" w:color="D3D3D3"/>
                              <w:bottom w:val="single" w:sz="0" w:space="0" w:color="D3D3D3"/>
                              <w:right w:val="single" w:sz="0" w:space="0" w:color="D3D3D3"/>
                            </w:tcBorders>
                          </w:tcPr>
                          <w:p w14:paraId="5ECCC3EA"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4C1B822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16.71) = 6.47</w:t>
                            </w:r>
                          </w:p>
                        </w:tc>
                        <w:tc>
                          <w:tcPr>
                            <w:tcW w:w="596" w:type="dxa"/>
                            <w:tcBorders>
                              <w:top w:val="single" w:sz="0" w:space="0" w:color="D3D3D3"/>
                              <w:left w:val="single" w:sz="0" w:space="0" w:color="D3D3D3"/>
                              <w:bottom w:val="single" w:sz="0" w:space="0" w:color="D3D3D3"/>
                              <w:right w:val="single" w:sz="0" w:space="0" w:color="D3D3D3"/>
                            </w:tcBorders>
                          </w:tcPr>
                          <w:p w14:paraId="565BDE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0.021</w:t>
                            </w:r>
                          </w:p>
                        </w:tc>
                        <w:tc>
                          <w:tcPr>
                            <w:tcW w:w="0" w:type="auto"/>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60"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2110"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596"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0" w:type="auto"/>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167"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60"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7.03) = 0.74</w:t>
                            </w:r>
                          </w:p>
                        </w:tc>
                        <w:tc>
                          <w:tcPr>
                            <w:tcW w:w="0" w:type="auto"/>
                            <w:tcBorders>
                              <w:top w:val="single" w:sz="0" w:space="0" w:color="D3D3D3"/>
                              <w:left w:val="single" w:sz="0" w:space="0" w:color="D3D3D3"/>
                              <w:bottom w:val="single" w:sz="0" w:space="0" w:color="D3D3D3"/>
                              <w:right w:val="single" w:sz="0" w:space="0" w:color="D3D3D3"/>
                            </w:tcBorders>
                          </w:tcPr>
                          <w:p w14:paraId="2F199F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0.418</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544247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9.76) = 0.46</w:t>
                            </w:r>
                          </w:p>
                        </w:tc>
                        <w:tc>
                          <w:tcPr>
                            <w:tcW w:w="596" w:type="dxa"/>
                            <w:tcBorders>
                              <w:top w:val="single" w:sz="0" w:space="0" w:color="D3D3D3"/>
                              <w:left w:val="single" w:sz="0" w:space="0" w:color="D3D3D3"/>
                              <w:bottom w:val="single" w:sz="0" w:space="0" w:color="D3D3D3"/>
                              <w:right w:val="single" w:sz="0" w:space="0" w:color="D3D3D3"/>
                            </w:tcBorders>
                          </w:tcPr>
                          <w:p w14:paraId="0237FA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0.514</w:t>
                            </w:r>
                          </w:p>
                        </w:tc>
                        <w:tc>
                          <w:tcPr>
                            <w:tcW w:w="0" w:type="auto"/>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60"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596"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167"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60"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2110"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596"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0" w:type="auto"/>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167"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22.74) = 5.26</w:t>
                            </w:r>
                          </w:p>
                        </w:tc>
                        <w:tc>
                          <w:tcPr>
                            <w:tcW w:w="0" w:type="auto"/>
                            <w:tcBorders>
                              <w:top w:val="single" w:sz="0" w:space="0" w:color="D3D3D3"/>
                              <w:left w:val="single" w:sz="0" w:space="0" w:color="D3D3D3"/>
                              <w:bottom w:val="single" w:sz="0" w:space="0" w:color="D3D3D3"/>
                              <w:right w:val="single" w:sz="0" w:space="0" w:color="D3D3D3"/>
                            </w:tcBorders>
                          </w:tcPr>
                          <w:p w14:paraId="5848D2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0.031</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6C08AB6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16.5) = 0.96</w:t>
                            </w:r>
                          </w:p>
                        </w:tc>
                        <w:tc>
                          <w:tcPr>
                            <w:tcW w:w="596" w:type="dxa"/>
                            <w:tcBorders>
                              <w:top w:val="single" w:sz="0" w:space="0" w:color="D3D3D3"/>
                              <w:left w:val="single" w:sz="0" w:space="0" w:color="D3D3D3"/>
                              <w:bottom w:val="single" w:sz="0" w:space="0" w:color="D3D3D3"/>
                              <w:right w:val="single" w:sz="0" w:space="0" w:color="D3D3D3"/>
                            </w:tcBorders>
                          </w:tcPr>
                          <w:p w14:paraId="23A4B28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0.340</w:t>
                            </w:r>
                          </w:p>
                        </w:tc>
                        <w:tc>
                          <w:tcPr>
                            <w:tcW w:w="0" w:type="auto"/>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60"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2110"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596"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167"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60"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2110"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596"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0" w:type="auto"/>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167"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7.12) = 0.7</w:t>
                            </w:r>
                          </w:p>
                        </w:tc>
                        <w:tc>
                          <w:tcPr>
                            <w:tcW w:w="0" w:type="auto"/>
                            <w:tcBorders>
                              <w:top w:val="single" w:sz="0" w:space="0" w:color="D3D3D3"/>
                              <w:left w:val="single" w:sz="0" w:space="0" w:color="D3D3D3"/>
                              <w:bottom w:val="single" w:sz="0" w:space="0" w:color="D3D3D3"/>
                              <w:right w:val="single" w:sz="0" w:space="0" w:color="D3D3D3"/>
                            </w:tcBorders>
                          </w:tcPr>
                          <w:p w14:paraId="15F765C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0.431</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7DCB2228"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10.89) = 0.02</w:t>
                            </w:r>
                          </w:p>
                        </w:tc>
                        <w:tc>
                          <w:tcPr>
                            <w:tcW w:w="596" w:type="dxa"/>
                            <w:tcBorders>
                              <w:top w:val="single" w:sz="0" w:space="0" w:color="D3D3D3"/>
                              <w:left w:val="single" w:sz="0" w:space="0" w:color="D3D3D3"/>
                              <w:bottom w:val="single" w:sz="0" w:space="0" w:color="D3D3D3"/>
                              <w:right w:val="single" w:sz="0" w:space="0" w:color="D3D3D3"/>
                            </w:tcBorders>
                          </w:tcPr>
                          <w:p w14:paraId="74EA53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0.894</w:t>
                            </w:r>
                          </w:p>
                        </w:tc>
                        <w:tc>
                          <w:tcPr>
                            <w:tcW w:w="0" w:type="auto"/>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60"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2110"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596"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0" w:type="auto"/>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167"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60"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596"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167"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60"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2110"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596"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0" w:type="auto"/>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167"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2.46) = 3.3</w:t>
                            </w:r>
                          </w:p>
                        </w:tc>
                        <w:tc>
                          <w:tcPr>
                            <w:tcW w:w="0" w:type="auto"/>
                            <w:tcBorders>
                              <w:top w:val="single" w:sz="0" w:space="0" w:color="D3D3D3"/>
                              <w:left w:val="single" w:sz="0" w:space="0" w:color="D3D3D3"/>
                              <w:bottom w:val="single" w:sz="0" w:space="0" w:color="D3D3D3"/>
                              <w:right w:val="single" w:sz="0" w:space="0" w:color="D3D3D3"/>
                            </w:tcBorders>
                          </w:tcPr>
                          <w:p w14:paraId="740E34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0.201</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5FC97880"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2, 3.71) = 0.89</w:t>
                            </w:r>
                          </w:p>
                        </w:tc>
                        <w:tc>
                          <w:tcPr>
                            <w:tcW w:w="596" w:type="dxa"/>
                            <w:tcBorders>
                              <w:top w:val="single" w:sz="0" w:space="0" w:color="D3D3D3"/>
                              <w:left w:val="single" w:sz="0" w:space="0" w:color="D3D3D3"/>
                              <w:bottom w:val="single" w:sz="0" w:space="0" w:color="D3D3D3"/>
                              <w:right w:val="single" w:sz="0" w:space="0" w:color="D3D3D3"/>
                            </w:tcBorders>
                          </w:tcPr>
                          <w:p w14:paraId="4F20A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0.482</w:t>
                            </w:r>
                          </w:p>
                        </w:tc>
                        <w:tc>
                          <w:tcPr>
                            <w:tcW w:w="0" w:type="auto"/>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596"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60"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2110"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596"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167"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60"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2110"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596"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167"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17.97) = 0</w:t>
                            </w:r>
                          </w:p>
                        </w:tc>
                        <w:tc>
                          <w:tcPr>
                            <w:tcW w:w="0" w:type="auto"/>
                            <w:tcBorders>
                              <w:top w:val="single" w:sz="2" w:space="0" w:color="D3D3D3"/>
                              <w:left w:val="single" w:sz="2" w:space="0" w:color="D3D3D3"/>
                              <w:bottom w:val="single" w:sz="4" w:space="0" w:color="auto"/>
                              <w:right w:val="single" w:sz="2" w:space="0" w:color="D3D3D3"/>
                            </w:tcBorders>
                          </w:tcPr>
                          <w:p w14:paraId="198421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0.949</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60"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2110" w:type="dxa"/>
                            <w:tcBorders>
                              <w:top w:val="single" w:sz="2" w:space="0" w:color="D3D3D3"/>
                              <w:left w:val="single" w:sz="2" w:space="0" w:color="D3D3D3"/>
                              <w:bottom w:val="single" w:sz="4" w:space="0" w:color="auto"/>
                              <w:right w:val="single" w:sz="2" w:space="0" w:color="D3D3D3"/>
                            </w:tcBorders>
                          </w:tcPr>
                          <w:p w14:paraId="56A3BA7A" w14:textId="77777777" w:rsidR="00F527A5" w:rsidRPr="003F43FB" w:rsidRDefault="00F527A5" w:rsidP="00F527A5">
                            <w:pPr>
                              <w:keepNext/>
                              <w:spacing w:after="60"/>
                              <w:rPr>
                                <w:rFonts w:ascii="Times New Roman" w:hAnsi="Times New Roman" w:cs="Times New Roman"/>
                                <w:sz w:val="18"/>
                                <w:szCs w:val="18"/>
                              </w:rPr>
                            </w:pPr>
                            <w:proofErr w:type="gramStart"/>
                            <w:r w:rsidRPr="003F43FB">
                              <w:rPr>
                                <w:rFonts w:ascii="Times New Roman" w:hAnsi="Times New Roman" w:cs="Times New Roman"/>
                                <w:sz w:val="18"/>
                                <w:szCs w:val="18"/>
                              </w:rPr>
                              <w:t>F(</w:t>
                            </w:r>
                            <w:proofErr w:type="gramEnd"/>
                            <w:r w:rsidRPr="003F43FB">
                              <w:rPr>
                                <w:rFonts w:ascii="Times New Roman" w:hAnsi="Times New Roman" w:cs="Times New Roman"/>
                                <w:sz w:val="18"/>
                                <w:szCs w:val="18"/>
                              </w:rPr>
                              <w:t>1, 7.95) = 1</w:t>
                            </w:r>
                          </w:p>
                        </w:tc>
                        <w:tc>
                          <w:tcPr>
                            <w:tcW w:w="596" w:type="dxa"/>
                            <w:tcBorders>
                              <w:top w:val="single" w:sz="2" w:space="0" w:color="D3D3D3"/>
                              <w:left w:val="single" w:sz="2" w:space="0" w:color="D3D3D3"/>
                              <w:bottom w:val="single" w:sz="4" w:space="0" w:color="auto"/>
                              <w:right w:val="single" w:sz="2" w:space="0" w:color="D3D3D3"/>
                            </w:tcBorders>
                          </w:tcPr>
                          <w:p w14:paraId="6235BF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0.347</w:t>
                            </w:r>
                          </w:p>
                        </w:tc>
                        <w:tc>
                          <w:tcPr>
                            <w:tcW w:w="0" w:type="auto"/>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167"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77777777" w:rsidR="007E301D" w:rsidRPr="002D643F" w:rsidRDefault="007E301D" w:rsidP="007E301D">
                            <w:pPr>
                              <w:jc w:val="both"/>
                            </w:pPr>
                            <w:r w:rsidRPr="00CE4192">
                              <w:rPr>
                                <w:b/>
                                <w:bCs/>
                              </w:rPr>
                              <w:t>TABLE 9</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77777777" w:rsidR="007E301D" w:rsidRPr="002D643F" w:rsidRDefault="007E301D" w:rsidP="007E301D">
                      <w:pPr>
                        <w:jc w:val="both"/>
                      </w:pPr>
                      <w:r w:rsidRPr="00CE4192">
                        <w:rPr>
                          <w:b/>
                          <w:bCs/>
                        </w:rPr>
                        <w:t>TABLE 9</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77777777" w:rsidR="00664011" w:rsidRPr="002D643F" w:rsidRDefault="00664011" w:rsidP="00664011">
                            <w:pPr>
                              <w:jc w:val="both"/>
                            </w:pPr>
                            <w:r w:rsidRPr="00CE4192">
                              <w:rPr>
                                <w:b/>
                                <w:bCs/>
                              </w:rPr>
                              <w:t xml:space="preserve">TABLE </w:t>
                            </w:r>
                            <w:r>
                              <w:rPr>
                                <w:b/>
                                <w:bCs/>
                              </w:rPr>
                              <w:t>10</w:t>
                            </w:r>
                            <w:r w:rsidRPr="00EA2599">
                              <w:t xml:space="preserve"> </w:t>
                            </w:r>
                            <w:r>
                              <w:t xml:space="preserve">Theoretically informed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77777777" w:rsidR="00664011" w:rsidRPr="002D643F" w:rsidRDefault="00664011" w:rsidP="00664011">
                      <w:pPr>
                        <w:jc w:val="both"/>
                      </w:pPr>
                      <w:r w:rsidRPr="00CE4192">
                        <w:rPr>
                          <w:b/>
                          <w:bCs/>
                        </w:rPr>
                        <w:t xml:space="preserve">TABLE </w:t>
                      </w:r>
                      <w:r>
                        <w:rPr>
                          <w:b/>
                          <w:bCs/>
                        </w:rPr>
                        <w:t>10</w:t>
                      </w:r>
                      <w:r w:rsidRPr="00EA2599">
                        <w:t xml:space="preserve"> </w:t>
                      </w:r>
                      <w:r>
                        <w:t xml:space="preserve">Theoretically informed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63"/>
                        <w:gridCol w:w="802"/>
                        <w:gridCol w:w="777"/>
                        <w:gridCol w:w="1620"/>
                        <w:gridCol w:w="601"/>
                        <w:gridCol w:w="789"/>
                        <w:gridCol w:w="1306"/>
                        <w:gridCol w:w="1620"/>
                        <w:gridCol w:w="601"/>
                        <w:gridCol w:w="789"/>
                        <w:gridCol w:w="1174"/>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63B8DFD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14.26) = 1.02</w:t>
                            </w:r>
                          </w:p>
                        </w:tc>
                        <w:tc>
                          <w:tcPr>
                            <w:tcW w:w="0" w:type="auto"/>
                            <w:tcBorders>
                              <w:top w:val="single" w:sz="0" w:space="0" w:color="D3D3D3"/>
                              <w:left w:val="single" w:sz="0" w:space="0" w:color="D3D3D3"/>
                              <w:bottom w:val="single" w:sz="0" w:space="0" w:color="D3D3D3"/>
                              <w:right w:val="single" w:sz="0" w:space="0" w:color="D3D3D3"/>
                            </w:tcBorders>
                          </w:tcPr>
                          <w:p w14:paraId="134D919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0.411</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3, 11.33) = 0.16</w:t>
                            </w:r>
                          </w:p>
                        </w:tc>
                        <w:tc>
                          <w:tcPr>
                            <w:tcW w:w="0" w:type="auto"/>
                            <w:tcBorders>
                              <w:top w:val="single" w:sz="0" w:space="0" w:color="D3D3D3"/>
                              <w:left w:val="single" w:sz="0" w:space="0" w:color="D3D3D3"/>
                              <w:bottom w:val="single" w:sz="0" w:space="0" w:color="D3D3D3"/>
                              <w:right w:val="single" w:sz="0" w:space="0" w:color="D3D3D3"/>
                            </w:tcBorders>
                          </w:tcPr>
                          <w:p w14:paraId="3AE747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0.920</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10.68) = 3.16</w:t>
                            </w:r>
                          </w:p>
                        </w:tc>
                        <w:tc>
                          <w:tcPr>
                            <w:tcW w:w="0" w:type="auto"/>
                            <w:tcBorders>
                              <w:top w:val="single" w:sz="0" w:space="0" w:color="D3D3D3"/>
                              <w:left w:val="single" w:sz="0" w:space="0" w:color="D3D3D3"/>
                              <w:bottom w:val="single" w:sz="0" w:space="0" w:color="D3D3D3"/>
                              <w:right w:val="single" w:sz="0" w:space="0" w:color="D3D3D3"/>
                            </w:tcBorders>
                          </w:tcPr>
                          <w:p w14:paraId="44B45F8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0.104</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12.87) = 1.44</w:t>
                            </w:r>
                          </w:p>
                        </w:tc>
                        <w:tc>
                          <w:tcPr>
                            <w:tcW w:w="0" w:type="auto"/>
                            <w:tcBorders>
                              <w:top w:val="single" w:sz="2" w:space="0" w:color="D3D3D3"/>
                              <w:left w:val="single" w:sz="2" w:space="0" w:color="D3D3D3"/>
                              <w:bottom w:val="single" w:sz="4" w:space="0" w:color="auto"/>
                              <w:right w:val="single" w:sz="2" w:space="0" w:color="D3D3D3"/>
                            </w:tcBorders>
                          </w:tcPr>
                          <w:p w14:paraId="409E9E6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0.251</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12.1) = 0.48</w:t>
                            </w:r>
                          </w:p>
                        </w:tc>
                        <w:tc>
                          <w:tcPr>
                            <w:tcW w:w="0" w:type="auto"/>
                            <w:tcBorders>
                              <w:top w:val="single" w:sz="2" w:space="0" w:color="D3D3D3"/>
                              <w:left w:val="single" w:sz="2" w:space="0" w:color="D3D3D3"/>
                              <w:bottom w:val="single" w:sz="4" w:space="0" w:color="auto"/>
                              <w:right w:val="single" w:sz="2" w:space="0" w:color="D3D3D3"/>
                            </w:tcBorders>
                          </w:tcPr>
                          <w:p w14:paraId="51255B4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0.500</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7EA1AEE8" w14:textId="77777777" w:rsidR="00664011" w:rsidRPr="00B1123A" w:rsidRDefault="00664011" w:rsidP="00664011">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77777777" w:rsidR="00E4345D" w:rsidRPr="002D643F" w:rsidRDefault="00E4345D" w:rsidP="00E4345D">
                            <w:pPr>
                              <w:jc w:val="both"/>
                            </w:pPr>
                            <w:r w:rsidRPr="00CE4192">
                              <w:rPr>
                                <w:b/>
                                <w:bCs/>
                              </w:rPr>
                              <w:t>TABLE</w:t>
                            </w:r>
                            <w:r>
                              <w:rPr>
                                <w:b/>
                                <w:bCs/>
                              </w:rPr>
                              <w:t xml:space="preserve"> 11</w:t>
                            </w:r>
                            <w:r w:rsidRPr="00EA2599">
                              <w:t xml:space="preserve"> </w:t>
                            </w:r>
                            <w:r>
                              <w:t xml:space="preserve">Methodologically informed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77777777" w:rsidR="00E4345D" w:rsidRPr="002D643F" w:rsidRDefault="00E4345D" w:rsidP="00E4345D">
                      <w:pPr>
                        <w:jc w:val="both"/>
                      </w:pPr>
                      <w:r w:rsidRPr="00CE4192">
                        <w:rPr>
                          <w:b/>
                          <w:bCs/>
                        </w:rPr>
                        <w:t>TABLE</w:t>
                      </w:r>
                      <w:r>
                        <w:rPr>
                          <w:b/>
                          <w:bCs/>
                        </w:rPr>
                        <w:t xml:space="preserve"> 11</w:t>
                      </w:r>
                      <w:r w:rsidRPr="00EA2599">
                        <w:t xml:space="preserve"> </w:t>
                      </w:r>
                      <w:r>
                        <w:t xml:space="preserve">Methodologically informed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32.94) = 0.16</w:t>
                            </w:r>
                          </w:p>
                        </w:tc>
                        <w:tc>
                          <w:tcPr>
                            <w:tcW w:w="0" w:type="auto"/>
                            <w:tcBorders>
                              <w:top w:val="single" w:sz="0" w:space="0" w:color="D3D3D3"/>
                              <w:left w:val="single" w:sz="0" w:space="0" w:color="D3D3D3"/>
                              <w:bottom w:val="single" w:sz="0" w:space="0" w:color="D3D3D3"/>
                              <w:right w:val="single" w:sz="0" w:space="0" w:color="D3D3D3"/>
                            </w:tcBorders>
                          </w:tcPr>
                          <w:p w14:paraId="793A3A70" w14:textId="77777777"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0.691</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14.79) = 1.88</w:t>
                            </w:r>
                          </w:p>
                        </w:tc>
                        <w:tc>
                          <w:tcPr>
                            <w:tcW w:w="599" w:type="dxa"/>
                            <w:tcBorders>
                              <w:top w:val="single" w:sz="0" w:space="0" w:color="D3D3D3"/>
                              <w:left w:val="single" w:sz="0" w:space="0" w:color="D3D3D3"/>
                              <w:bottom w:val="single" w:sz="0" w:space="0" w:color="D3D3D3"/>
                              <w:right w:val="single" w:sz="0" w:space="0" w:color="D3D3D3"/>
                            </w:tcBorders>
                          </w:tcPr>
                          <w:p w14:paraId="633F4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0.191</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17.02) = 4.12</w:t>
                            </w:r>
                          </w:p>
                        </w:tc>
                        <w:tc>
                          <w:tcPr>
                            <w:tcW w:w="0" w:type="auto"/>
                            <w:tcBorders>
                              <w:top w:val="single" w:sz="0" w:space="0" w:color="D3D3D3"/>
                              <w:left w:val="single" w:sz="0" w:space="0" w:color="D3D3D3"/>
                              <w:bottom w:val="single" w:sz="0" w:space="0" w:color="D3D3D3"/>
                              <w:right w:val="single" w:sz="0" w:space="0" w:color="D3D3D3"/>
                            </w:tcBorders>
                          </w:tcPr>
                          <w:p w14:paraId="464C5E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0.058</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13.85) = 1.42</w:t>
                            </w:r>
                          </w:p>
                        </w:tc>
                        <w:tc>
                          <w:tcPr>
                            <w:tcW w:w="599" w:type="dxa"/>
                            <w:tcBorders>
                              <w:top w:val="single" w:sz="0" w:space="0" w:color="D3D3D3"/>
                              <w:left w:val="single" w:sz="0" w:space="0" w:color="D3D3D3"/>
                              <w:bottom w:val="single" w:sz="0" w:space="0" w:color="D3D3D3"/>
                              <w:right w:val="single" w:sz="0" w:space="0" w:color="D3D3D3"/>
                            </w:tcBorders>
                          </w:tcPr>
                          <w:p w14:paraId="7C1570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0.253</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32.38) = 7.08</w:t>
                            </w: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16.9) = 3.03</w:t>
                            </w:r>
                          </w:p>
                        </w:tc>
                        <w:tc>
                          <w:tcPr>
                            <w:tcW w:w="599" w:type="dxa"/>
                            <w:tcBorders>
                              <w:top w:val="single" w:sz="0" w:space="0" w:color="D3D3D3"/>
                              <w:left w:val="single" w:sz="0" w:space="0" w:color="D3D3D3"/>
                              <w:bottom w:val="single" w:sz="0" w:space="0" w:color="D3D3D3"/>
                              <w:right w:val="single" w:sz="0" w:space="0" w:color="D3D3D3"/>
                            </w:tcBorders>
                          </w:tcPr>
                          <w:p w14:paraId="08AE2D1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0.100</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7.84) = 0.32</w:t>
                            </w:r>
                          </w:p>
                        </w:tc>
                        <w:tc>
                          <w:tcPr>
                            <w:tcW w:w="0" w:type="auto"/>
                            <w:tcBorders>
                              <w:top w:val="single" w:sz="0" w:space="0" w:color="D3D3D3"/>
                              <w:left w:val="single" w:sz="0" w:space="0" w:color="D3D3D3"/>
                              <w:bottom w:val="single" w:sz="0" w:space="0" w:color="D3D3D3"/>
                              <w:right w:val="single" w:sz="0" w:space="0" w:color="D3D3D3"/>
                            </w:tcBorders>
                          </w:tcPr>
                          <w:p w14:paraId="17BB4A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0.586</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7.87) = 0.02</w:t>
                            </w:r>
                          </w:p>
                        </w:tc>
                        <w:tc>
                          <w:tcPr>
                            <w:tcW w:w="599" w:type="dxa"/>
                            <w:tcBorders>
                              <w:top w:val="single" w:sz="0" w:space="0" w:color="D3D3D3"/>
                              <w:left w:val="single" w:sz="0" w:space="0" w:color="D3D3D3"/>
                              <w:bottom w:val="single" w:sz="0" w:space="0" w:color="D3D3D3"/>
                              <w:right w:val="single" w:sz="0" w:space="0" w:color="D3D3D3"/>
                            </w:tcBorders>
                          </w:tcPr>
                          <w:p w14:paraId="242980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0.902</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1.09) = 0.68</w:t>
                            </w:r>
                          </w:p>
                        </w:tc>
                        <w:tc>
                          <w:tcPr>
                            <w:tcW w:w="0" w:type="auto"/>
                            <w:tcBorders>
                              <w:top w:val="single" w:sz="0" w:space="0" w:color="D3D3D3"/>
                              <w:left w:val="single" w:sz="0" w:space="0" w:color="D3D3D3"/>
                              <w:bottom w:val="single" w:sz="0" w:space="0" w:color="D3D3D3"/>
                              <w:right w:val="single" w:sz="0" w:space="0" w:color="D3D3D3"/>
                            </w:tcBorders>
                          </w:tcPr>
                          <w:p w14:paraId="1FCE62C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2, 1.44) = 0.08</w:t>
                            </w:r>
                          </w:p>
                        </w:tc>
                        <w:tc>
                          <w:tcPr>
                            <w:tcW w:w="599" w:type="dxa"/>
                            <w:tcBorders>
                              <w:top w:val="single" w:sz="0" w:space="0" w:color="D3D3D3"/>
                              <w:left w:val="single" w:sz="0" w:space="0" w:color="D3D3D3"/>
                              <w:bottom w:val="single" w:sz="0" w:space="0" w:color="D3D3D3"/>
                              <w:right w:val="single" w:sz="0" w:space="0" w:color="D3D3D3"/>
                            </w:tcBorders>
                          </w:tcPr>
                          <w:p w14:paraId="60E593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0.929</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17.09) = 0.22</w:t>
                            </w:r>
                          </w:p>
                        </w:tc>
                        <w:tc>
                          <w:tcPr>
                            <w:tcW w:w="0" w:type="auto"/>
                            <w:tcBorders>
                              <w:top w:val="single" w:sz="2" w:space="0" w:color="D3D3D3"/>
                              <w:left w:val="single" w:sz="2" w:space="0" w:color="D3D3D3"/>
                              <w:bottom w:val="single" w:sz="4" w:space="0" w:color="auto"/>
                              <w:right w:val="single" w:sz="2" w:space="0" w:color="D3D3D3"/>
                            </w:tcBorders>
                          </w:tcPr>
                          <w:p w14:paraId="2E4ACC4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0.644</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77777777" w:rsidR="00E4345D" w:rsidRPr="003F43FB" w:rsidRDefault="00E4345D" w:rsidP="00E4345D">
                            <w:pPr>
                              <w:keepNext/>
                              <w:spacing w:after="60"/>
                              <w:rPr>
                                <w:rFonts w:ascii="Times New Roman" w:hAnsi="Times New Roman" w:cs="Times New Roman"/>
                                <w:sz w:val="18"/>
                                <w:szCs w:val="18"/>
                              </w:rPr>
                            </w:pPr>
                            <w:proofErr w:type="gramStart"/>
                            <w:r w:rsidRPr="00EA1044">
                              <w:rPr>
                                <w:rFonts w:ascii="Times New Roman" w:hAnsi="Times New Roman" w:cs="Times New Roman"/>
                                <w:sz w:val="18"/>
                                <w:szCs w:val="18"/>
                              </w:rPr>
                              <w:t>F(</w:t>
                            </w:r>
                            <w:proofErr w:type="gramEnd"/>
                            <w:r w:rsidRPr="00EA1044">
                              <w:rPr>
                                <w:rFonts w:ascii="Times New Roman" w:hAnsi="Times New Roman" w:cs="Times New Roman"/>
                                <w:sz w:val="18"/>
                                <w:szCs w:val="18"/>
                              </w:rPr>
                              <w:t>1, 5.79) = 0</w:t>
                            </w:r>
                          </w:p>
                        </w:tc>
                        <w:tc>
                          <w:tcPr>
                            <w:tcW w:w="599" w:type="dxa"/>
                            <w:tcBorders>
                              <w:top w:val="single" w:sz="2" w:space="0" w:color="D3D3D3"/>
                              <w:left w:val="single" w:sz="2" w:space="0" w:color="D3D3D3"/>
                              <w:bottom w:val="single" w:sz="4" w:space="0" w:color="auto"/>
                              <w:right w:val="single" w:sz="2" w:space="0" w:color="D3D3D3"/>
                            </w:tcBorders>
                          </w:tcPr>
                          <w:p w14:paraId="2729D54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0.965</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77777777" w:rsidR="005C2FDD" w:rsidRPr="00EA2599" w:rsidRDefault="005C2FDD" w:rsidP="005C2FDD">
                            <w:r w:rsidRPr="00CE4192">
                              <w:rPr>
                                <w:b/>
                                <w:bCs/>
                              </w:rPr>
                              <w:t xml:space="preserve">TABLE </w:t>
                            </w:r>
                            <w:r>
                              <w:rPr>
                                <w:b/>
                                <w:bCs/>
                              </w:rPr>
                              <w:t>12</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77777777" w:rsidR="005C2FDD" w:rsidRPr="00EA2599" w:rsidRDefault="005C2FDD" w:rsidP="005C2FDD">
                      <w:r w:rsidRPr="00CE4192">
                        <w:rPr>
                          <w:b/>
                          <w:bCs/>
                        </w:rPr>
                        <w:t xml:space="preserve">TABLE </w:t>
                      </w:r>
                      <w:r>
                        <w:rPr>
                          <w:b/>
                          <w:bCs/>
                        </w:rPr>
                        <w:t>12</w:t>
                      </w:r>
                      <w:r w:rsidRPr="00EA2599">
                        <w:t xml:space="preserve"> </w:t>
                      </w:r>
                      <w:r>
                        <w:t xml:space="preserve">Theoretically informed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58622F"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58622F"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58622F"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58622F"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C43035"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C43035"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C43035"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C43035"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4B1351"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4B1351"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4B1351"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4B1351"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D23767"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D23767"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D23767"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D23767"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C54F84"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C54F84"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C54F84"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C54F84"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4" w:name="CHARACTERISTICS_OF_EXCLUDED_STUDIES"/>
      <w:bookmarkEnd w:id="84"/>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5" w:name="CHARACTERISTICS_OF_AWAITING_STUDIES"/>
      <w:bookmarkEnd w:id="85"/>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6" w:name="SOF_TABLES"/>
      <w:bookmarkEnd w:id="86"/>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7" w:name="ADDITIONAL_TABLES"/>
      <w:bookmarkEnd w:id="87"/>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8" w:name="TBL-01"/>
      <w:bookmarkEnd w:id="88"/>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9" w:name="TBL-02"/>
      <w:bookmarkEnd w:id="89"/>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90" w:name="INCLUDED_STUDIES"/>
      <w:bookmarkEnd w:id="90"/>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3"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4"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5"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6"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7"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8"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49"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0"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1"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2"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3"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4"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8E1E29">
        <w:rPr>
          <w:lang w:val="da-DK"/>
        </w:rPr>
        <w:lastRenderedPageBreak/>
        <w:t xml:space="preserve">Hagen Roger, Nordahl Hans M, Kristiansen Lena, &amp; </w:t>
      </w:r>
      <w:proofErr w:type="spellStart"/>
      <w:r w:rsidRPr="008E1E29">
        <w:rPr>
          <w:lang w:val="da-DK"/>
        </w:rPr>
        <w:t>Morken</w:t>
      </w:r>
      <w:proofErr w:type="spellEnd"/>
      <w:r w:rsidRPr="008E1E29">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5"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6"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7"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8"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59"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0"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1"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2"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3"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4"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5"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6"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7"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8"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69"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8E1E29">
        <w:rPr>
          <w:lang w:val="da-DK"/>
        </w:rPr>
        <w:lastRenderedPageBreak/>
        <w:t>Rabenstein</w:t>
      </w:r>
      <w:proofErr w:type="spellEnd"/>
      <w:r w:rsidRPr="008E1E29">
        <w:rPr>
          <w:lang w:val="da-DK"/>
        </w:rPr>
        <w:t xml:space="preserve"> R, </w:t>
      </w:r>
      <w:proofErr w:type="spellStart"/>
      <w:r w:rsidRPr="008E1E29">
        <w:rPr>
          <w:lang w:val="da-DK"/>
        </w:rPr>
        <w:t>Pintzinger</w:t>
      </w:r>
      <w:proofErr w:type="spellEnd"/>
      <w:r w:rsidRPr="008E1E29">
        <w:rPr>
          <w:lang w:val="da-DK"/>
        </w:rPr>
        <w:t xml:space="preserve"> N, Knogler V, </w:t>
      </w:r>
      <w:proofErr w:type="spellStart"/>
      <w:r w:rsidRPr="008E1E29">
        <w:rPr>
          <w:lang w:val="da-DK"/>
        </w:rPr>
        <w:t>Kirnbauer</w:t>
      </w:r>
      <w:proofErr w:type="spellEnd"/>
      <w:r w:rsidRPr="008E1E29">
        <w:rPr>
          <w:lang w:val="da-DK"/>
        </w:rPr>
        <w:t xml:space="preserve"> V, Lenz G, &amp; </w:t>
      </w:r>
      <w:proofErr w:type="spellStart"/>
      <w:r w:rsidRPr="008E1E29">
        <w:rPr>
          <w:lang w:val="da-DK"/>
        </w:rPr>
        <w:t>Schosser</w:t>
      </w:r>
      <w:proofErr w:type="spellEnd"/>
      <w:r w:rsidRPr="008E1E29">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0"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1"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w:t>
      </w:r>
      <w:commentRangeStart w:id="91"/>
      <w:r w:rsidRPr="00AF0241">
        <w:t xml:space="preserve">Empowering Individuals </w:t>
      </w:r>
      <w:proofErr w:type="gramStart"/>
      <w:r w:rsidRPr="00AF0241">
        <w:t>With</w:t>
      </w:r>
      <w:proofErr w:type="gramEnd"/>
      <w:r w:rsidRPr="00AF0241">
        <w:t xml:space="preserve"> Psychiatric Disabilities to Work: Results of a Randomized Trial</w:t>
      </w:r>
      <w:commentRangeEnd w:id="91"/>
      <w:r>
        <w:rPr>
          <w:rStyle w:val="CommentReference"/>
          <w:rFonts w:asciiTheme="minorHAnsi" w:eastAsiaTheme="minorHAnsi" w:hAnsiTheme="minorHAnsi" w:cstheme="minorBidi"/>
          <w:lang w:val="da-DK" w:eastAsia="en-US"/>
        </w:rPr>
        <w:commentReference w:id="91"/>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5"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6"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7"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8"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9"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0"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1"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8E1E29">
        <w:rPr>
          <w:lang w:val="da-DK"/>
        </w:rPr>
        <w:lastRenderedPageBreak/>
        <w:t>Tjaden</w:t>
      </w:r>
      <w:proofErr w:type="spellEnd"/>
      <w:r w:rsidRPr="008E1E29">
        <w:rPr>
          <w:lang w:val="da-DK"/>
        </w:rPr>
        <w:t xml:space="preserve"> C, Mulder CL, den </w:t>
      </w:r>
      <w:proofErr w:type="spellStart"/>
      <w:r w:rsidRPr="008E1E29">
        <w:rPr>
          <w:lang w:val="da-DK"/>
        </w:rPr>
        <w:t>Hollander</w:t>
      </w:r>
      <w:proofErr w:type="spellEnd"/>
      <w:r w:rsidRPr="008E1E29">
        <w:rPr>
          <w:lang w:val="da-DK"/>
        </w:rPr>
        <w:t xml:space="preserve"> W, </w:t>
      </w:r>
      <w:proofErr w:type="spellStart"/>
      <w:r w:rsidRPr="008E1E29">
        <w:rPr>
          <w:lang w:val="da-DK"/>
        </w:rPr>
        <w:t>Castelein</w:t>
      </w:r>
      <w:proofErr w:type="spellEnd"/>
      <w:r w:rsidRPr="008E1E29">
        <w:rPr>
          <w:lang w:val="da-DK"/>
        </w:rPr>
        <w:t xml:space="preserve"> S, </w:t>
      </w:r>
      <w:proofErr w:type="spellStart"/>
      <w:r w:rsidRPr="008E1E29">
        <w:rPr>
          <w:lang w:val="da-DK"/>
        </w:rPr>
        <w:t>Delespaul</w:t>
      </w:r>
      <w:proofErr w:type="spellEnd"/>
      <w:r w:rsidRPr="008E1E29">
        <w:rPr>
          <w:lang w:val="da-DK"/>
        </w:rPr>
        <w:t xml:space="preserve"> P, </w:t>
      </w:r>
      <w:proofErr w:type="spellStart"/>
      <w:r w:rsidRPr="008E1E29">
        <w:rPr>
          <w:lang w:val="da-DK"/>
        </w:rPr>
        <w:t>Keet</w:t>
      </w:r>
      <w:proofErr w:type="spellEnd"/>
      <w:r w:rsidRPr="008E1E29">
        <w:rPr>
          <w:lang w:val="da-DK"/>
        </w:rPr>
        <w:t xml:space="preserve"> R, van </w:t>
      </w:r>
      <w:proofErr w:type="spellStart"/>
      <w:r w:rsidRPr="008E1E29">
        <w:rPr>
          <w:lang w:val="da-DK"/>
        </w:rPr>
        <w:t>Weeghel</w:t>
      </w:r>
      <w:proofErr w:type="spellEnd"/>
      <w:r w:rsidRPr="008E1E29">
        <w:rPr>
          <w:lang w:val="da-DK"/>
        </w:rPr>
        <w:t xml:space="preserve"> J, &amp; </w:t>
      </w:r>
      <w:proofErr w:type="spellStart"/>
      <w:r w:rsidRPr="008E1E29">
        <w:rPr>
          <w:lang w:val="da-DK"/>
        </w:rPr>
        <w:t>Kroon</w:t>
      </w:r>
      <w:proofErr w:type="spellEnd"/>
      <w:r w:rsidRPr="008E1E29">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2"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3"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4"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5"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6"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7"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8"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92" w:name="EXCLUDED_STUDIES"/>
      <w:bookmarkEnd w:id="92"/>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3" w:name="AWAITING_STUDIES"/>
      <w:bookmarkEnd w:id="93"/>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9"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2BFAF49A" w14:textId="0697F481" w:rsidR="000E3FA4" w:rsidRDefault="00876280" w:rsidP="000E3FA4">
      <w:pPr>
        <w:widowControl w:val="0"/>
        <w:autoSpaceDE w:val="0"/>
        <w:autoSpaceDN w:val="0"/>
        <w:adjustRightInd w:val="0"/>
        <w:spacing w:line="480" w:lineRule="auto"/>
        <w:ind w:left="480" w:hanging="480"/>
        <w:divId w:val="1321159839"/>
        <w:rPr>
          <w:noProof/>
        </w:rPr>
      </w:pPr>
      <w:r w:rsidRPr="00666D2C">
        <w:rPr>
          <w:noProof/>
          <w:lang w:val="en-US"/>
        </w:rPr>
        <w:t xml:space="preserve">Chen, M., &amp; Pustejovsky, J. E. (2024). </w:t>
      </w:r>
      <w:r w:rsidRPr="005E3353">
        <w:rPr>
          <w:noProof/>
        </w:rPr>
        <w:t xml:space="preserve">Adapting Methods for Correcting Selective Reporting Bias in Meta-Analysis of Dependent Effect Sizes. </w:t>
      </w:r>
      <w:r w:rsidRPr="005E3353">
        <w:rPr>
          <w:i/>
          <w:iCs/>
          <w:noProof/>
        </w:rPr>
        <w:t>OSF</w:t>
      </w:r>
      <w:r w:rsidRPr="005E3353">
        <w:rPr>
          <w:noProof/>
        </w:rPr>
        <w:t xml:space="preserve">. </w:t>
      </w:r>
      <w:hyperlink r:id="rId90" w:history="1">
        <w:r w:rsidR="000E3FA4" w:rsidRPr="00BA3031">
          <w:rPr>
            <w:rStyle w:val="Hyperlink"/>
            <w:noProof/>
          </w:rPr>
          <w:t>https://doi.org/10.31222/osf.io/jq52s</w:t>
        </w:r>
      </w:hyperlink>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91"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lastRenderedPageBreak/>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92"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 xml:space="preserve">(2), </w:t>
      </w:r>
      <w:r w:rsidRPr="000E3FA4">
        <w:rPr>
          <w:noProof/>
        </w:rPr>
        <w:lastRenderedPageBreak/>
        <w:t>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5463EDDE" w14:textId="77777777" w:rsidR="00471D4D" w:rsidRPr="00471D4D" w:rsidRDefault="00471D4D" w:rsidP="00471D4D">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p>
    <w:p w14:paraId="373E7AAA" w14:textId="77777777" w:rsidR="00471D4D" w:rsidRPr="00DF0789" w:rsidRDefault="00471D4D" w:rsidP="00471D4D">
      <w:pPr>
        <w:pStyle w:val="Bibliography"/>
        <w:divId w:val="1321159839"/>
        <w:rPr>
          <w:lang w:val="en-US"/>
        </w:rPr>
      </w:pPr>
      <w:bookmarkStart w:id="94" w:name="_Hlk213236540"/>
    </w:p>
    <w:bookmarkEnd w:id="94"/>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3"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lastRenderedPageBreak/>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4"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lastRenderedPageBreak/>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lastRenderedPageBreak/>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5"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Family functioning and major depression: An 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6"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7"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 xml:space="preserve">McLaughlin, S. P. B., Barkowski, S., Burlingame, G. M., Strauss, B., &amp; Rosendahl, J. (2019). Group psychotherapy for borderline personality disorder: A meta-analysis of </w:t>
      </w:r>
      <w:r w:rsidRPr="00AE296F">
        <w:rPr>
          <w:noProof/>
        </w:rPr>
        <w:lastRenderedPageBreak/>
        <w:t>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8"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9" w:history="1">
        <w:r w:rsidRPr="00BA3031">
          <w:rPr>
            <w:rStyle w:val="Hyperlink"/>
            <w:lang w:val="en-US"/>
          </w:rPr>
          <w:t>https://doi.org/10.1037/ccp0000042</w:t>
        </w:r>
      </w:hyperlink>
    </w:p>
    <w:p w14:paraId="3886A200" w14:textId="66ADF434" w:rsidR="000E3FA4" w:rsidRDefault="00876280" w:rsidP="00C7606E">
      <w:pPr>
        <w:pStyle w:val="Bibliography"/>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100" w:history="1">
        <w:r w:rsidR="000E3FA4" w:rsidRPr="00666D2C">
          <w:rPr>
            <w:rStyle w:val="Hyperlink"/>
            <w:noProof/>
            <w:lang w:val="en-US"/>
          </w:rPr>
          <w:t>https://doi.org/10.1177/1094428106291059</w:t>
        </w:r>
      </w:hyperlink>
    </w:p>
    <w:p w14:paraId="11CAAB8B" w14:textId="77777777" w:rsidR="00C7606E" w:rsidRPr="00C7606E" w:rsidRDefault="00C7606E" w:rsidP="00C7606E">
      <w:pPr>
        <w:divId w:val="1321159839"/>
        <w:rPr>
          <w:lang w:val="en-US"/>
        </w:rPr>
      </w:pPr>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666D2C">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lastRenderedPageBreak/>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101"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w:t>
      </w:r>
      <w:r w:rsidRPr="005E3353">
        <w:rPr>
          <w:noProof/>
        </w:rPr>
        <w:lastRenderedPageBreak/>
        <w:t xml:space="preserve">for Statistical Computing, Vienna, Austria. </w:t>
      </w:r>
      <w:hyperlink r:id="rId102"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3"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t xml:space="preserve">RStudio Team. (2015). </w:t>
      </w:r>
      <w:r w:rsidRPr="005E3353">
        <w:rPr>
          <w:i/>
          <w:iCs/>
          <w:noProof/>
        </w:rPr>
        <w:t>RStudio: Integrated development for R</w:t>
      </w:r>
      <w:r w:rsidRPr="005E3353">
        <w:rPr>
          <w:noProof/>
        </w:rPr>
        <w:t xml:space="preserve">. RStudio, Inc., Boston, MA. </w:t>
      </w:r>
      <w:hyperlink r:id="rId104"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5"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6"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w:t>
      </w:r>
      <w:r w:rsidRPr="00567968">
        <w:rPr>
          <w:color w:val="222222"/>
          <w:lang w:val="en-US"/>
        </w:rPr>
        <w:lastRenderedPageBreak/>
        <w:t xml:space="preserve">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7"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70FF6250" w14:textId="06351BB3" w:rsidR="0096527B" w:rsidRDefault="0096527B" w:rsidP="00E702C9">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55CAC3D5" w14:textId="77777777" w:rsidR="00D25FC0" w:rsidRPr="00D25FC0" w:rsidRDefault="00D25FC0" w:rsidP="00D25FC0">
      <w:pPr>
        <w:divId w:val="1321159839"/>
        <w:rPr>
          <w:lang w:val="en-US"/>
        </w:rPr>
      </w:pP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w:t>
      </w:r>
      <w:r w:rsidRPr="005E3353">
        <w:rPr>
          <w:noProof/>
        </w:rPr>
        <w:lastRenderedPageBreak/>
        <w:t xml:space="preserve">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8"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9"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lastRenderedPageBreak/>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8E1E29">
        <w:rPr>
          <w:lang w:val="da-DK"/>
        </w:rPr>
        <w:t xml:space="preserve">van </w:t>
      </w:r>
      <w:proofErr w:type="spellStart"/>
      <w:r w:rsidRPr="008E1E29">
        <w:rPr>
          <w:lang w:val="da-DK"/>
        </w:rPr>
        <w:t>Aert</w:t>
      </w:r>
      <w:proofErr w:type="spellEnd"/>
      <w:r w:rsidRPr="008E1E29">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8E1E29">
        <w:rPr>
          <w:lang w:val="en-US"/>
        </w:rPr>
        <w:t xml:space="preserve">van </w:t>
      </w:r>
      <w:proofErr w:type="spellStart"/>
      <w:r w:rsidRPr="008E1E29">
        <w:rPr>
          <w:lang w:val="en-US"/>
        </w:rPr>
        <w:t>Aert</w:t>
      </w:r>
      <w:proofErr w:type="spellEnd"/>
      <w:r w:rsidRPr="008E1E29">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lastRenderedPageBreak/>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lastRenderedPageBreak/>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Journal of Research on Educational Effectiveness</w:t>
      </w:r>
      <w:r w:rsidRPr="00DF0789">
        <w:rPr>
          <w:lang w:val="en-US"/>
        </w:rPr>
        <w:t xml:space="preserve">, </w:t>
      </w:r>
      <w:r w:rsidRPr="00DF0789">
        <w:rPr>
          <w:i/>
          <w:iCs/>
          <w:lang w:val="en-US"/>
        </w:rPr>
        <w:t>9</w:t>
      </w:r>
      <w:r w:rsidRPr="00DF0789">
        <w:rPr>
          <w:lang w:val="en-US"/>
        </w:rPr>
        <w:t xml:space="preserve">(3), 421–444. </w:t>
      </w:r>
      <w:hyperlink r:id="rId110"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Wilson, D. B. (2016). </w:t>
      </w:r>
      <w:r w:rsidRPr="005E3353">
        <w:rPr>
          <w:i/>
          <w:iCs/>
          <w:noProof/>
        </w:rPr>
        <w:t>Formulas used by the “Practical Meta-Analysis Effect Size Calculator.”</w:t>
      </w:r>
      <w:r w:rsidRPr="005E3353">
        <w:rPr>
          <w:noProof/>
        </w:rPr>
        <w:t xml:space="preserve"> </w:t>
      </w:r>
      <w:hyperlink r:id="rId111"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12"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Ziguras, S. J., &amp; Stuart, G. W. (2000). A meta-analysis of the effectiveness of mental health case 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5" w:name="OTHER_VERSIONS_REFERENCES"/>
      <w:bookmarkStart w:id="96" w:name="ANALYSES_AND_DATA"/>
      <w:bookmarkStart w:id="97" w:name="FIGURES"/>
      <w:bookmarkEnd w:id="95"/>
      <w:bookmarkEnd w:id="96"/>
      <w:bookmarkEnd w:id="97"/>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3"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4"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8" w:name="SOURCES_OF_SUPPORT"/>
      <w:bookmarkEnd w:id="98"/>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9" w:name="FEEDBACK" w:displacedByCustomXml="next"/>
    <w:bookmarkEnd w:id="99" w:displacedByCustomXml="next"/>
    <w:bookmarkStart w:id="100" w:name="APPENDICES" w:displacedByCustomXml="next"/>
    <w:bookmarkEnd w:id="100"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lastRenderedPageBreak/>
        <w:t>Appendices</w:t>
      </w:r>
      <w:r w:rsidR="00424D25" w:rsidRPr="00AF0241">
        <w:rPr>
          <w:rFonts w:eastAsia="Times New Roman"/>
        </w:rPr>
        <w:t xml:space="preserve"> should be submitted as </w:t>
      </w:r>
      <w:hyperlink r:id="rId115"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1"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C202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9CFA3" w14:textId="77777777" w:rsidR="000B0D8D" w:rsidRDefault="000B0D8D" w:rsidP="0082078E">
      <w:r>
        <w:separator/>
      </w:r>
    </w:p>
  </w:endnote>
  <w:endnote w:type="continuationSeparator" w:id="0">
    <w:p w14:paraId="0D698A78" w14:textId="77777777" w:rsidR="000B0D8D" w:rsidRDefault="000B0D8D"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1A0F8" w14:textId="77777777" w:rsidR="000B0D8D" w:rsidRDefault="000B0D8D" w:rsidP="0082078E">
      <w:r>
        <w:separator/>
      </w:r>
    </w:p>
  </w:footnote>
  <w:footnote w:type="continuationSeparator" w:id="0">
    <w:p w14:paraId="598465CC" w14:textId="77777777" w:rsidR="000B0D8D" w:rsidRDefault="000B0D8D"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709C290E" w14:textId="5ED533F6" w:rsidR="00B53BA5" w:rsidRPr="00C8246B" w:rsidRDefault="00B53BA5" w:rsidP="00851E79">
      <w:pPr>
        <w:pStyle w:val="FootnoteText"/>
        <w:jc w:val="both"/>
        <w:rPr>
          <w:lang w:val="en-US"/>
        </w:rPr>
      </w:pPr>
      <w:r w:rsidRPr="0079737E">
        <w:rPr>
          <w:rStyle w:val="FootnoteReference"/>
        </w:rPr>
        <w:footnoteRef/>
      </w:r>
      <w:r w:rsidRPr="00851E79">
        <w:rPr>
          <w:lang w:val="da-DK"/>
        </w:rPr>
        <w:t xml:space="preserve"> 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w:t>
      </w:r>
      <w:r w:rsidR="00851E79">
        <w:rPr>
          <w:lang w:val="en-US"/>
        </w:rPr>
        <w:t>,</w:t>
      </w:r>
      <w:r w:rsidRPr="00F164DB">
        <w:rPr>
          <w:lang w:val="en-US"/>
        </w:rPr>
        <w:t xml:space="preserve"> but </w:t>
      </w:r>
      <w:r w:rsidR="00144EBE" w:rsidRPr="00F164DB">
        <w:rPr>
          <w:lang w:val="en-US"/>
        </w:rPr>
        <w:t xml:space="preserve">we were not capable/unsure </w:t>
      </w:r>
      <w:r w:rsidR="00851E79">
        <w:rPr>
          <w:lang w:val="en-US"/>
        </w:rPr>
        <w:t>of</w:t>
      </w:r>
      <w:r w:rsidR="00144EBE" w:rsidRPr="00F164DB">
        <w:rPr>
          <w:lang w:val="en-US"/>
        </w:rPr>
        <w:t xml:space="preserve"> how to calculate effect size from the reported model results</w:t>
      </w:r>
      <w:r w:rsidRPr="00F164DB">
        <w:rPr>
          <w:lang w:val="en-US"/>
        </w:rPr>
        <w:t xml:space="preserve">.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2B6A0D9A"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as from Borenstein and Hedges (2019) and when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04979"/>
    <w:rsid w:val="00013E9A"/>
    <w:rsid w:val="000146A9"/>
    <w:rsid w:val="00016C7B"/>
    <w:rsid w:val="000171B5"/>
    <w:rsid w:val="00020458"/>
    <w:rsid w:val="0002143B"/>
    <w:rsid w:val="00021601"/>
    <w:rsid w:val="00023937"/>
    <w:rsid w:val="000302D4"/>
    <w:rsid w:val="0003077A"/>
    <w:rsid w:val="00030BD6"/>
    <w:rsid w:val="00033E32"/>
    <w:rsid w:val="00034153"/>
    <w:rsid w:val="00034EEE"/>
    <w:rsid w:val="0003694D"/>
    <w:rsid w:val="00036A4A"/>
    <w:rsid w:val="00040BED"/>
    <w:rsid w:val="00040F49"/>
    <w:rsid w:val="00042A15"/>
    <w:rsid w:val="00042A27"/>
    <w:rsid w:val="0004368F"/>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9A7"/>
    <w:rsid w:val="00071D4C"/>
    <w:rsid w:val="00071E5A"/>
    <w:rsid w:val="00082278"/>
    <w:rsid w:val="00082B53"/>
    <w:rsid w:val="00083049"/>
    <w:rsid w:val="00083733"/>
    <w:rsid w:val="00083A06"/>
    <w:rsid w:val="000840B4"/>
    <w:rsid w:val="0008704F"/>
    <w:rsid w:val="00087519"/>
    <w:rsid w:val="00091052"/>
    <w:rsid w:val="000917DB"/>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E7A"/>
    <w:rsid w:val="000E76F8"/>
    <w:rsid w:val="000F030A"/>
    <w:rsid w:val="000F0C7D"/>
    <w:rsid w:val="000F108B"/>
    <w:rsid w:val="000F1EA6"/>
    <w:rsid w:val="000F2B2D"/>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75AB"/>
    <w:rsid w:val="002003C7"/>
    <w:rsid w:val="00200F08"/>
    <w:rsid w:val="00206D2D"/>
    <w:rsid w:val="00210A2B"/>
    <w:rsid w:val="00214392"/>
    <w:rsid w:val="00215498"/>
    <w:rsid w:val="00217A59"/>
    <w:rsid w:val="00220276"/>
    <w:rsid w:val="00221BCE"/>
    <w:rsid w:val="00222B98"/>
    <w:rsid w:val="00224DE9"/>
    <w:rsid w:val="00224EE3"/>
    <w:rsid w:val="002256EC"/>
    <w:rsid w:val="0023237F"/>
    <w:rsid w:val="00232882"/>
    <w:rsid w:val="00232FA4"/>
    <w:rsid w:val="00235892"/>
    <w:rsid w:val="002439E8"/>
    <w:rsid w:val="00243C6F"/>
    <w:rsid w:val="00244276"/>
    <w:rsid w:val="002443B2"/>
    <w:rsid w:val="002455FC"/>
    <w:rsid w:val="00247259"/>
    <w:rsid w:val="0024752F"/>
    <w:rsid w:val="0025093C"/>
    <w:rsid w:val="00253677"/>
    <w:rsid w:val="0025529F"/>
    <w:rsid w:val="00256BCB"/>
    <w:rsid w:val="00257A36"/>
    <w:rsid w:val="00261140"/>
    <w:rsid w:val="002626BD"/>
    <w:rsid w:val="00264A93"/>
    <w:rsid w:val="0026544D"/>
    <w:rsid w:val="00266276"/>
    <w:rsid w:val="00266334"/>
    <w:rsid w:val="00274C92"/>
    <w:rsid w:val="002763A2"/>
    <w:rsid w:val="002768AE"/>
    <w:rsid w:val="002837CC"/>
    <w:rsid w:val="002837D2"/>
    <w:rsid w:val="00284188"/>
    <w:rsid w:val="002851AA"/>
    <w:rsid w:val="00286D99"/>
    <w:rsid w:val="0028781B"/>
    <w:rsid w:val="00287E2D"/>
    <w:rsid w:val="002902A0"/>
    <w:rsid w:val="00290643"/>
    <w:rsid w:val="002937A2"/>
    <w:rsid w:val="0029417E"/>
    <w:rsid w:val="00295C03"/>
    <w:rsid w:val="00296509"/>
    <w:rsid w:val="00297D11"/>
    <w:rsid w:val="002A0C4D"/>
    <w:rsid w:val="002A0EC9"/>
    <w:rsid w:val="002A1099"/>
    <w:rsid w:val="002A1A70"/>
    <w:rsid w:val="002A2B62"/>
    <w:rsid w:val="002A3D02"/>
    <w:rsid w:val="002A4A1B"/>
    <w:rsid w:val="002A6CBE"/>
    <w:rsid w:val="002A7C7B"/>
    <w:rsid w:val="002B0A81"/>
    <w:rsid w:val="002B13D3"/>
    <w:rsid w:val="002B1839"/>
    <w:rsid w:val="002B321E"/>
    <w:rsid w:val="002B5BA3"/>
    <w:rsid w:val="002B6E1B"/>
    <w:rsid w:val="002B7684"/>
    <w:rsid w:val="002B79ED"/>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1E6D"/>
    <w:rsid w:val="00302816"/>
    <w:rsid w:val="003039A3"/>
    <w:rsid w:val="00303BB7"/>
    <w:rsid w:val="00312779"/>
    <w:rsid w:val="00315D0F"/>
    <w:rsid w:val="00317C72"/>
    <w:rsid w:val="00320450"/>
    <w:rsid w:val="00322E6C"/>
    <w:rsid w:val="00323ED9"/>
    <w:rsid w:val="00324E8E"/>
    <w:rsid w:val="003254A7"/>
    <w:rsid w:val="00327417"/>
    <w:rsid w:val="00327A17"/>
    <w:rsid w:val="00330100"/>
    <w:rsid w:val="00332440"/>
    <w:rsid w:val="00332772"/>
    <w:rsid w:val="00334BF1"/>
    <w:rsid w:val="00335881"/>
    <w:rsid w:val="0033588D"/>
    <w:rsid w:val="00340C1A"/>
    <w:rsid w:val="003427E3"/>
    <w:rsid w:val="00342C10"/>
    <w:rsid w:val="003433BD"/>
    <w:rsid w:val="003456CC"/>
    <w:rsid w:val="00347C3E"/>
    <w:rsid w:val="003509FE"/>
    <w:rsid w:val="003516C4"/>
    <w:rsid w:val="00351DE4"/>
    <w:rsid w:val="00353CBC"/>
    <w:rsid w:val="003563E1"/>
    <w:rsid w:val="00356C57"/>
    <w:rsid w:val="003576BF"/>
    <w:rsid w:val="003577C8"/>
    <w:rsid w:val="003578B1"/>
    <w:rsid w:val="00361589"/>
    <w:rsid w:val="00362CDD"/>
    <w:rsid w:val="003646E8"/>
    <w:rsid w:val="00364AE3"/>
    <w:rsid w:val="00365C0C"/>
    <w:rsid w:val="00365F5C"/>
    <w:rsid w:val="00366B3E"/>
    <w:rsid w:val="00374AFC"/>
    <w:rsid w:val="00374C57"/>
    <w:rsid w:val="0037717D"/>
    <w:rsid w:val="00381E52"/>
    <w:rsid w:val="00384657"/>
    <w:rsid w:val="003852C4"/>
    <w:rsid w:val="003862F9"/>
    <w:rsid w:val="00387588"/>
    <w:rsid w:val="00387966"/>
    <w:rsid w:val="00387F8E"/>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1210A"/>
    <w:rsid w:val="00414C18"/>
    <w:rsid w:val="00417D23"/>
    <w:rsid w:val="00420D44"/>
    <w:rsid w:val="00421CE0"/>
    <w:rsid w:val="00422842"/>
    <w:rsid w:val="00422BF1"/>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E4A"/>
    <w:rsid w:val="004443EE"/>
    <w:rsid w:val="00444630"/>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3508"/>
    <w:rsid w:val="004B427A"/>
    <w:rsid w:val="004B4548"/>
    <w:rsid w:val="004B527F"/>
    <w:rsid w:val="004B7F0A"/>
    <w:rsid w:val="004C1FFD"/>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992"/>
    <w:rsid w:val="004E1CAB"/>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7504"/>
    <w:rsid w:val="005A13B4"/>
    <w:rsid w:val="005A155D"/>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AF3"/>
    <w:rsid w:val="00615A78"/>
    <w:rsid w:val="00615CA7"/>
    <w:rsid w:val="006161B7"/>
    <w:rsid w:val="006176AE"/>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73B2"/>
    <w:rsid w:val="006F1BC6"/>
    <w:rsid w:val="006F2D4C"/>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97C"/>
    <w:rsid w:val="0077168A"/>
    <w:rsid w:val="00774282"/>
    <w:rsid w:val="00774C4F"/>
    <w:rsid w:val="007758F2"/>
    <w:rsid w:val="00775C78"/>
    <w:rsid w:val="00775D35"/>
    <w:rsid w:val="007761C1"/>
    <w:rsid w:val="00777E21"/>
    <w:rsid w:val="00782277"/>
    <w:rsid w:val="0078315C"/>
    <w:rsid w:val="00783E55"/>
    <w:rsid w:val="007858DA"/>
    <w:rsid w:val="007866D6"/>
    <w:rsid w:val="0079134E"/>
    <w:rsid w:val="007915CD"/>
    <w:rsid w:val="0079222B"/>
    <w:rsid w:val="0079233E"/>
    <w:rsid w:val="00792D49"/>
    <w:rsid w:val="0079359A"/>
    <w:rsid w:val="00793F17"/>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D81"/>
    <w:rsid w:val="007F1624"/>
    <w:rsid w:val="007F1D2F"/>
    <w:rsid w:val="007F3398"/>
    <w:rsid w:val="00803BBF"/>
    <w:rsid w:val="0080425C"/>
    <w:rsid w:val="008046AA"/>
    <w:rsid w:val="008048F0"/>
    <w:rsid w:val="00805985"/>
    <w:rsid w:val="00805FFD"/>
    <w:rsid w:val="008070B0"/>
    <w:rsid w:val="008140CA"/>
    <w:rsid w:val="00814B26"/>
    <w:rsid w:val="00816C5A"/>
    <w:rsid w:val="00817B85"/>
    <w:rsid w:val="0082078E"/>
    <w:rsid w:val="008216C9"/>
    <w:rsid w:val="00822CBF"/>
    <w:rsid w:val="00824F05"/>
    <w:rsid w:val="00825787"/>
    <w:rsid w:val="008266A6"/>
    <w:rsid w:val="00827CD4"/>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51464"/>
    <w:rsid w:val="00851E79"/>
    <w:rsid w:val="008527E1"/>
    <w:rsid w:val="00853B13"/>
    <w:rsid w:val="00855C76"/>
    <w:rsid w:val="00857131"/>
    <w:rsid w:val="00857A2F"/>
    <w:rsid w:val="008622CB"/>
    <w:rsid w:val="008628B3"/>
    <w:rsid w:val="0086361C"/>
    <w:rsid w:val="0086479F"/>
    <w:rsid w:val="00864B71"/>
    <w:rsid w:val="0086567C"/>
    <w:rsid w:val="00867660"/>
    <w:rsid w:val="00870039"/>
    <w:rsid w:val="00871346"/>
    <w:rsid w:val="00871C40"/>
    <w:rsid w:val="00874C6E"/>
    <w:rsid w:val="0087579E"/>
    <w:rsid w:val="00876280"/>
    <w:rsid w:val="008826B0"/>
    <w:rsid w:val="008841AF"/>
    <w:rsid w:val="00891BDE"/>
    <w:rsid w:val="00894190"/>
    <w:rsid w:val="00894507"/>
    <w:rsid w:val="0089574B"/>
    <w:rsid w:val="00897718"/>
    <w:rsid w:val="00897B2A"/>
    <w:rsid w:val="008A171B"/>
    <w:rsid w:val="008A2011"/>
    <w:rsid w:val="008A2D44"/>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6657"/>
    <w:rsid w:val="0090703B"/>
    <w:rsid w:val="0090777A"/>
    <w:rsid w:val="00907E35"/>
    <w:rsid w:val="00907E57"/>
    <w:rsid w:val="009107B3"/>
    <w:rsid w:val="009161E1"/>
    <w:rsid w:val="009177D3"/>
    <w:rsid w:val="0092094C"/>
    <w:rsid w:val="00921933"/>
    <w:rsid w:val="009224A1"/>
    <w:rsid w:val="00924BB0"/>
    <w:rsid w:val="00925C1B"/>
    <w:rsid w:val="00927846"/>
    <w:rsid w:val="00927FF1"/>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900"/>
    <w:rsid w:val="00983A2B"/>
    <w:rsid w:val="009856BD"/>
    <w:rsid w:val="00985D6A"/>
    <w:rsid w:val="009860E1"/>
    <w:rsid w:val="00990422"/>
    <w:rsid w:val="00990C31"/>
    <w:rsid w:val="009926CC"/>
    <w:rsid w:val="00993325"/>
    <w:rsid w:val="009970EE"/>
    <w:rsid w:val="00997131"/>
    <w:rsid w:val="009A0E4A"/>
    <w:rsid w:val="009A413D"/>
    <w:rsid w:val="009A437B"/>
    <w:rsid w:val="009A4DC8"/>
    <w:rsid w:val="009B0BCC"/>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FE5"/>
    <w:rsid w:val="009E5F24"/>
    <w:rsid w:val="009E69F3"/>
    <w:rsid w:val="009E77A4"/>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F43"/>
    <w:rsid w:val="00B34121"/>
    <w:rsid w:val="00B344A7"/>
    <w:rsid w:val="00B34855"/>
    <w:rsid w:val="00B349BE"/>
    <w:rsid w:val="00B34F28"/>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A00C8"/>
    <w:rsid w:val="00BA0207"/>
    <w:rsid w:val="00BA05EA"/>
    <w:rsid w:val="00BA1702"/>
    <w:rsid w:val="00BA2292"/>
    <w:rsid w:val="00BA3538"/>
    <w:rsid w:val="00BA51A3"/>
    <w:rsid w:val="00BA57A5"/>
    <w:rsid w:val="00BB3A05"/>
    <w:rsid w:val="00BB4458"/>
    <w:rsid w:val="00BB5450"/>
    <w:rsid w:val="00BB6876"/>
    <w:rsid w:val="00BB73DA"/>
    <w:rsid w:val="00BB7D14"/>
    <w:rsid w:val="00BC010F"/>
    <w:rsid w:val="00BC01A0"/>
    <w:rsid w:val="00BC1CB3"/>
    <w:rsid w:val="00BC40E2"/>
    <w:rsid w:val="00BC6C42"/>
    <w:rsid w:val="00BC7388"/>
    <w:rsid w:val="00BC73A7"/>
    <w:rsid w:val="00BD1680"/>
    <w:rsid w:val="00BD23BB"/>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1B44"/>
    <w:rsid w:val="00C542BF"/>
    <w:rsid w:val="00C54F84"/>
    <w:rsid w:val="00C56E54"/>
    <w:rsid w:val="00C61BCA"/>
    <w:rsid w:val="00C61CA5"/>
    <w:rsid w:val="00C640C9"/>
    <w:rsid w:val="00C655A1"/>
    <w:rsid w:val="00C65E69"/>
    <w:rsid w:val="00C668E9"/>
    <w:rsid w:val="00C66EBC"/>
    <w:rsid w:val="00C6751B"/>
    <w:rsid w:val="00C6770F"/>
    <w:rsid w:val="00C71E95"/>
    <w:rsid w:val="00C7606E"/>
    <w:rsid w:val="00C80453"/>
    <w:rsid w:val="00C8246B"/>
    <w:rsid w:val="00C82B99"/>
    <w:rsid w:val="00C83143"/>
    <w:rsid w:val="00C83619"/>
    <w:rsid w:val="00C837B7"/>
    <w:rsid w:val="00C83A56"/>
    <w:rsid w:val="00C83D1C"/>
    <w:rsid w:val="00C83EA0"/>
    <w:rsid w:val="00C8515B"/>
    <w:rsid w:val="00C85D8B"/>
    <w:rsid w:val="00C904F3"/>
    <w:rsid w:val="00C910FC"/>
    <w:rsid w:val="00C915E3"/>
    <w:rsid w:val="00C9263C"/>
    <w:rsid w:val="00C933A2"/>
    <w:rsid w:val="00C944CE"/>
    <w:rsid w:val="00C95856"/>
    <w:rsid w:val="00C9729B"/>
    <w:rsid w:val="00CA7208"/>
    <w:rsid w:val="00CB1A87"/>
    <w:rsid w:val="00CB2EE7"/>
    <w:rsid w:val="00CB3D75"/>
    <w:rsid w:val="00CB5420"/>
    <w:rsid w:val="00CB5C5C"/>
    <w:rsid w:val="00CB7F87"/>
    <w:rsid w:val="00CC17FD"/>
    <w:rsid w:val="00CC2651"/>
    <w:rsid w:val="00CC3115"/>
    <w:rsid w:val="00CC329B"/>
    <w:rsid w:val="00CC3E1C"/>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3A50"/>
    <w:rsid w:val="00CF3D1B"/>
    <w:rsid w:val="00CF3F5A"/>
    <w:rsid w:val="00CF490B"/>
    <w:rsid w:val="00CF5426"/>
    <w:rsid w:val="00CF636A"/>
    <w:rsid w:val="00D00C1D"/>
    <w:rsid w:val="00D00E95"/>
    <w:rsid w:val="00D01591"/>
    <w:rsid w:val="00D03F6D"/>
    <w:rsid w:val="00D0549F"/>
    <w:rsid w:val="00D106C2"/>
    <w:rsid w:val="00D10923"/>
    <w:rsid w:val="00D10982"/>
    <w:rsid w:val="00D10BE5"/>
    <w:rsid w:val="00D10D77"/>
    <w:rsid w:val="00D14A07"/>
    <w:rsid w:val="00D14EE2"/>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314"/>
    <w:rsid w:val="00DB2907"/>
    <w:rsid w:val="00DB2F79"/>
    <w:rsid w:val="00DB3F95"/>
    <w:rsid w:val="00DB54E2"/>
    <w:rsid w:val="00DB5638"/>
    <w:rsid w:val="00DB586A"/>
    <w:rsid w:val="00DB7221"/>
    <w:rsid w:val="00DC1D8F"/>
    <w:rsid w:val="00DC22BC"/>
    <w:rsid w:val="00DC22E8"/>
    <w:rsid w:val="00DC557C"/>
    <w:rsid w:val="00DC62F9"/>
    <w:rsid w:val="00DC6432"/>
    <w:rsid w:val="00DC7E6A"/>
    <w:rsid w:val="00DD104C"/>
    <w:rsid w:val="00DD4A20"/>
    <w:rsid w:val="00DD51DC"/>
    <w:rsid w:val="00DD5ACA"/>
    <w:rsid w:val="00DD5E12"/>
    <w:rsid w:val="00DD77D3"/>
    <w:rsid w:val="00DE0620"/>
    <w:rsid w:val="00DE11B7"/>
    <w:rsid w:val="00DE1865"/>
    <w:rsid w:val="00DE505C"/>
    <w:rsid w:val="00DE509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490A"/>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ABE"/>
    <w:rsid w:val="00E37AD2"/>
    <w:rsid w:val="00E40A57"/>
    <w:rsid w:val="00E42B0D"/>
    <w:rsid w:val="00E4345D"/>
    <w:rsid w:val="00E44A28"/>
    <w:rsid w:val="00E451CC"/>
    <w:rsid w:val="00E464E6"/>
    <w:rsid w:val="00E46D97"/>
    <w:rsid w:val="00E4770F"/>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D56"/>
    <w:rsid w:val="00ED1CC0"/>
    <w:rsid w:val="00ED1F9C"/>
    <w:rsid w:val="00ED493D"/>
    <w:rsid w:val="00ED5532"/>
    <w:rsid w:val="00ED7407"/>
    <w:rsid w:val="00ED7858"/>
    <w:rsid w:val="00EE02DF"/>
    <w:rsid w:val="00EE0496"/>
    <w:rsid w:val="00EE0766"/>
    <w:rsid w:val="00EE3BE1"/>
    <w:rsid w:val="00EE63B7"/>
    <w:rsid w:val="00EE66F3"/>
    <w:rsid w:val="00EF1042"/>
    <w:rsid w:val="00EF1D79"/>
    <w:rsid w:val="00EF2C74"/>
    <w:rsid w:val="00EF7AF2"/>
    <w:rsid w:val="00F0187B"/>
    <w:rsid w:val="00F01996"/>
    <w:rsid w:val="00F01E13"/>
    <w:rsid w:val="00F0257D"/>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E21"/>
    <w:rsid w:val="00F34FB5"/>
    <w:rsid w:val="00F3574D"/>
    <w:rsid w:val="00F35F10"/>
    <w:rsid w:val="00F36BA5"/>
    <w:rsid w:val="00F37D6F"/>
    <w:rsid w:val="00F41322"/>
    <w:rsid w:val="00F47E8E"/>
    <w:rsid w:val="00F527A5"/>
    <w:rsid w:val="00F54E84"/>
    <w:rsid w:val="00F55F52"/>
    <w:rsid w:val="00F56DFA"/>
    <w:rsid w:val="00F627F0"/>
    <w:rsid w:val="00F62E6F"/>
    <w:rsid w:val="00F631E9"/>
    <w:rsid w:val="00F63605"/>
    <w:rsid w:val="00F6432E"/>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38E8"/>
    <w:rsid w:val="00FA510B"/>
    <w:rsid w:val="00FB04ED"/>
    <w:rsid w:val="00FB147A"/>
    <w:rsid w:val="00FB17A1"/>
    <w:rsid w:val="00FB245E"/>
    <w:rsid w:val="00FB3FAD"/>
    <w:rsid w:val="00FB4AC5"/>
    <w:rsid w:val="00FB5770"/>
    <w:rsid w:val="00FC36E1"/>
    <w:rsid w:val="00FC3C29"/>
    <w:rsid w:val="00FC49AD"/>
    <w:rsid w:val="00FC50F5"/>
    <w:rsid w:val="00FC7130"/>
    <w:rsid w:val="00FD0627"/>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416"/>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0631208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microsoft.com/office/2011/relationships/people" Target="people.xml"/><Relationship Id="rId21" Type="http://schemas.openxmlformats.org/officeDocument/2006/relationships/image" Target="media/image2.png"/><Relationship Id="rId42" Type="http://schemas.openxmlformats.org/officeDocument/2006/relationships/footer" Target="footer1.xml"/><Relationship Id="rId47" Type="http://schemas.openxmlformats.org/officeDocument/2006/relationships/hyperlink" Target="https://doi.org/10.1176/appi.ps.201400510" TargetMode="External"/><Relationship Id="rId63" Type="http://schemas.openxmlformats.org/officeDocument/2006/relationships/hyperlink" Target="https://doi.org/10.1016/j.schres.2012.10.018" TargetMode="External"/><Relationship Id="rId68" Type="http://schemas.openxmlformats.org/officeDocument/2006/relationships/hyperlink" Target="https://doi.org/10.1007/s10597-013-9672-9" TargetMode="External"/><Relationship Id="rId84" Type="http://schemas.openxmlformats.org/officeDocument/2006/relationships/hyperlink" Target="https://doi.org/10.1176/appi.ps.201000450" TargetMode="External"/><Relationship Id="rId89" Type="http://schemas.openxmlformats.org/officeDocument/2006/relationships/hyperlink" Target="https://doi.org/https://doi.org/10.1002/cl2.1445" TargetMode="External"/><Relationship Id="rId112" Type="http://schemas.openxmlformats.org/officeDocument/2006/relationships/hyperlink" Target="https://ies.ed.gov/ncee/wwc/Docs/referenceresources/WWC-41-Supplement-508_09212020.pdf" TargetMode="External"/><Relationship Id="rId16" Type="http://schemas.openxmlformats.org/officeDocument/2006/relationships/hyperlink" Target="https://osf.io/s2j9a/files/osfstorage" TargetMode="External"/><Relationship Id="rId107" Type="http://schemas.openxmlformats.org/officeDocument/2006/relationships/hyperlink" Target="https://doi.org/10.1371/journal.pone.0168745"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176/appi.ps.51.4.513" TargetMode="External"/><Relationship Id="rId58" Type="http://schemas.openxmlformats.org/officeDocument/2006/relationships/hyperlink" Target="https://dx.doi.org/10.1080/08039488.2020.1826050" TargetMode="External"/><Relationship Id="rId74" Type="http://schemas.microsoft.com/office/2016/09/relationships/commentsIds" Target="commentsIds.xml"/><Relationship Id="rId79" Type="http://schemas.openxmlformats.org/officeDocument/2006/relationships/hyperlink" Target="https://doi.org/10.1017/S2045796015000141" TargetMode="External"/><Relationship Id="rId102" Type="http://schemas.openxmlformats.org/officeDocument/2006/relationships/hyperlink" Target="https://www.r-project.org/" TargetMode="External"/><Relationship Id="rId5" Type="http://schemas.openxmlformats.org/officeDocument/2006/relationships/webSettings" Target="webSettings.xml"/><Relationship Id="rId90" Type="http://schemas.openxmlformats.org/officeDocument/2006/relationships/hyperlink" Target="https://doi.org/10.31222/osf.io/jq52s" TargetMode="External"/><Relationship Id="rId95" Type="http://schemas.openxmlformats.org/officeDocument/2006/relationships/hyperlink" Target="https://github.com/meghapsimatrix/wildmeta"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hyperlink" Target="https://doi.org/10.1186/s12888-021-03645-w" TargetMode="External"/><Relationship Id="rId48" Type="http://schemas.openxmlformats.org/officeDocument/2006/relationships/hyperlink" Target="https://doi.org/10.1017/S0033291720005498" TargetMode="External"/><Relationship Id="rId64" Type="http://schemas.openxmlformats.org/officeDocument/2006/relationships/hyperlink" Target="https://www.proquest.com/scholarly-journals/randomised-controlled-trial-group-intervention/docview/37000639/se-2?accountid=27042" TargetMode="External"/><Relationship Id="rId69" Type="http://schemas.openxmlformats.org/officeDocument/2006/relationships/hyperlink" Target="https://doi.org/10.1111/papt.12182" TargetMode="External"/><Relationship Id="rId113" Type="http://schemas.openxmlformats.org/officeDocument/2006/relationships/hyperlink" Target="https://authorservices.wiley.com/author-resources/Journal-Authors/Prepare/manuscript-preparation-guidelines.html/supporting-information.html" TargetMode="External"/><Relationship Id="rId118" Type="http://schemas.openxmlformats.org/officeDocument/2006/relationships/glossaryDocument" Target="glossary/document.xml"/><Relationship Id="rId80" Type="http://schemas.openxmlformats.org/officeDocument/2006/relationships/hyperlink" Target="https://doi.org/10.1080/20008198.2019.1577092" TargetMode="External"/><Relationship Id="rId85" Type="http://schemas.openxmlformats.org/officeDocument/2006/relationships/hyperlink" Target="https://doi.org/10.1002/cpp.1867"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oi.org/10.1521/ijgp.2010.60.3.373" TargetMode="External"/><Relationship Id="rId103" Type="http://schemas.openxmlformats.org/officeDocument/2006/relationships/hyperlink" Target="https://doi.org/10.1037/met0000300" TargetMode="External"/><Relationship Id="rId108" Type="http://schemas.openxmlformats.org/officeDocument/2006/relationships/hyperlink" Target="https://doi.org/10.1136/bmj.l4898" TargetMode="External"/><Relationship Id="rId54" Type="http://schemas.openxmlformats.org/officeDocument/2006/relationships/hyperlink" Target="https://doi.org/10.1111/bjc.12161" TargetMode="External"/><Relationship Id="rId70" Type="http://schemas.openxmlformats.org/officeDocument/2006/relationships/hyperlink" Target="https://doi.org/10.1016/j.schres.2021.11.051" TargetMode="External"/><Relationship Id="rId75" Type="http://schemas.openxmlformats.org/officeDocument/2006/relationships/hyperlink" Target="https://doi.org/10.1177/0020764019846171" TargetMode="External"/><Relationship Id="rId91" Type="http://schemas.openxmlformats.org/officeDocument/2006/relationships/hyperlink" Target="https://doi.org/10.1002/cl2.1254" TargetMode="External"/><Relationship Id="rId96" Type="http://schemas.openxmlformats.org/officeDocument/2006/relationships/hyperlink" Target="https://doi.org/10.1371/journal.pone.023310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sf.io/s2j9a/files/osfstorage" TargetMode="External"/><Relationship Id="rId28" Type="http://schemas.openxmlformats.org/officeDocument/2006/relationships/image" Target="media/image6.png"/><Relationship Id="rId49" Type="http://schemas.openxmlformats.org/officeDocument/2006/relationships/hyperlink" Target="https://doi.org/10.1136/bmj.e846" TargetMode="External"/><Relationship Id="rId114" Type="http://schemas.openxmlformats.org/officeDocument/2006/relationships/hyperlink" Target="https://authorservices.wiley.com/author-resources/Journal-Authors/Prepare/manuscript-preparation-guidelines.html/figure-preparation.html" TargetMode="External"/><Relationship Id="rId119" Type="http://schemas.openxmlformats.org/officeDocument/2006/relationships/theme" Target="theme/theme1.xml"/><Relationship Id="rId10" Type="http://schemas.openxmlformats.org/officeDocument/2006/relationships/hyperlink" Target="https://osf.io/s2j9a/files/osfstorage" TargetMode="External"/><Relationship Id="rId31" Type="http://schemas.openxmlformats.org/officeDocument/2006/relationships/image" Target="media/image9.png"/><Relationship Id="rId44" Type="http://schemas.openxmlformats.org/officeDocument/2006/relationships/hyperlink" Target="https://doi.org/10.1016/j.comppsych.2004.11.003" TargetMode="External"/><Relationship Id="rId52" Type="http://schemas.openxmlformats.org/officeDocument/2006/relationships/hyperlink" Target="https://doi.org/10.1016/j.schres.2010.01.026" TargetMode="External"/><Relationship Id="rId60" Type="http://schemas.openxmlformats.org/officeDocument/2006/relationships/hyperlink" Target="https://doi.org/10.1016/j.jad.2016.05.043" TargetMode="External"/><Relationship Id="rId65" Type="http://schemas.openxmlformats.org/officeDocument/2006/relationships/hyperlink" Target="https://doi.org/10.1037/ccp0000042" TargetMode="External"/><Relationship Id="rId73" Type="http://schemas.microsoft.com/office/2011/relationships/commentsExtended" Target="commentsExtended.xml"/><Relationship Id="rId78" Type="http://schemas.openxmlformats.org/officeDocument/2006/relationships/hyperlink" Target="https://doi.org/10.1186/s12888-016-0838-1" TargetMode="External"/><Relationship Id="rId81" Type="http://schemas.openxmlformats.org/officeDocument/2006/relationships/hyperlink" Target="https://doi.org/10.1080/07317115.2020.1836105" TargetMode="External"/><Relationship Id="rId86" Type="http://schemas.openxmlformats.org/officeDocument/2006/relationships/hyperlink" Target="https://doi.org/10.4088/JCP.v61n0507" TargetMode="External"/><Relationship Id="rId94" Type="http://schemas.openxmlformats.org/officeDocument/2006/relationships/hyperlink" Target="https://doi.org/10.1037/bul0000450" TargetMode="External"/><Relationship Id="rId99" Type="http://schemas.openxmlformats.org/officeDocument/2006/relationships/hyperlink" Target="https://doi.org/10.1037/ccp0000042" TargetMode="External"/><Relationship Id="rId101" Type="http://schemas.openxmlformats.org/officeDocument/2006/relationships/hyperlink" Target="https://www.jepusto.com/weighting-in-multivariate-meta-analysis/"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doi.org/10.3102/0013189X211051319" TargetMode="External"/><Relationship Id="rId34" Type="http://schemas.openxmlformats.org/officeDocument/2006/relationships/image" Target="media/image12.png"/><Relationship Id="rId50" Type="http://schemas.openxmlformats.org/officeDocument/2006/relationships/hyperlink" Target="https://doi.org/10.1037/h0095302" TargetMode="External"/><Relationship Id="rId55" Type="http://schemas.openxmlformats.org/officeDocument/2006/relationships/hyperlink" Target="https://doi.org/10.1017/S1352465804001754" TargetMode="External"/><Relationship Id="rId76" Type="http://schemas.openxmlformats.org/officeDocument/2006/relationships/hyperlink" Target="https://doi.org/10.1080/09540121.2011.582075" TargetMode="External"/><Relationship Id="rId97" Type="http://schemas.openxmlformats.org/officeDocument/2006/relationships/hyperlink" Target="https://doi.org/10.1159/000365941" TargetMode="External"/><Relationship Id="rId104" Type="http://schemas.openxmlformats.org/officeDocument/2006/relationships/hyperlink" Target="https://www.rstudio.com/" TargetMode="External"/><Relationship Id="rId7" Type="http://schemas.openxmlformats.org/officeDocument/2006/relationships/endnotes" Target="endnotes.xml"/><Relationship Id="rId71" Type="http://schemas.openxmlformats.org/officeDocument/2006/relationships/hyperlink" Target="https://doi.org/10.1016/j.drugalcdep.2013.11.012" TargetMode="External"/><Relationship Id="rId92" Type="http://schemas.openxmlformats.org/officeDocument/2006/relationships/hyperlink" Target="https://drive.google.com/file/d/1yDQtDkrp68_8kJiIUdbongK99sx7RFI-/view"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176/ps.2009.60.4.491" TargetMode="External"/><Relationship Id="rId66" Type="http://schemas.openxmlformats.org/officeDocument/2006/relationships/hyperlink" Target="https://doi.org/10.1037/a0035310" TargetMode="External"/><Relationship Id="rId87" Type="http://schemas.openxmlformats.org/officeDocument/2006/relationships/hyperlink" Target="http://dx.doi.org/10.1093/schbul/sbz021.235" TargetMode="External"/><Relationship Id="rId110" Type="http://schemas.openxmlformats.org/officeDocument/2006/relationships/hyperlink" Target="https://doi.org/10.1080/19345747.2015.1086911" TargetMode="External"/><Relationship Id="rId115" Type="http://schemas.openxmlformats.org/officeDocument/2006/relationships/hyperlink" Target="https://authorservices.wiley.com/author-resources/Journal-Authors/Prepare/manuscript-preparation-guidelines.html/supporting-information.html" TargetMode="External"/><Relationship Id="rId61" Type="http://schemas.openxmlformats.org/officeDocument/2006/relationships/hyperlink" Target="https://doi.org/10.3389/fpsyt.2019.00589" TargetMode="External"/><Relationship Id="rId82" Type="http://schemas.openxmlformats.org/officeDocument/2006/relationships/hyperlink" Target="https://doi.org/10.1001/jamapsychiatry.2021.2880" TargetMode="External"/><Relationship Id="rId19" Type="http://schemas.openxmlformats.org/officeDocument/2006/relationships/hyperlink" Target="https://osf.io/s2j9a/files/osfstorage"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46/j.1440-1614.2000.00820.x" TargetMode="External"/><Relationship Id="rId77" Type="http://schemas.openxmlformats.org/officeDocument/2006/relationships/hyperlink" Target="https://doi.org/10.1176/ps.2009.60.9.1182" TargetMode="External"/><Relationship Id="rId100" Type="http://schemas.openxmlformats.org/officeDocument/2006/relationships/hyperlink" Target="https://doi.org/10.1177/1094428106291059" TargetMode="External"/><Relationship Id="rId105" Type="http://schemas.openxmlformats.org/officeDocument/2006/relationships/hyperlink" Target="https://doi.org/10.1080/09540121.2011.582075"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176/appi.ps.201700352" TargetMode="External"/><Relationship Id="rId72" Type="http://schemas.openxmlformats.org/officeDocument/2006/relationships/comments" Target="comments.xml"/><Relationship Id="rId93" Type="http://schemas.openxmlformats.org/officeDocument/2006/relationships/hyperlink" Target="https://doi.org/10.3102/10769986241238478" TargetMode="External"/><Relationship Id="rId98" Type="http://schemas.openxmlformats.org/officeDocument/2006/relationships/hyperlink" Target="https://doi.org/10.1177/1745691616662243"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017/bec.2020.1" TargetMode="External"/><Relationship Id="rId67" Type="http://schemas.openxmlformats.org/officeDocument/2006/relationships/hyperlink" Target="https://doi.org/10.1016/j.cbpra.2012.03.005" TargetMode="External"/><Relationship Id="rId116" Type="http://schemas.openxmlformats.org/officeDocument/2006/relationships/fontTable" Target="fontTable.xm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1016/j.ajp.2020.102314" TargetMode="External"/><Relationship Id="rId83" Type="http://schemas.openxmlformats.org/officeDocument/2006/relationships/hyperlink" Target="https://doi.org/10.1037/prj0000509" TargetMode="External"/><Relationship Id="rId88" Type="http://schemas.openxmlformats.org/officeDocument/2006/relationships/hyperlink" Target="https://doi.org/10.1037/a0028048" TargetMode="External"/><Relationship Id="rId111" Type="http://schemas.openxmlformats.org/officeDocument/2006/relationships/hyperlink" Target="https://mason.gmu.edu/~dwilsonb/downloads/esformulas.pdf" TargetMode="External"/><Relationship Id="rId15" Type="http://schemas.openxmlformats.org/officeDocument/2006/relationships/hyperlink" Target="http://www.nice.org.uk" TargetMode="External"/><Relationship Id="rId36" Type="http://schemas.openxmlformats.org/officeDocument/2006/relationships/image" Target="media/image14.png"/><Relationship Id="rId57" Type="http://schemas.openxmlformats.org/officeDocument/2006/relationships/hyperlink" Target="https://doi.org/10.1037/ccp0000427" TargetMode="External"/><Relationship Id="rId106" Type="http://schemas.openxmlformats.org/officeDocument/2006/relationships/hyperlink" Target="https://doi.org/10.1037/met000075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51945"/>
    <w:rsid w:val="00273E0C"/>
    <w:rsid w:val="00274F07"/>
    <w:rsid w:val="0027629E"/>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7E5E"/>
    <w:rsid w:val="004100D5"/>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6A2D"/>
    <w:rsid w:val="0063780C"/>
    <w:rsid w:val="006427A7"/>
    <w:rsid w:val="0064675A"/>
    <w:rsid w:val="006474FD"/>
    <w:rsid w:val="00660179"/>
    <w:rsid w:val="0067557D"/>
    <w:rsid w:val="006822F1"/>
    <w:rsid w:val="0069535A"/>
    <w:rsid w:val="006A3724"/>
    <w:rsid w:val="006B7A5C"/>
    <w:rsid w:val="006C39A6"/>
    <w:rsid w:val="006C6930"/>
    <w:rsid w:val="006C6B43"/>
    <w:rsid w:val="006E69DB"/>
    <w:rsid w:val="006E7E60"/>
    <w:rsid w:val="006F7F83"/>
    <w:rsid w:val="00701304"/>
    <w:rsid w:val="00704B6F"/>
    <w:rsid w:val="00720046"/>
    <w:rsid w:val="0072048D"/>
    <w:rsid w:val="007325D4"/>
    <w:rsid w:val="00732D50"/>
    <w:rsid w:val="00741C60"/>
    <w:rsid w:val="00745E61"/>
    <w:rsid w:val="00747F35"/>
    <w:rsid w:val="0075161D"/>
    <w:rsid w:val="0075545E"/>
    <w:rsid w:val="00763BA9"/>
    <w:rsid w:val="0076653B"/>
    <w:rsid w:val="007761C1"/>
    <w:rsid w:val="0077679E"/>
    <w:rsid w:val="00777E21"/>
    <w:rsid w:val="007819CA"/>
    <w:rsid w:val="00782277"/>
    <w:rsid w:val="0079243E"/>
    <w:rsid w:val="007B347C"/>
    <w:rsid w:val="00800B70"/>
    <w:rsid w:val="008037CE"/>
    <w:rsid w:val="00810693"/>
    <w:rsid w:val="0081556A"/>
    <w:rsid w:val="00833F51"/>
    <w:rsid w:val="00835FCF"/>
    <w:rsid w:val="00836B27"/>
    <w:rsid w:val="0084130B"/>
    <w:rsid w:val="0085412F"/>
    <w:rsid w:val="0086567C"/>
    <w:rsid w:val="00873322"/>
    <w:rsid w:val="00881676"/>
    <w:rsid w:val="00884CE8"/>
    <w:rsid w:val="008958D9"/>
    <w:rsid w:val="008A20BD"/>
    <w:rsid w:val="008B2457"/>
    <w:rsid w:val="008C2CAA"/>
    <w:rsid w:val="008C36D9"/>
    <w:rsid w:val="008C5825"/>
    <w:rsid w:val="008C7799"/>
    <w:rsid w:val="008D546F"/>
    <w:rsid w:val="008F54EC"/>
    <w:rsid w:val="00900143"/>
    <w:rsid w:val="00901FCA"/>
    <w:rsid w:val="00906657"/>
    <w:rsid w:val="00907E35"/>
    <w:rsid w:val="0091239B"/>
    <w:rsid w:val="009147E4"/>
    <w:rsid w:val="009151A1"/>
    <w:rsid w:val="00920889"/>
    <w:rsid w:val="009307CB"/>
    <w:rsid w:val="00945368"/>
    <w:rsid w:val="00953453"/>
    <w:rsid w:val="00960FDE"/>
    <w:rsid w:val="00961043"/>
    <w:rsid w:val="00974DED"/>
    <w:rsid w:val="00980871"/>
    <w:rsid w:val="009908B0"/>
    <w:rsid w:val="009926CC"/>
    <w:rsid w:val="009A4DC8"/>
    <w:rsid w:val="009B1885"/>
    <w:rsid w:val="009B1AD4"/>
    <w:rsid w:val="009B1CF5"/>
    <w:rsid w:val="009E6F35"/>
    <w:rsid w:val="009F6056"/>
    <w:rsid w:val="00A0212F"/>
    <w:rsid w:val="00A25787"/>
    <w:rsid w:val="00A43539"/>
    <w:rsid w:val="00A567D2"/>
    <w:rsid w:val="00A6369D"/>
    <w:rsid w:val="00A7178A"/>
    <w:rsid w:val="00A737D1"/>
    <w:rsid w:val="00A75AE9"/>
    <w:rsid w:val="00A779F3"/>
    <w:rsid w:val="00A80804"/>
    <w:rsid w:val="00AD1533"/>
    <w:rsid w:val="00AD1EC1"/>
    <w:rsid w:val="00AE62D1"/>
    <w:rsid w:val="00AE6F67"/>
    <w:rsid w:val="00B14C9A"/>
    <w:rsid w:val="00B16204"/>
    <w:rsid w:val="00B17BF0"/>
    <w:rsid w:val="00B20C2B"/>
    <w:rsid w:val="00B22EEA"/>
    <w:rsid w:val="00B51847"/>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C2F8E"/>
    <w:rsid w:val="00CE5515"/>
    <w:rsid w:val="00CF582B"/>
    <w:rsid w:val="00D01F9B"/>
    <w:rsid w:val="00D34E08"/>
    <w:rsid w:val="00D440E7"/>
    <w:rsid w:val="00D45475"/>
    <w:rsid w:val="00D57A97"/>
    <w:rsid w:val="00D727C1"/>
    <w:rsid w:val="00DA0C03"/>
    <w:rsid w:val="00DB36F9"/>
    <w:rsid w:val="00DC22E8"/>
    <w:rsid w:val="00DC3AE6"/>
    <w:rsid w:val="00DC6432"/>
    <w:rsid w:val="00DD3637"/>
    <w:rsid w:val="00DD578F"/>
    <w:rsid w:val="00DE5205"/>
    <w:rsid w:val="00DE5315"/>
    <w:rsid w:val="00E04910"/>
    <w:rsid w:val="00E11AE3"/>
    <w:rsid w:val="00E36CFA"/>
    <w:rsid w:val="00E51480"/>
    <w:rsid w:val="00E82746"/>
    <w:rsid w:val="00EA310E"/>
    <w:rsid w:val="00EB2E2C"/>
    <w:rsid w:val="00EB53A9"/>
    <w:rsid w:val="00EC24E2"/>
    <w:rsid w:val="00EC39E4"/>
    <w:rsid w:val="00EC41C6"/>
    <w:rsid w:val="00ED493D"/>
    <w:rsid w:val="00EE4FE9"/>
    <w:rsid w:val="00EE54EF"/>
    <w:rsid w:val="00EF61FE"/>
    <w:rsid w:val="00F0474D"/>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0871"/>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127</Pages>
  <Words>48324</Words>
  <Characters>286568</Characters>
  <Application>Microsoft Office Word</Application>
  <DocSecurity>0</DocSecurity>
  <Lines>5848</Lines>
  <Paragraphs>2480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332412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25</cp:revision>
  <cp:lastPrinted>2025-10-29T12:24:00Z</cp:lastPrinted>
  <dcterms:created xsi:type="dcterms:W3CDTF">2025-11-06T12:38:00Z</dcterms:created>
  <dcterms:modified xsi:type="dcterms:W3CDTF">2025-11-06T15:01:00Z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